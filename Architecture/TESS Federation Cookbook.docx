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3E49" w:rsidRPr="00450B56" w:rsidRDefault="00AA3E49" w:rsidP="00AA3E49">
      <w:pPr>
        <w:rPr>
          <w:rFonts w:ascii="Arial" w:hAnsi="Arial" w:cs="Arial"/>
        </w:rPr>
      </w:pPr>
      <w:bookmarkStart w:id="0" w:name="_GoBack"/>
      <w:bookmarkEnd w:id="0"/>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450B56" w:rsidRDefault="00AA3E49" w:rsidP="00AA3E49">
      <w:pPr>
        <w:rPr>
          <w:rFonts w:ascii="Arial" w:hAnsi="Arial" w:cs="Arial"/>
        </w:rPr>
      </w:pPr>
    </w:p>
    <w:p w:rsidR="00AA3E49" w:rsidRPr="001834C8" w:rsidRDefault="00AA3E49" w:rsidP="001834C8">
      <w:pPr>
        <w:pStyle w:val="Title"/>
        <w:spacing w:after="240"/>
        <w:jc w:val="right"/>
        <w:rPr>
          <w:rFonts w:cs="Arial"/>
          <w:color w:val="auto"/>
        </w:rPr>
      </w:pPr>
      <w:r w:rsidRPr="001834C8">
        <w:rPr>
          <w:rFonts w:cs="Arial"/>
          <w:color w:val="auto"/>
        </w:rPr>
        <w:t>Toyota Enterprise Security Service (</w:t>
      </w:r>
      <w:r w:rsidR="00E0280F">
        <w:rPr>
          <w:rFonts w:cs="Arial"/>
          <w:color w:val="auto"/>
        </w:rPr>
        <w:t>“</w:t>
      </w:r>
      <w:r w:rsidRPr="001834C8">
        <w:rPr>
          <w:rFonts w:cs="Arial"/>
          <w:color w:val="auto"/>
        </w:rPr>
        <w:t>TESS</w:t>
      </w:r>
      <w:r w:rsidR="00E0280F">
        <w:rPr>
          <w:rFonts w:cs="Arial"/>
          <w:color w:val="auto"/>
        </w:rPr>
        <w:t>”</w:t>
      </w:r>
      <w:r w:rsidRPr="001834C8">
        <w:rPr>
          <w:rFonts w:cs="Arial"/>
          <w:color w:val="auto"/>
        </w:rPr>
        <w:t>)</w:t>
      </w:r>
    </w:p>
    <w:p w:rsidR="00AA3E49" w:rsidRPr="001834C8" w:rsidRDefault="005764B9" w:rsidP="001834C8">
      <w:pPr>
        <w:pStyle w:val="Title"/>
        <w:spacing w:after="240"/>
        <w:jc w:val="right"/>
        <w:rPr>
          <w:rFonts w:cs="Arial"/>
          <w:color w:val="auto"/>
        </w:rPr>
      </w:pPr>
      <w:r>
        <w:rPr>
          <w:rFonts w:cs="Arial"/>
          <w:color w:val="auto"/>
        </w:rPr>
        <w:t xml:space="preserve">Federation </w:t>
      </w:r>
      <w:r w:rsidR="006455DF">
        <w:rPr>
          <w:rFonts w:cs="Arial"/>
          <w:color w:val="auto"/>
        </w:rPr>
        <w:t>Cookbook</w:t>
      </w:r>
    </w:p>
    <w:p w:rsidR="00AA3E49" w:rsidRPr="001834C8" w:rsidRDefault="00AA3E49" w:rsidP="001834C8">
      <w:pPr>
        <w:spacing w:after="240"/>
        <w:jc w:val="right"/>
        <w:rPr>
          <w:rFonts w:ascii="Arial" w:hAnsi="Arial" w:cs="Arial"/>
        </w:rPr>
      </w:pPr>
    </w:p>
    <w:p w:rsidR="00AA3E49" w:rsidRPr="001834C8" w:rsidRDefault="00AA3E49" w:rsidP="001834C8">
      <w:pPr>
        <w:pStyle w:val="Title"/>
        <w:spacing w:after="240"/>
        <w:jc w:val="right"/>
        <w:rPr>
          <w:rFonts w:cs="Arial"/>
          <w:bCs/>
          <w:i/>
          <w:iCs/>
          <w:color w:val="auto"/>
        </w:rPr>
      </w:pPr>
      <w:r w:rsidRPr="001834C8">
        <w:rPr>
          <w:rFonts w:cs="Arial"/>
          <w:color w:val="auto"/>
        </w:rPr>
        <w:t xml:space="preserve">Version </w:t>
      </w:r>
      <w:r w:rsidR="006E650A">
        <w:rPr>
          <w:rFonts w:cs="Arial"/>
          <w:color w:val="auto"/>
        </w:rPr>
        <w:t>1.</w:t>
      </w:r>
      <w:r w:rsidR="005A4FBE">
        <w:rPr>
          <w:rFonts w:cs="Arial"/>
          <w:color w:val="auto"/>
        </w:rPr>
        <w:t>2</w:t>
      </w:r>
    </w:p>
    <w:p w:rsidR="00AA3E49" w:rsidRPr="00450B56" w:rsidRDefault="00AA3E49" w:rsidP="001834C8">
      <w:pPr>
        <w:pStyle w:val="Title"/>
        <w:spacing w:after="240"/>
        <w:rPr>
          <w:rFonts w:cs="Arial"/>
        </w:rPr>
      </w:pPr>
    </w:p>
    <w:p w:rsidR="00AA3E49" w:rsidRPr="00450B56" w:rsidRDefault="00AA3E49" w:rsidP="00AA3E49">
      <w:pPr>
        <w:pStyle w:val="p1ManualTitle"/>
        <w:spacing w:after="0"/>
        <w:rPr>
          <w:rFonts w:cs="Arial"/>
        </w:rPr>
      </w:pPr>
    </w:p>
    <w:p w:rsidR="00AA3E49" w:rsidRPr="00450B56" w:rsidRDefault="00AA3E49" w:rsidP="00AA3E49">
      <w:pPr>
        <w:pStyle w:val="p1ManualTitle"/>
        <w:spacing w:after="0"/>
        <w:jc w:val="left"/>
        <w:rPr>
          <w:rFonts w:cs="Arial"/>
        </w:rPr>
      </w:pPr>
    </w:p>
    <w:p w:rsidR="00AA3E49" w:rsidRPr="00450B56" w:rsidRDefault="00AA3E49" w:rsidP="00AA3E49">
      <w:pPr>
        <w:pStyle w:val="p1ManualTitle"/>
        <w:spacing w:after="0"/>
        <w:jc w:val="left"/>
        <w:rPr>
          <w:rFonts w:cs="Arial"/>
        </w:rPr>
      </w:pPr>
    </w:p>
    <w:p w:rsidR="00AA3E49" w:rsidRPr="00450B56" w:rsidRDefault="00AA3E49" w:rsidP="00AA3E49">
      <w:pPr>
        <w:pStyle w:val="p1ManualTitle"/>
        <w:spacing w:after="0"/>
        <w:jc w:val="left"/>
        <w:rPr>
          <w:rFonts w:cs="Arial"/>
        </w:rPr>
      </w:pPr>
    </w:p>
    <w:p w:rsidR="00AA3E49" w:rsidRPr="00450B56" w:rsidRDefault="00AA3E49" w:rsidP="00AA3E49">
      <w:pPr>
        <w:pStyle w:val="p1ManualTitle"/>
        <w:spacing w:after="0"/>
        <w:rPr>
          <w:rFonts w:cs="Arial"/>
        </w:rPr>
      </w:pPr>
    </w:p>
    <w:p w:rsidR="00AA3E49" w:rsidRPr="00450B56" w:rsidRDefault="00AA3E49" w:rsidP="00AA3E49">
      <w:pPr>
        <w:pStyle w:val="p1ManualTitle"/>
        <w:spacing w:after="0"/>
        <w:rPr>
          <w:rFonts w:cs="Arial"/>
        </w:rPr>
      </w:pPr>
    </w:p>
    <w:p w:rsidR="00AA3E49" w:rsidRPr="00450B56" w:rsidRDefault="00AA3E49" w:rsidP="00AA3E49">
      <w:pPr>
        <w:pStyle w:val="p1ManualTitle"/>
        <w:spacing w:after="0"/>
        <w:rPr>
          <w:rFonts w:cs="Arial"/>
        </w:rPr>
      </w:pPr>
    </w:p>
    <w:p w:rsidR="00AA3E49" w:rsidRPr="00450B56" w:rsidRDefault="00AA3E49" w:rsidP="00AA3E49">
      <w:pPr>
        <w:pStyle w:val="p1ManualTitle"/>
        <w:spacing w:after="0"/>
        <w:rPr>
          <w:rFonts w:cs="Arial"/>
        </w:rPr>
      </w:pPr>
    </w:p>
    <w:p w:rsidR="00AA3E49" w:rsidRPr="00450B56" w:rsidRDefault="00AA3E49" w:rsidP="00AA3E49">
      <w:pPr>
        <w:pStyle w:val="p1ManualTitle"/>
        <w:spacing w:after="0"/>
        <w:rPr>
          <w:rFonts w:cs="Arial"/>
        </w:rPr>
      </w:pPr>
    </w:p>
    <w:p w:rsidR="00AA3E49" w:rsidRPr="00450B56" w:rsidRDefault="00AA3E49" w:rsidP="00AA3E49">
      <w:pPr>
        <w:pStyle w:val="p1ManualTitle"/>
        <w:spacing w:after="0"/>
        <w:rPr>
          <w:rFonts w:cs="Arial"/>
        </w:rPr>
      </w:pPr>
    </w:p>
    <w:p w:rsidR="00AA3E49" w:rsidRPr="00450B56" w:rsidRDefault="00AA3E49" w:rsidP="00AA3E49">
      <w:pPr>
        <w:jc w:val="center"/>
        <w:rPr>
          <w:rFonts w:ascii="Arial" w:hAnsi="Arial" w:cs="Arial"/>
          <w:b/>
        </w:rPr>
      </w:pPr>
    </w:p>
    <w:p w:rsidR="00AA3E49" w:rsidRPr="00450B56" w:rsidRDefault="00AA3E49" w:rsidP="00AA3E49">
      <w:pPr>
        <w:jc w:val="center"/>
        <w:rPr>
          <w:rFonts w:ascii="Arial" w:hAnsi="Arial" w:cs="Arial"/>
          <w:b/>
        </w:rPr>
      </w:pPr>
    </w:p>
    <w:p w:rsidR="00422662" w:rsidRPr="00450B56" w:rsidRDefault="00422662" w:rsidP="00422662">
      <w:pPr>
        <w:rPr>
          <w:rFonts w:ascii="Arial" w:hAnsi="Arial" w:cs="Arial"/>
        </w:rPr>
        <w:sectPr w:rsidR="00422662" w:rsidRPr="00450B56" w:rsidSect="00A82C24">
          <w:headerReference w:type="even" r:id="rId12"/>
          <w:headerReference w:type="default" r:id="rId13"/>
          <w:footerReference w:type="even" r:id="rId14"/>
          <w:footerReference w:type="default" r:id="rId15"/>
          <w:headerReference w:type="first" r:id="rId16"/>
          <w:footerReference w:type="first" r:id="rId17"/>
          <w:pgSz w:w="12240" w:h="15840" w:code="1"/>
          <w:pgMar w:top="1080" w:right="1080" w:bottom="1440" w:left="1080" w:header="432" w:footer="432" w:gutter="0"/>
          <w:pgNumType w:fmt="lowerRoman" w:start="1"/>
          <w:cols w:space="720"/>
          <w:titlePg/>
          <w:docGrid w:linePitch="245"/>
        </w:sectPr>
      </w:pPr>
    </w:p>
    <w:p w:rsidR="00326ACC" w:rsidRPr="00690CA9" w:rsidRDefault="00326ACC" w:rsidP="00690CA9">
      <w:pPr>
        <w:pStyle w:val="Heading1-Nonumber"/>
      </w:pPr>
      <w:r w:rsidRPr="00690CA9">
        <w:lastRenderedPageBreak/>
        <w:t>Approvals</w:t>
      </w:r>
    </w:p>
    <w:p w:rsidR="00326ACC" w:rsidRPr="00450B56" w:rsidRDefault="00326ACC" w:rsidP="00C4437E">
      <w:pPr>
        <w:pStyle w:val="body"/>
      </w:pPr>
      <w:r w:rsidRPr="00450B56">
        <w:t>Signing of this document acknowledges your concurrence with the validity and accuracy of the information contained in this document.</w:t>
      </w:r>
    </w:p>
    <w:p w:rsidR="00326ACC" w:rsidRPr="00450B56" w:rsidRDefault="00326ACC" w:rsidP="00326ACC">
      <w:pPr>
        <w:tabs>
          <w:tab w:val="left" w:pos="6075"/>
        </w:tabs>
        <w:rPr>
          <w:rFonts w:ascii="Arial" w:hAnsi="Arial" w:cs="Arial"/>
        </w:rPr>
      </w:pPr>
    </w:p>
    <w:tbl>
      <w:tblPr>
        <w:tblW w:w="4901" w:type="pct"/>
        <w:tblInd w:w="108" w:type="dxa"/>
        <w:tblBorders>
          <w:top w:val="single" w:sz="6" w:space="0" w:color="002776"/>
          <w:left w:val="single" w:sz="6" w:space="0" w:color="002776"/>
          <w:bottom w:val="single" w:sz="6" w:space="0" w:color="002776"/>
          <w:right w:val="single" w:sz="6" w:space="0" w:color="002776"/>
          <w:insideH w:val="single" w:sz="6" w:space="0" w:color="002776"/>
          <w:insideV w:val="single" w:sz="6" w:space="0" w:color="002776"/>
        </w:tblBorders>
        <w:tblLayout w:type="fixed"/>
        <w:tblCellMar>
          <w:left w:w="115" w:type="dxa"/>
          <w:right w:w="115" w:type="dxa"/>
        </w:tblCellMar>
        <w:tblLook w:val="01E0" w:firstRow="1" w:lastRow="1" w:firstColumn="1" w:lastColumn="1" w:noHBand="0" w:noVBand="0"/>
      </w:tblPr>
      <w:tblGrid>
        <w:gridCol w:w="1357"/>
        <w:gridCol w:w="2098"/>
        <w:gridCol w:w="2877"/>
        <w:gridCol w:w="3774"/>
      </w:tblGrid>
      <w:tr w:rsidR="00D53D09" w:rsidRPr="00450B56" w:rsidTr="00457BC8">
        <w:trPr>
          <w:tblHeader/>
        </w:trPr>
        <w:tc>
          <w:tcPr>
            <w:tcW w:w="1357" w:type="dxa"/>
            <w:tcBorders>
              <w:right w:val="single" w:sz="6" w:space="0" w:color="FFFFFF" w:themeColor="background1"/>
            </w:tcBorders>
            <w:shd w:val="clear" w:color="auto" w:fill="002060"/>
          </w:tcPr>
          <w:p w:rsidR="00326ACC" w:rsidRPr="00450B56" w:rsidRDefault="00326ACC" w:rsidP="00D53D09">
            <w:pPr>
              <w:spacing w:before="60" w:after="60"/>
              <w:rPr>
                <w:rFonts w:ascii="Arial" w:eastAsia="Times" w:hAnsi="Arial" w:cs="Arial"/>
                <w:b/>
                <w:color w:val="FFFFFF" w:themeColor="background1"/>
                <w:sz w:val="19"/>
                <w:szCs w:val="20"/>
              </w:rPr>
            </w:pPr>
            <w:r w:rsidRPr="00450B56">
              <w:rPr>
                <w:rFonts w:ascii="Arial" w:eastAsia="Times" w:hAnsi="Arial" w:cs="Arial"/>
                <w:b/>
                <w:color w:val="FFFFFF" w:themeColor="background1"/>
                <w:sz w:val="19"/>
                <w:szCs w:val="20"/>
              </w:rPr>
              <w:t>ID</w:t>
            </w:r>
          </w:p>
        </w:tc>
        <w:tc>
          <w:tcPr>
            <w:tcW w:w="2098" w:type="dxa"/>
            <w:tcBorders>
              <w:left w:val="single" w:sz="6" w:space="0" w:color="FFFFFF" w:themeColor="background1"/>
              <w:right w:val="single" w:sz="6" w:space="0" w:color="FFFFFF" w:themeColor="background1"/>
            </w:tcBorders>
            <w:shd w:val="clear" w:color="auto" w:fill="002060"/>
            <w:tcMar>
              <w:top w:w="43" w:type="dxa"/>
              <w:left w:w="115" w:type="dxa"/>
              <w:bottom w:w="43" w:type="dxa"/>
              <w:right w:w="115" w:type="dxa"/>
            </w:tcMar>
          </w:tcPr>
          <w:p w:rsidR="00326ACC" w:rsidRPr="00450B56" w:rsidRDefault="00326ACC" w:rsidP="00D53D09">
            <w:pPr>
              <w:spacing w:before="60" w:after="60"/>
              <w:rPr>
                <w:rFonts w:ascii="Arial" w:eastAsia="Times" w:hAnsi="Arial" w:cs="Arial"/>
                <w:b/>
                <w:color w:val="FFFFFF" w:themeColor="background1"/>
                <w:sz w:val="19"/>
                <w:szCs w:val="20"/>
              </w:rPr>
            </w:pPr>
            <w:r w:rsidRPr="00450B56">
              <w:rPr>
                <w:rFonts w:ascii="Arial" w:eastAsia="Times" w:hAnsi="Arial" w:cs="Arial"/>
                <w:b/>
                <w:color w:val="FFFFFF" w:themeColor="background1"/>
                <w:sz w:val="19"/>
                <w:szCs w:val="20"/>
              </w:rPr>
              <w:t>Date</w:t>
            </w:r>
          </w:p>
        </w:tc>
        <w:tc>
          <w:tcPr>
            <w:tcW w:w="2877" w:type="dxa"/>
            <w:tcBorders>
              <w:left w:val="single" w:sz="6" w:space="0" w:color="FFFFFF" w:themeColor="background1"/>
              <w:right w:val="single" w:sz="6" w:space="0" w:color="FFFFFF" w:themeColor="background1"/>
            </w:tcBorders>
            <w:shd w:val="clear" w:color="auto" w:fill="002060"/>
            <w:tcMar>
              <w:left w:w="115" w:type="dxa"/>
              <w:right w:w="115" w:type="dxa"/>
            </w:tcMar>
          </w:tcPr>
          <w:p w:rsidR="00326ACC" w:rsidRPr="00450B56" w:rsidRDefault="00326ACC" w:rsidP="00965B0F">
            <w:pPr>
              <w:spacing w:before="60" w:after="60"/>
              <w:rPr>
                <w:rFonts w:ascii="Arial" w:eastAsia="Times" w:hAnsi="Arial" w:cs="Arial"/>
                <w:b/>
                <w:color w:val="FFFFFF" w:themeColor="background1"/>
                <w:sz w:val="19"/>
                <w:szCs w:val="20"/>
              </w:rPr>
            </w:pPr>
            <w:r w:rsidRPr="00450B56">
              <w:rPr>
                <w:rFonts w:ascii="Arial" w:eastAsia="Times" w:hAnsi="Arial" w:cs="Arial"/>
                <w:b/>
                <w:color w:val="FFFFFF" w:themeColor="background1"/>
                <w:sz w:val="19"/>
                <w:szCs w:val="20"/>
              </w:rPr>
              <w:t xml:space="preserve">Name, </w:t>
            </w:r>
            <w:r w:rsidR="00965B0F" w:rsidRPr="00450B56">
              <w:rPr>
                <w:rFonts w:ascii="Arial" w:eastAsia="Times" w:hAnsi="Arial" w:cs="Arial"/>
                <w:b/>
                <w:color w:val="FFFFFF" w:themeColor="background1"/>
                <w:sz w:val="19"/>
                <w:szCs w:val="20"/>
              </w:rPr>
              <w:t>Department</w:t>
            </w:r>
          </w:p>
        </w:tc>
        <w:tc>
          <w:tcPr>
            <w:tcW w:w="3774" w:type="dxa"/>
            <w:tcBorders>
              <w:left w:val="single" w:sz="6" w:space="0" w:color="FFFFFF" w:themeColor="background1"/>
            </w:tcBorders>
            <w:shd w:val="clear" w:color="auto" w:fill="002060"/>
            <w:tcMar>
              <w:left w:w="115" w:type="dxa"/>
              <w:right w:w="115" w:type="dxa"/>
            </w:tcMar>
          </w:tcPr>
          <w:p w:rsidR="00326ACC" w:rsidRPr="00450B56" w:rsidRDefault="00326ACC" w:rsidP="00D53D09">
            <w:pPr>
              <w:spacing w:before="60" w:after="60"/>
              <w:rPr>
                <w:rFonts w:ascii="Arial" w:eastAsia="Times" w:hAnsi="Arial" w:cs="Arial"/>
                <w:b/>
                <w:color w:val="FFFFFF" w:themeColor="background1"/>
                <w:sz w:val="19"/>
                <w:szCs w:val="20"/>
              </w:rPr>
            </w:pPr>
            <w:r w:rsidRPr="00450B56">
              <w:rPr>
                <w:rFonts w:ascii="Arial" w:eastAsia="Times" w:hAnsi="Arial" w:cs="Arial"/>
                <w:b/>
                <w:color w:val="FFFFFF" w:themeColor="background1"/>
                <w:sz w:val="19"/>
                <w:szCs w:val="20"/>
              </w:rPr>
              <w:t>Approval</w:t>
            </w:r>
          </w:p>
        </w:tc>
      </w:tr>
      <w:tr w:rsidR="00326ACC" w:rsidRPr="00450B56" w:rsidTr="00AD63D2">
        <w:tc>
          <w:tcPr>
            <w:tcW w:w="1357" w:type="dxa"/>
          </w:tcPr>
          <w:p w:rsidR="00326ACC" w:rsidRPr="00450B56" w:rsidRDefault="00326ACC" w:rsidP="00C4437E">
            <w:pPr>
              <w:pStyle w:val="Bodynew"/>
            </w:pPr>
            <w:r w:rsidRPr="00450B56">
              <w:t>1</w:t>
            </w:r>
          </w:p>
        </w:tc>
        <w:tc>
          <w:tcPr>
            <w:tcW w:w="2098" w:type="dxa"/>
            <w:tcMar>
              <w:top w:w="43" w:type="dxa"/>
              <w:left w:w="115" w:type="dxa"/>
              <w:bottom w:w="43" w:type="dxa"/>
              <w:right w:w="115" w:type="dxa"/>
            </w:tcMar>
          </w:tcPr>
          <w:p w:rsidR="00326ACC" w:rsidRPr="00450B56" w:rsidRDefault="00326ACC" w:rsidP="00C4437E">
            <w:pPr>
              <w:pStyle w:val="Bodynew"/>
            </w:pPr>
          </w:p>
        </w:tc>
        <w:tc>
          <w:tcPr>
            <w:tcW w:w="2877" w:type="dxa"/>
            <w:tcMar>
              <w:left w:w="115" w:type="dxa"/>
              <w:right w:w="115" w:type="dxa"/>
            </w:tcMar>
          </w:tcPr>
          <w:p w:rsidR="00326ACC" w:rsidRPr="00450B56" w:rsidRDefault="00326ACC" w:rsidP="00C4437E">
            <w:pPr>
              <w:pStyle w:val="Bodynew"/>
            </w:pPr>
          </w:p>
        </w:tc>
        <w:tc>
          <w:tcPr>
            <w:tcW w:w="3774" w:type="dxa"/>
            <w:tcMar>
              <w:left w:w="115" w:type="dxa"/>
              <w:right w:w="115" w:type="dxa"/>
            </w:tcMar>
          </w:tcPr>
          <w:p w:rsidR="00326ACC" w:rsidRPr="00450B56" w:rsidRDefault="00326ACC" w:rsidP="00C4437E">
            <w:pPr>
              <w:pStyle w:val="Bodynew"/>
            </w:pPr>
          </w:p>
        </w:tc>
      </w:tr>
      <w:tr w:rsidR="00326ACC" w:rsidRPr="00450B56" w:rsidTr="00AD63D2">
        <w:tc>
          <w:tcPr>
            <w:tcW w:w="1357" w:type="dxa"/>
          </w:tcPr>
          <w:p w:rsidR="00326ACC" w:rsidRPr="00450B56" w:rsidRDefault="00326ACC" w:rsidP="00C4437E">
            <w:pPr>
              <w:pStyle w:val="Bodynew"/>
            </w:pPr>
            <w:r w:rsidRPr="00450B56">
              <w:t>2</w:t>
            </w:r>
          </w:p>
        </w:tc>
        <w:tc>
          <w:tcPr>
            <w:tcW w:w="2098" w:type="dxa"/>
            <w:tcMar>
              <w:top w:w="43" w:type="dxa"/>
              <w:left w:w="115" w:type="dxa"/>
              <w:bottom w:w="43" w:type="dxa"/>
              <w:right w:w="115" w:type="dxa"/>
            </w:tcMar>
          </w:tcPr>
          <w:p w:rsidR="00326ACC" w:rsidRPr="00450B56" w:rsidRDefault="00326ACC" w:rsidP="00C4437E">
            <w:pPr>
              <w:pStyle w:val="Bodynew"/>
            </w:pPr>
          </w:p>
        </w:tc>
        <w:tc>
          <w:tcPr>
            <w:tcW w:w="2877" w:type="dxa"/>
            <w:tcMar>
              <w:left w:w="115" w:type="dxa"/>
              <w:right w:w="115" w:type="dxa"/>
            </w:tcMar>
          </w:tcPr>
          <w:p w:rsidR="00326ACC" w:rsidRPr="00450B56" w:rsidRDefault="00326ACC" w:rsidP="00C4437E">
            <w:pPr>
              <w:pStyle w:val="Bodynew"/>
            </w:pPr>
          </w:p>
        </w:tc>
        <w:tc>
          <w:tcPr>
            <w:tcW w:w="3774" w:type="dxa"/>
            <w:tcMar>
              <w:left w:w="115" w:type="dxa"/>
              <w:right w:w="115" w:type="dxa"/>
            </w:tcMar>
          </w:tcPr>
          <w:p w:rsidR="00326ACC" w:rsidRPr="00450B56" w:rsidRDefault="00326ACC" w:rsidP="00C4437E">
            <w:pPr>
              <w:pStyle w:val="Bodynew"/>
            </w:pPr>
          </w:p>
        </w:tc>
      </w:tr>
      <w:tr w:rsidR="00326ACC" w:rsidRPr="00450B56" w:rsidTr="00AD63D2">
        <w:tc>
          <w:tcPr>
            <w:tcW w:w="1357" w:type="dxa"/>
          </w:tcPr>
          <w:p w:rsidR="00326ACC" w:rsidRPr="00450B56" w:rsidRDefault="00326ACC" w:rsidP="00C4437E">
            <w:pPr>
              <w:pStyle w:val="Bodynew"/>
            </w:pPr>
            <w:r w:rsidRPr="00450B56">
              <w:t>3</w:t>
            </w:r>
          </w:p>
        </w:tc>
        <w:tc>
          <w:tcPr>
            <w:tcW w:w="2098" w:type="dxa"/>
            <w:tcMar>
              <w:top w:w="43" w:type="dxa"/>
              <w:left w:w="115" w:type="dxa"/>
              <w:bottom w:w="43" w:type="dxa"/>
              <w:right w:w="115" w:type="dxa"/>
            </w:tcMar>
          </w:tcPr>
          <w:p w:rsidR="00326ACC" w:rsidRPr="00450B56" w:rsidRDefault="00326ACC" w:rsidP="00C4437E">
            <w:pPr>
              <w:pStyle w:val="Bodynew"/>
            </w:pPr>
          </w:p>
        </w:tc>
        <w:tc>
          <w:tcPr>
            <w:tcW w:w="2877" w:type="dxa"/>
            <w:tcMar>
              <w:left w:w="115" w:type="dxa"/>
              <w:right w:w="115" w:type="dxa"/>
            </w:tcMar>
          </w:tcPr>
          <w:p w:rsidR="00326ACC" w:rsidRPr="00450B56" w:rsidRDefault="00326ACC" w:rsidP="00C4437E">
            <w:pPr>
              <w:pStyle w:val="Bodynew"/>
            </w:pPr>
          </w:p>
        </w:tc>
        <w:tc>
          <w:tcPr>
            <w:tcW w:w="3774" w:type="dxa"/>
            <w:tcMar>
              <w:left w:w="115" w:type="dxa"/>
              <w:right w:w="115" w:type="dxa"/>
            </w:tcMar>
          </w:tcPr>
          <w:p w:rsidR="00326ACC" w:rsidRPr="00450B56" w:rsidRDefault="00326ACC" w:rsidP="00C4437E">
            <w:pPr>
              <w:pStyle w:val="Bodynew"/>
            </w:pPr>
          </w:p>
        </w:tc>
      </w:tr>
      <w:tr w:rsidR="00326ACC" w:rsidRPr="00450B56" w:rsidTr="00AD63D2">
        <w:tc>
          <w:tcPr>
            <w:tcW w:w="1357" w:type="dxa"/>
          </w:tcPr>
          <w:p w:rsidR="00326ACC" w:rsidRPr="00450B56" w:rsidRDefault="00326ACC" w:rsidP="00C4437E">
            <w:pPr>
              <w:pStyle w:val="Bodynew"/>
            </w:pPr>
            <w:r w:rsidRPr="00450B56">
              <w:t>4</w:t>
            </w:r>
          </w:p>
        </w:tc>
        <w:tc>
          <w:tcPr>
            <w:tcW w:w="2098" w:type="dxa"/>
            <w:tcMar>
              <w:top w:w="43" w:type="dxa"/>
              <w:left w:w="115" w:type="dxa"/>
              <w:bottom w:w="43" w:type="dxa"/>
              <w:right w:w="115" w:type="dxa"/>
            </w:tcMar>
          </w:tcPr>
          <w:p w:rsidR="00326ACC" w:rsidRPr="00450B56" w:rsidRDefault="00326ACC" w:rsidP="00C4437E">
            <w:pPr>
              <w:pStyle w:val="Bodynew"/>
            </w:pPr>
          </w:p>
        </w:tc>
        <w:tc>
          <w:tcPr>
            <w:tcW w:w="2877" w:type="dxa"/>
            <w:tcMar>
              <w:left w:w="115" w:type="dxa"/>
              <w:right w:w="115" w:type="dxa"/>
            </w:tcMar>
          </w:tcPr>
          <w:p w:rsidR="00326ACC" w:rsidRPr="00450B56" w:rsidRDefault="00326ACC" w:rsidP="00C4437E">
            <w:pPr>
              <w:pStyle w:val="Bodynew"/>
            </w:pPr>
          </w:p>
        </w:tc>
        <w:tc>
          <w:tcPr>
            <w:tcW w:w="3774" w:type="dxa"/>
            <w:tcMar>
              <w:left w:w="115" w:type="dxa"/>
              <w:right w:w="115" w:type="dxa"/>
            </w:tcMar>
          </w:tcPr>
          <w:p w:rsidR="00326ACC" w:rsidRPr="00450B56" w:rsidRDefault="00326ACC" w:rsidP="00C4437E">
            <w:pPr>
              <w:pStyle w:val="Bodynew"/>
            </w:pPr>
          </w:p>
        </w:tc>
      </w:tr>
      <w:tr w:rsidR="00326ACC" w:rsidRPr="00450B56" w:rsidTr="00AD63D2">
        <w:tc>
          <w:tcPr>
            <w:tcW w:w="1357" w:type="dxa"/>
          </w:tcPr>
          <w:p w:rsidR="00326ACC" w:rsidRPr="00450B56" w:rsidRDefault="00326ACC" w:rsidP="00C4437E">
            <w:pPr>
              <w:pStyle w:val="Bodynew"/>
            </w:pPr>
            <w:r w:rsidRPr="00450B56">
              <w:t>5</w:t>
            </w:r>
          </w:p>
        </w:tc>
        <w:tc>
          <w:tcPr>
            <w:tcW w:w="2098" w:type="dxa"/>
            <w:tcMar>
              <w:top w:w="43" w:type="dxa"/>
              <w:left w:w="115" w:type="dxa"/>
              <w:bottom w:w="43" w:type="dxa"/>
              <w:right w:w="115" w:type="dxa"/>
            </w:tcMar>
          </w:tcPr>
          <w:p w:rsidR="00326ACC" w:rsidRPr="00450B56" w:rsidRDefault="00326ACC" w:rsidP="00C4437E">
            <w:pPr>
              <w:pStyle w:val="Bodynew"/>
            </w:pPr>
          </w:p>
        </w:tc>
        <w:tc>
          <w:tcPr>
            <w:tcW w:w="2877" w:type="dxa"/>
            <w:tcMar>
              <w:left w:w="115" w:type="dxa"/>
              <w:right w:w="115" w:type="dxa"/>
            </w:tcMar>
          </w:tcPr>
          <w:p w:rsidR="00326ACC" w:rsidRPr="00450B56" w:rsidRDefault="00326ACC" w:rsidP="00C4437E">
            <w:pPr>
              <w:pStyle w:val="Bodynew"/>
            </w:pPr>
          </w:p>
        </w:tc>
        <w:tc>
          <w:tcPr>
            <w:tcW w:w="3774" w:type="dxa"/>
            <w:tcMar>
              <w:left w:w="115" w:type="dxa"/>
              <w:right w:w="115" w:type="dxa"/>
            </w:tcMar>
          </w:tcPr>
          <w:p w:rsidR="00326ACC" w:rsidRPr="00450B56" w:rsidRDefault="00326ACC" w:rsidP="00C4437E">
            <w:pPr>
              <w:pStyle w:val="Bodynew"/>
            </w:pPr>
          </w:p>
        </w:tc>
      </w:tr>
    </w:tbl>
    <w:p w:rsidR="00326ACC" w:rsidRPr="00450B56" w:rsidRDefault="00326ACC" w:rsidP="00326ACC">
      <w:pPr>
        <w:rPr>
          <w:rFonts w:ascii="Arial" w:hAnsi="Arial" w:cs="Arial"/>
        </w:rPr>
      </w:pPr>
    </w:p>
    <w:p w:rsidR="00A95ECB" w:rsidRPr="00690CA9" w:rsidRDefault="00BB6B4D" w:rsidP="00690CA9">
      <w:pPr>
        <w:pStyle w:val="Heading1-Nonumber"/>
      </w:pPr>
      <w:r w:rsidRPr="00690CA9">
        <w:t>Revision History</w:t>
      </w:r>
    </w:p>
    <w:p w:rsidR="00DF31E4" w:rsidRPr="00450B56" w:rsidRDefault="008D1D77" w:rsidP="00C4437E">
      <w:pPr>
        <w:pStyle w:val="Bodynew"/>
      </w:pPr>
      <w:r w:rsidRPr="00450B56">
        <w:t>This section represents the change history of the document. All revisions of the document must be tracked by identifying a new version number, the date it was modified, the person making the change,</w:t>
      </w:r>
      <w:r w:rsidR="00457BC8" w:rsidRPr="00450B56">
        <w:t xml:space="preserve"> and the reason for the change.</w:t>
      </w:r>
    </w:p>
    <w:tbl>
      <w:tblPr>
        <w:tblW w:w="4907" w:type="pct"/>
        <w:jc w:val="center"/>
        <w:tblBorders>
          <w:top w:val="single" w:sz="6" w:space="0" w:color="002776"/>
          <w:left w:val="single" w:sz="6" w:space="0" w:color="002776"/>
          <w:bottom w:val="single" w:sz="6" w:space="0" w:color="002776"/>
          <w:right w:val="single" w:sz="6" w:space="0" w:color="002776"/>
          <w:insideH w:val="single" w:sz="6" w:space="0" w:color="002776"/>
          <w:insideV w:val="single" w:sz="6" w:space="0" w:color="002776"/>
        </w:tblBorders>
        <w:tblLayout w:type="fixed"/>
        <w:tblLook w:val="01E0" w:firstRow="1" w:lastRow="1" w:firstColumn="1" w:lastColumn="1" w:noHBand="0" w:noVBand="0"/>
      </w:tblPr>
      <w:tblGrid>
        <w:gridCol w:w="1456"/>
        <w:gridCol w:w="1994"/>
        <w:gridCol w:w="2878"/>
        <w:gridCol w:w="3783"/>
      </w:tblGrid>
      <w:tr w:rsidR="00046F98" w:rsidRPr="00450B56" w:rsidTr="00B12915">
        <w:trPr>
          <w:tblHeader/>
          <w:jc w:val="center"/>
        </w:trPr>
        <w:tc>
          <w:tcPr>
            <w:tcW w:w="1456" w:type="dxa"/>
            <w:tcBorders>
              <w:right w:val="single" w:sz="6" w:space="0" w:color="FFFFFF" w:themeColor="background1"/>
            </w:tcBorders>
            <w:shd w:val="clear" w:color="auto" w:fill="002060"/>
          </w:tcPr>
          <w:p w:rsidR="00046F98" w:rsidRPr="00450B56" w:rsidRDefault="00046F98" w:rsidP="00090484">
            <w:pPr>
              <w:spacing w:before="60" w:after="60"/>
              <w:rPr>
                <w:rFonts w:ascii="Arial" w:eastAsia="Times" w:hAnsi="Arial" w:cs="Arial"/>
                <w:b/>
                <w:color w:val="FFFFFF" w:themeColor="background1"/>
                <w:sz w:val="19"/>
                <w:szCs w:val="20"/>
              </w:rPr>
            </w:pPr>
            <w:r w:rsidRPr="00450B56">
              <w:rPr>
                <w:rFonts w:ascii="Arial" w:eastAsia="Times" w:hAnsi="Arial" w:cs="Arial"/>
                <w:b/>
                <w:color w:val="FFFFFF" w:themeColor="background1"/>
                <w:sz w:val="19"/>
                <w:szCs w:val="20"/>
              </w:rPr>
              <w:t>Date</w:t>
            </w:r>
          </w:p>
        </w:tc>
        <w:tc>
          <w:tcPr>
            <w:tcW w:w="1994" w:type="dxa"/>
            <w:tcBorders>
              <w:left w:val="single" w:sz="6" w:space="0" w:color="FFFFFF" w:themeColor="background1"/>
              <w:right w:val="single" w:sz="6" w:space="0" w:color="FFFFFF" w:themeColor="background1"/>
            </w:tcBorders>
            <w:shd w:val="clear" w:color="auto" w:fill="002060"/>
            <w:tcMar>
              <w:top w:w="43" w:type="dxa"/>
              <w:left w:w="115" w:type="dxa"/>
              <w:bottom w:w="43" w:type="dxa"/>
              <w:right w:w="115" w:type="dxa"/>
            </w:tcMar>
          </w:tcPr>
          <w:p w:rsidR="00046F98" w:rsidRPr="00450B56" w:rsidRDefault="00046F98" w:rsidP="00090484">
            <w:pPr>
              <w:spacing w:before="60" w:after="60"/>
              <w:rPr>
                <w:rFonts w:ascii="Arial" w:eastAsia="Times" w:hAnsi="Arial" w:cs="Arial"/>
                <w:b/>
                <w:color w:val="FFFFFF" w:themeColor="background1"/>
                <w:sz w:val="19"/>
                <w:szCs w:val="20"/>
              </w:rPr>
            </w:pPr>
            <w:r w:rsidRPr="00450B56">
              <w:rPr>
                <w:rFonts w:ascii="Arial" w:eastAsia="Times" w:hAnsi="Arial" w:cs="Arial"/>
                <w:b/>
                <w:color w:val="FFFFFF" w:themeColor="background1"/>
                <w:sz w:val="19"/>
                <w:szCs w:val="20"/>
              </w:rPr>
              <w:t>Version</w:t>
            </w:r>
          </w:p>
        </w:tc>
        <w:tc>
          <w:tcPr>
            <w:tcW w:w="2878" w:type="dxa"/>
            <w:tcBorders>
              <w:left w:val="single" w:sz="6" w:space="0" w:color="FFFFFF" w:themeColor="background1"/>
              <w:right w:val="single" w:sz="6" w:space="0" w:color="FFFFFF" w:themeColor="background1"/>
            </w:tcBorders>
            <w:shd w:val="clear" w:color="auto" w:fill="002060"/>
            <w:tcMar>
              <w:left w:w="115" w:type="dxa"/>
              <w:right w:w="115" w:type="dxa"/>
            </w:tcMar>
          </w:tcPr>
          <w:p w:rsidR="00046F98" w:rsidRPr="00450B56" w:rsidRDefault="00046F98" w:rsidP="00090484">
            <w:pPr>
              <w:spacing w:before="60" w:after="60"/>
              <w:rPr>
                <w:rFonts w:ascii="Arial" w:eastAsia="Times" w:hAnsi="Arial" w:cs="Arial"/>
                <w:b/>
                <w:color w:val="FFFFFF" w:themeColor="background1"/>
                <w:sz w:val="19"/>
                <w:szCs w:val="20"/>
              </w:rPr>
            </w:pPr>
            <w:r w:rsidRPr="00450B56">
              <w:rPr>
                <w:rFonts w:ascii="Arial" w:eastAsia="Times" w:hAnsi="Arial" w:cs="Arial"/>
                <w:b/>
                <w:color w:val="FFFFFF" w:themeColor="background1"/>
                <w:sz w:val="19"/>
                <w:szCs w:val="20"/>
              </w:rPr>
              <w:t>Description</w:t>
            </w:r>
          </w:p>
        </w:tc>
        <w:tc>
          <w:tcPr>
            <w:tcW w:w="3783" w:type="dxa"/>
            <w:tcBorders>
              <w:left w:val="single" w:sz="6" w:space="0" w:color="FFFFFF" w:themeColor="background1"/>
            </w:tcBorders>
            <w:shd w:val="clear" w:color="auto" w:fill="002060"/>
            <w:tcMar>
              <w:left w:w="115" w:type="dxa"/>
              <w:right w:w="115" w:type="dxa"/>
            </w:tcMar>
          </w:tcPr>
          <w:p w:rsidR="00046F98" w:rsidRPr="00450B56" w:rsidRDefault="00046F98" w:rsidP="00090484">
            <w:pPr>
              <w:spacing w:before="60" w:after="60"/>
              <w:rPr>
                <w:rFonts w:ascii="Arial" w:eastAsia="Times" w:hAnsi="Arial" w:cs="Arial"/>
                <w:b/>
                <w:color w:val="FFFFFF" w:themeColor="background1"/>
                <w:sz w:val="19"/>
                <w:szCs w:val="20"/>
              </w:rPr>
            </w:pPr>
            <w:r w:rsidRPr="00450B56">
              <w:rPr>
                <w:rFonts w:ascii="Arial" w:eastAsia="Times" w:hAnsi="Arial" w:cs="Arial"/>
                <w:b/>
                <w:color w:val="FFFFFF" w:themeColor="background1"/>
                <w:sz w:val="19"/>
                <w:szCs w:val="20"/>
              </w:rPr>
              <w:t>Author</w:t>
            </w:r>
          </w:p>
        </w:tc>
      </w:tr>
      <w:tr w:rsidR="00046F98" w:rsidRPr="00450B56" w:rsidTr="00B12915">
        <w:trPr>
          <w:jc w:val="center"/>
        </w:trPr>
        <w:tc>
          <w:tcPr>
            <w:tcW w:w="1456" w:type="dxa"/>
          </w:tcPr>
          <w:p w:rsidR="00046F98" w:rsidRPr="00450B56" w:rsidRDefault="00B12915" w:rsidP="00C4437E">
            <w:pPr>
              <w:pStyle w:val="Bodynew"/>
            </w:pPr>
            <w:r>
              <w:t>11/04/2011</w:t>
            </w:r>
          </w:p>
        </w:tc>
        <w:tc>
          <w:tcPr>
            <w:tcW w:w="1994" w:type="dxa"/>
            <w:tcMar>
              <w:top w:w="43" w:type="dxa"/>
              <w:left w:w="115" w:type="dxa"/>
              <w:bottom w:w="43" w:type="dxa"/>
              <w:right w:w="115" w:type="dxa"/>
            </w:tcMar>
          </w:tcPr>
          <w:p w:rsidR="00046F98" w:rsidRPr="00450B56" w:rsidRDefault="00D81DB0" w:rsidP="00C4437E">
            <w:pPr>
              <w:pStyle w:val="Bodynew"/>
            </w:pPr>
            <w:r w:rsidRPr="00450B56">
              <w:t>1.0</w:t>
            </w:r>
          </w:p>
        </w:tc>
        <w:tc>
          <w:tcPr>
            <w:tcW w:w="2878" w:type="dxa"/>
            <w:tcMar>
              <w:left w:w="115" w:type="dxa"/>
              <w:right w:w="115" w:type="dxa"/>
            </w:tcMar>
          </w:tcPr>
          <w:p w:rsidR="00046F98" w:rsidRPr="00450B56" w:rsidRDefault="00046F98" w:rsidP="00C4437E">
            <w:pPr>
              <w:pStyle w:val="Bodynew"/>
            </w:pPr>
            <w:r w:rsidRPr="00450B56">
              <w:t>Initial Draft</w:t>
            </w:r>
          </w:p>
        </w:tc>
        <w:tc>
          <w:tcPr>
            <w:tcW w:w="3783" w:type="dxa"/>
            <w:tcMar>
              <w:left w:w="115" w:type="dxa"/>
              <w:right w:w="115" w:type="dxa"/>
            </w:tcMar>
          </w:tcPr>
          <w:p w:rsidR="00046F98" w:rsidRPr="00450B56" w:rsidRDefault="00046F98" w:rsidP="00C4437E">
            <w:pPr>
              <w:pStyle w:val="Bodynew"/>
            </w:pPr>
            <w:r w:rsidRPr="00450B56">
              <w:t>Deloitte &amp; Touche</w:t>
            </w:r>
          </w:p>
        </w:tc>
      </w:tr>
      <w:tr w:rsidR="008B03D9" w:rsidRPr="00450B56" w:rsidTr="00B12915">
        <w:trPr>
          <w:jc w:val="center"/>
        </w:trPr>
        <w:tc>
          <w:tcPr>
            <w:tcW w:w="1456" w:type="dxa"/>
          </w:tcPr>
          <w:p w:rsidR="008B03D9" w:rsidRPr="00450B56" w:rsidRDefault="003116BB" w:rsidP="00C4437E">
            <w:pPr>
              <w:pStyle w:val="Bodynew"/>
            </w:pPr>
            <w:r>
              <w:t>8/20/2014</w:t>
            </w:r>
          </w:p>
        </w:tc>
        <w:tc>
          <w:tcPr>
            <w:tcW w:w="1994" w:type="dxa"/>
            <w:tcMar>
              <w:top w:w="43" w:type="dxa"/>
              <w:left w:w="115" w:type="dxa"/>
              <w:bottom w:w="43" w:type="dxa"/>
              <w:right w:w="115" w:type="dxa"/>
            </w:tcMar>
          </w:tcPr>
          <w:p w:rsidR="008B03D9" w:rsidRPr="00450B56" w:rsidRDefault="006E650A" w:rsidP="00C4437E">
            <w:pPr>
              <w:pStyle w:val="Bodynew"/>
            </w:pPr>
            <w:r>
              <w:t>1.1</w:t>
            </w:r>
          </w:p>
        </w:tc>
        <w:tc>
          <w:tcPr>
            <w:tcW w:w="2878" w:type="dxa"/>
            <w:tcMar>
              <w:left w:w="115" w:type="dxa"/>
              <w:right w:w="115" w:type="dxa"/>
            </w:tcMar>
          </w:tcPr>
          <w:p w:rsidR="008B03D9" w:rsidRPr="00450B56" w:rsidRDefault="000D7400" w:rsidP="00C4437E">
            <w:pPr>
              <w:pStyle w:val="Bodynew"/>
            </w:pPr>
            <w:r>
              <w:t>Updated for federation services</w:t>
            </w:r>
          </w:p>
        </w:tc>
        <w:tc>
          <w:tcPr>
            <w:tcW w:w="3783" w:type="dxa"/>
            <w:tcMar>
              <w:left w:w="115" w:type="dxa"/>
              <w:right w:w="115" w:type="dxa"/>
            </w:tcMar>
          </w:tcPr>
          <w:p w:rsidR="008B03D9" w:rsidRPr="00450B56" w:rsidRDefault="003116BB" w:rsidP="00C4437E">
            <w:pPr>
              <w:pStyle w:val="Bodynew"/>
            </w:pPr>
            <w:r w:rsidRPr="00450B56">
              <w:t>Deloitte &amp; Touche</w:t>
            </w:r>
          </w:p>
        </w:tc>
      </w:tr>
      <w:tr w:rsidR="00A11023" w:rsidRPr="00450B56" w:rsidTr="00B12915">
        <w:trPr>
          <w:jc w:val="center"/>
        </w:trPr>
        <w:tc>
          <w:tcPr>
            <w:tcW w:w="1456" w:type="dxa"/>
          </w:tcPr>
          <w:p w:rsidR="00A11023" w:rsidRPr="00450B56" w:rsidRDefault="00286BDF" w:rsidP="00C4437E">
            <w:pPr>
              <w:pStyle w:val="Bodynew"/>
            </w:pPr>
            <w:r>
              <w:t>12/31/2014</w:t>
            </w:r>
          </w:p>
        </w:tc>
        <w:tc>
          <w:tcPr>
            <w:tcW w:w="1994" w:type="dxa"/>
            <w:tcMar>
              <w:top w:w="43" w:type="dxa"/>
              <w:left w:w="115" w:type="dxa"/>
              <w:bottom w:w="43" w:type="dxa"/>
              <w:right w:w="115" w:type="dxa"/>
            </w:tcMar>
          </w:tcPr>
          <w:p w:rsidR="00A11023" w:rsidRPr="00450B56" w:rsidRDefault="00286BDF" w:rsidP="00C4437E">
            <w:pPr>
              <w:pStyle w:val="Bodynew"/>
            </w:pPr>
            <w:r>
              <w:t>1.2</w:t>
            </w:r>
          </w:p>
        </w:tc>
        <w:tc>
          <w:tcPr>
            <w:tcW w:w="2878" w:type="dxa"/>
            <w:tcMar>
              <w:left w:w="115" w:type="dxa"/>
              <w:right w:w="115" w:type="dxa"/>
            </w:tcMar>
          </w:tcPr>
          <w:p w:rsidR="00A11023" w:rsidRPr="00450B56" w:rsidRDefault="00286BDF" w:rsidP="00C4437E">
            <w:pPr>
              <w:pStyle w:val="Bodynew"/>
            </w:pPr>
            <w:r>
              <w:t>R2 Upgrade changes</w:t>
            </w:r>
          </w:p>
        </w:tc>
        <w:tc>
          <w:tcPr>
            <w:tcW w:w="3783" w:type="dxa"/>
            <w:tcMar>
              <w:left w:w="115" w:type="dxa"/>
              <w:right w:w="115" w:type="dxa"/>
            </w:tcMar>
          </w:tcPr>
          <w:p w:rsidR="00A11023" w:rsidRPr="00450B56" w:rsidRDefault="00286BDF" w:rsidP="00C4437E">
            <w:pPr>
              <w:pStyle w:val="Bodynew"/>
            </w:pPr>
            <w:r>
              <w:t>Deloitte &amp; Touche</w:t>
            </w:r>
          </w:p>
        </w:tc>
      </w:tr>
      <w:tr w:rsidR="009976E8" w:rsidRPr="00450B56" w:rsidTr="00B12915">
        <w:trPr>
          <w:jc w:val="center"/>
        </w:trPr>
        <w:tc>
          <w:tcPr>
            <w:tcW w:w="1456" w:type="dxa"/>
          </w:tcPr>
          <w:p w:rsidR="009976E8" w:rsidRPr="00450B56" w:rsidRDefault="009976E8" w:rsidP="00C4437E">
            <w:pPr>
              <w:pStyle w:val="Bodynew"/>
            </w:pPr>
          </w:p>
        </w:tc>
        <w:tc>
          <w:tcPr>
            <w:tcW w:w="1994" w:type="dxa"/>
            <w:tcMar>
              <w:top w:w="43" w:type="dxa"/>
              <w:left w:w="115" w:type="dxa"/>
              <w:bottom w:w="43" w:type="dxa"/>
              <w:right w:w="115" w:type="dxa"/>
            </w:tcMar>
          </w:tcPr>
          <w:p w:rsidR="009976E8" w:rsidRPr="00450B56" w:rsidRDefault="009976E8" w:rsidP="00C4437E">
            <w:pPr>
              <w:pStyle w:val="Bodynew"/>
            </w:pPr>
          </w:p>
        </w:tc>
        <w:tc>
          <w:tcPr>
            <w:tcW w:w="2878" w:type="dxa"/>
            <w:tcMar>
              <w:left w:w="115" w:type="dxa"/>
              <w:right w:w="115" w:type="dxa"/>
            </w:tcMar>
          </w:tcPr>
          <w:p w:rsidR="009976E8" w:rsidRPr="00450B56" w:rsidRDefault="009976E8" w:rsidP="00C4437E">
            <w:pPr>
              <w:pStyle w:val="Bodynew"/>
            </w:pPr>
          </w:p>
        </w:tc>
        <w:tc>
          <w:tcPr>
            <w:tcW w:w="3783" w:type="dxa"/>
            <w:tcMar>
              <w:left w:w="115" w:type="dxa"/>
              <w:right w:w="115" w:type="dxa"/>
            </w:tcMar>
          </w:tcPr>
          <w:p w:rsidR="009976E8" w:rsidRPr="00450B56" w:rsidRDefault="009976E8" w:rsidP="00C4437E">
            <w:pPr>
              <w:pStyle w:val="Bodynew"/>
            </w:pPr>
          </w:p>
        </w:tc>
      </w:tr>
    </w:tbl>
    <w:p w:rsidR="002A3A68" w:rsidRPr="00450B56" w:rsidRDefault="002A3A68" w:rsidP="002A3A68">
      <w:pPr>
        <w:rPr>
          <w:rFonts w:ascii="Arial" w:hAnsi="Arial" w:cs="Arial"/>
        </w:rPr>
      </w:pPr>
    </w:p>
    <w:p w:rsidR="002A3A68" w:rsidRPr="00450B56" w:rsidRDefault="00A95ECB" w:rsidP="002A3A68">
      <w:pPr>
        <w:rPr>
          <w:rFonts w:ascii="Arial" w:hAnsi="Arial" w:cs="Arial"/>
        </w:rPr>
      </w:pPr>
      <w:r w:rsidRPr="00450B56">
        <w:rPr>
          <w:rFonts w:ascii="Arial" w:hAnsi="Arial" w:cs="Arial"/>
        </w:rPr>
        <w:br w:type="page"/>
      </w:r>
    </w:p>
    <w:p w:rsidR="00FD4BBA" w:rsidRPr="00690CA9" w:rsidRDefault="00FD4BBA" w:rsidP="00690CA9">
      <w:pPr>
        <w:pStyle w:val="Heading1-Nonumber"/>
      </w:pPr>
      <w:r w:rsidRPr="00690CA9">
        <w:lastRenderedPageBreak/>
        <w:t xml:space="preserve">Table of </w:t>
      </w:r>
      <w:r w:rsidR="00690CA9">
        <w:t>C</w:t>
      </w:r>
      <w:r w:rsidR="007C3772" w:rsidRPr="00690CA9">
        <w:t>ontents</w:t>
      </w:r>
    </w:p>
    <w:p w:rsidR="006E650A" w:rsidRDefault="007013B9">
      <w:pPr>
        <w:pStyle w:val="TOC1"/>
        <w:rPr>
          <w:rFonts w:asciiTheme="minorHAnsi" w:eastAsiaTheme="minorEastAsia" w:hAnsiTheme="minorHAnsi" w:cstheme="minorBidi"/>
          <w:b w:val="0"/>
          <w:bCs w:val="0"/>
          <w:szCs w:val="22"/>
        </w:rPr>
      </w:pPr>
      <w:r>
        <w:fldChar w:fldCharType="begin"/>
      </w:r>
      <w:r w:rsidR="006672E2">
        <w:instrText xml:space="preserve"> TOC \o "2-2" \h \z \t "Heading 3,3,Heading 1 - TESS,1" </w:instrText>
      </w:r>
      <w:r>
        <w:fldChar w:fldCharType="separate"/>
      </w:r>
      <w:hyperlink w:anchor="_Toc396473733" w:history="1">
        <w:r w:rsidR="006E650A" w:rsidRPr="00A44510">
          <w:rPr>
            <w:rStyle w:val="Hyperlink"/>
          </w:rPr>
          <w:t>1.</w:t>
        </w:r>
        <w:r w:rsidR="006E650A">
          <w:rPr>
            <w:rFonts w:asciiTheme="minorHAnsi" w:eastAsiaTheme="minorEastAsia" w:hAnsiTheme="minorHAnsi" w:cstheme="minorBidi"/>
            <w:b w:val="0"/>
            <w:bCs w:val="0"/>
            <w:szCs w:val="22"/>
          </w:rPr>
          <w:tab/>
        </w:r>
        <w:r w:rsidR="006E650A" w:rsidRPr="00A44510">
          <w:rPr>
            <w:rStyle w:val="Hyperlink"/>
          </w:rPr>
          <w:t>Introduction</w:t>
        </w:r>
        <w:r w:rsidR="006E650A">
          <w:rPr>
            <w:webHidden/>
          </w:rPr>
          <w:tab/>
        </w:r>
        <w:r w:rsidR="006E650A">
          <w:rPr>
            <w:webHidden/>
          </w:rPr>
          <w:fldChar w:fldCharType="begin"/>
        </w:r>
        <w:r w:rsidR="006E650A">
          <w:rPr>
            <w:webHidden/>
          </w:rPr>
          <w:instrText xml:space="preserve"> PAGEREF _Toc396473733 \h </w:instrText>
        </w:r>
        <w:r w:rsidR="006E650A">
          <w:rPr>
            <w:webHidden/>
          </w:rPr>
        </w:r>
        <w:r w:rsidR="006E650A">
          <w:rPr>
            <w:webHidden/>
          </w:rPr>
          <w:fldChar w:fldCharType="separate"/>
        </w:r>
        <w:r w:rsidR="006E650A">
          <w:rPr>
            <w:webHidden/>
          </w:rPr>
          <w:t>4</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34" w:history="1">
        <w:r w:rsidR="006E650A" w:rsidRPr="00A44510">
          <w:rPr>
            <w:rStyle w:val="Hyperlink"/>
          </w:rPr>
          <w:t>1.1</w:t>
        </w:r>
        <w:r w:rsidR="006E650A">
          <w:rPr>
            <w:rFonts w:asciiTheme="minorHAnsi" w:eastAsiaTheme="minorEastAsia" w:hAnsiTheme="minorHAnsi" w:cstheme="minorBidi"/>
            <w:bCs w:val="0"/>
            <w:szCs w:val="22"/>
          </w:rPr>
          <w:tab/>
        </w:r>
        <w:r w:rsidR="006E650A" w:rsidRPr="00A44510">
          <w:rPr>
            <w:rStyle w:val="Hyperlink"/>
          </w:rPr>
          <w:t>Purpose</w:t>
        </w:r>
        <w:r w:rsidR="006E650A">
          <w:rPr>
            <w:webHidden/>
          </w:rPr>
          <w:tab/>
        </w:r>
        <w:r w:rsidR="006E650A">
          <w:rPr>
            <w:webHidden/>
          </w:rPr>
          <w:fldChar w:fldCharType="begin"/>
        </w:r>
        <w:r w:rsidR="006E650A">
          <w:rPr>
            <w:webHidden/>
          </w:rPr>
          <w:instrText xml:space="preserve"> PAGEREF _Toc396473734 \h </w:instrText>
        </w:r>
        <w:r w:rsidR="006E650A">
          <w:rPr>
            <w:webHidden/>
          </w:rPr>
        </w:r>
        <w:r w:rsidR="006E650A">
          <w:rPr>
            <w:webHidden/>
          </w:rPr>
          <w:fldChar w:fldCharType="separate"/>
        </w:r>
        <w:r w:rsidR="006E650A">
          <w:rPr>
            <w:webHidden/>
          </w:rPr>
          <w:t>4</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35" w:history="1">
        <w:r w:rsidR="006E650A" w:rsidRPr="00A44510">
          <w:rPr>
            <w:rStyle w:val="Hyperlink"/>
          </w:rPr>
          <w:t>1.2</w:t>
        </w:r>
        <w:r w:rsidR="006E650A">
          <w:rPr>
            <w:rFonts w:asciiTheme="minorHAnsi" w:eastAsiaTheme="minorEastAsia" w:hAnsiTheme="minorHAnsi" w:cstheme="minorBidi"/>
            <w:bCs w:val="0"/>
            <w:szCs w:val="22"/>
          </w:rPr>
          <w:tab/>
        </w:r>
        <w:r w:rsidR="006E650A" w:rsidRPr="00A44510">
          <w:rPr>
            <w:rStyle w:val="Hyperlink"/>
          </w:rPr>
          <w:t>Scope</w:t>
        </w:r>
        <w:r w:rsidR="006E650A">
          <w:rPr>
            <w:webHidden/>
          </w:rPr>
          <w:tab/>
        </w:r>
        <w:r w:rsidR="006E650A">
          <w:rPr>
            <w:webHidden/>
          </w:rPr>
          <w:fldChar w:fldCharType="begin"/>
        </w:r>
        <w:r w:rsidR="006E650A">
          <w:rPr>
            <w:webHidden/>
          </w:rPr>
          <w:instrText xml:space="preserve"> PAGEREF _Toc396473735 \h </w:instrText>
        </w:r>
        <w:r w:rsidR="006E650A">
          <w:rPr>
            <w:webHidden/>
          </w:rPr>
        </w:r>
        <w:r w:rsidR="006E650A">
          <w:rPr>
            <w:webHidden/>
          </w:rPr>
          <w:fldChar w:fldCharType="separate"/>
        </w:r>
        <w:r w:rsidR="006E650A">
          <w:rPr>
            <w:webHidden/>
          </w:rPr>
          <w:t>4</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36" w:history="1">
        <w:r w:rsidR="006E650A" w:rsidRPr="00A44510">
          <w:rPr>
            <w:rStyle w:val="Hyperlink"/>
          </w:rPr>
          <w:t>1.3</w:t>
        </w:r>
        <w:r w:rsidR="006E650A">
          <w:rPr>
            <w:rFonts w:asciiTheme="minorHAnsi" w:eastAsiaTheme="minorEastAsia" w:hAnsiTheme="minorHAnsi" w:cstheme="minorBidi"/>
            <w:bCs w:val="0"/>
            <w:szCs w:val="22"/>
          </w:rPr>
          <w:tab/>
        </w:r>
        <w:r w:rsidR="006E650A" w:rsidRPr="00A44510">
          <w:rPr>
            <w:rStyle w:val="Hyperlink"/>
          </w:rPr>
          <w:t>References</w:t>
        </w:r>
        <w:r w:rsidR="006E650A">
          <w:rPr>
            <w:webHidden/>
          </w:rPr>
          <w:tab/>
        </w:r>
        <w:r w:rsidR="006E650A">
          <w:rPr>
            <w:webHidden/>
          </w:rPr>
          <w:fldChar w:fldCharType="begin"/>
        </w:r>
        <w:r w:rsidR="006E650A">
          <w:rPr>
            <w:webHidden/>
          </w:rPr>
          <w:instrText xml:space="preserve"> PAGEREF _Toc396473736 \h </w:instrText>
        </w:r>
        <w:r w:rsidR="006E650A">
          <w:rPr>
            <w:webHidden/>
          </w:rPr>
        </w:r>
        <w:r w:rsidR="006E650A">
          <w:rPr>
            <w:webHidden/>
          </w:rPr>
          <w:fldChar w:fldCharType="separate"/>
        </w:r>
        <w:r w:rsidR="006E650A">
          <w:rPr>
            <w:webHidden/>
          </w:rPr>
          <w:t>4</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37" w:history="1">
        <w:r w:rsidR="006E650A" w:rsidRPr="00A44510">
          <w:rPr>
            <w:rStyle w:val="Hyperlink"/>
          </w:rPr>
          <w:t>1.4</w:t>
        </w:r>
        <w:r w:rsidR="006E650A">
          <w:rPr>
            <w:rFonts w:asciiTheme="minorHAnsi" w:eastAsiaTheme="minorEastAsia" w:hAnsiTheme="minorHAnsi" w:cstheme="minorBidi"/>
            <w:bCs w:val="0"/>
            <w:szCs w:val="22"/>
          </w:rPr>
          <w:tab/>
        </w:r>
        <w:r w:rsidR="006E650A" w:rsidRPr="00A44510">
          <w:rPr>
            <w:rStyle w:val="Hyperlink"/>
          </w:rPr>
          <w:t>Intended audience</w:t>
        </w:r>
        <w:r w:rsidR="006E650A">
          <w:rPr>
            <w:webHidden/>
          </w:rPr>
          <w:tab/>
        </w:r>
        <w:r w:rsidR="006E650A">
          <w:rPr>
            <w:webHidden/>
          </w:rPr>
          <w:fldChar w:fldCharType="begin"/>
        </w:r>
        <w:r w:rsidR="006E650A">
          <w:rPr>
            <w:webHidden/>
          </w:rPr>
          <w:instrText xml:space="preserve"> PAGEREF _Toc396473737 \h </w:instrText>
        </w:r>
        <w:r w:rsidR="006E650A">
          <w:rPr>
            <w:webHidden/>
          </w:rPr>
        </w:r>
        <w:r w:rsidR="006E650A">
          <w:rPr>
            <w:webHidden/>
          </w:rPr>
          <w:fldChar w:fldCharType="separate"/>
        </w:r>
        <w:r w:rsidR="006E650A">
          <w:rPr>
            <w:webHidden/>
          </w:rPr>
          <w:t>5</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38" w:history="1">
        <w:r w:rsidR="006E650A" w:rsidRPr="00A44510">
          <w:rPr>
            <w:rStyle w:val="Hyperlink"/>
          </w:rPr>
          <w:t>1.5</w:t>
        </w:r>
        <w:r w:rsidR="006E650A">
          <w:rPr>
            <w:rFonts w:asciiTheme="minorHAnsi" w:eastAsiaTheme="minorEastAsia" w:hAnsiTheme="minorHAnsi" w:cstheme="minorBidi"/>
            <w:bCs w:val="0"/>
            <w:szCs w:val="22"/>
          </w:rPr>
          <w:tab/>
        </w:r>
        <w:r w:rsidR="006E650A" w:rsidRPr="00A44510">
          <w:rPr>
            <w:rStyle w:val="Hyperlink"/>
          </w:rPr>
          <w:t>Assumptions &amp; Dependencies</w:t>
        </w:r>
        <w:r w:rsidR="006E650A">
          <w:rPr>
            <w:webHidden/>
          </w:rPr>
          <w:tab/>
        </w:r>
        <w:r w:rsidR="006E650A">
          <w:rPr>
            <w:webHidden/>
          </w:rPr>
          <w:fldChar w:fldCharType="begin"/>
        </w:r>
        <w:r w:rsidR="006E650A">
          <w:rPr>
            <w:webHidden/>
          </w:rPr>
          <w:instrText xml:space="preserve"> PAGEREF _Toc396473738 \h </w:instrText>
        </w:r>
        <w:r w:rsidR="006E650A">
          <w:rPr>
            <w:webHidden/>
          </w:rPr>
        </w:r>
        <w:r w:rsidR="006E650A">
          <w:rPr>
            <w:webHidden/>
          </w:rPr>
          <w:fldChar w:fldCharType="separate"/>
        </w:r>
        <w:r w:rsidR="006E650A">
          <w:rPr>
            <w:webHidden/>
          </w:rPr>
          <w:t>5</w:t>
        </w:r>
        <w:r w:rsidR="006E650A">
          <w:rPr>
            <w:webHidden/>
          </w:rPr>
          <w:fldChar w:fldCharType="end"/>
        </w:r>
      </w:hyperlink>
    </w:p>
    <w:p w:rsidR="006E650A" w:rsidRDefault="0088722D">
      <w:pPr>
        <w:pStyle w:val="TOC1"/>
        <w:rPr>
          <w:rFonts w:asciiTheme="minorHAnsi" w:eastAsiaTheme="minorEastAsia" w:hAnsiTheme="minorHAnsi" w:cstheme="minorBidi"/>
          <w:b w:val="0"/>
          <w:bCs w:val="0"/>
          <w:szCs w:val="22"/>
        </w:rPr>
      </w:pPr>
      <w:hyperlink w:anchor="_Toc396473739" w:history="1">
        <w:r w:rsidR="006E650A" w:rsidRPr="00A44510">
          <w:rPr>
            <w:rStyle w:val="Hyperlink"/>
          </w:rPr>
          <w:t>2.</w:t>
        </w:r>
        <w:r w:rsidR="006E650A">
          <w:rPr>
            <w:rFonts w:asciiTheme="minorHAnsi" w:eastAsiaTheme="minorEastAsia" w:hAnsiTheme="minorHAnsi" w:cstheme="minorBidi"/>
            <w:b w:val="0"/>
            <w:bCs w:val="0"/>
            <w:szCs w:val="22"/>
          </w:rPr>
          <w:tab/>
        </w:r>
        <w:r w:rsidR="006E650A" w:rsidRPr="00A44510">
          <w:rPr>
            <w:rStyle w:val="Hyperlink"/>
          </w:rPr>
          <w:t>Federation Key objectives</w:t>
        </w:r>
        <w:r w:rsidR="006E650A">
          <w:rPr>
            <w:webHidden/>
          </w:rPr>
          <w:tab/>
        </w:r>
        <w:r w:rsidR="006E650A">
          <w:rPr>
            <w:webHidden/>
          </w:rPr>
          <w:fldChar w:fldCharType="begin"/>
        </w:r>
        <w:r w:rsidR="006E650A">
          <w:rPr>
            <w:webHidden/>
          </w:rPr>
          <w:instrText xml:space="preserve"> PAGEREF _Toc396473739 \h </w:instrText>
        </w:r>
        <w:r w:rsidR="006E650A">
          <w:rPr>
            <w:webHidden/>
          </w:rPr>
        </w:r>
        <w:r w:rsidR="006E650A">
          <w:rPr>
            <w:webHidden/>
          </w:rPr>
          <w:fldChar w:fldCharType="separate"/>
        </w:r>
        <w:r w:rsidR="006E650A">
          <w:rPr>
            <w:webHidden/>
          </w:rPr>
          <w:t>6</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40" w:history="1">
        <w:r w:rsidR="006E650A" w:rsidRPr="00A44510">
          <w:rPr>
            <w:rStyle w:val="Hyperlink"/>
          </w:rPr>
          <w:t>2.1</w:t>
        </w:r>
        <w:r w:rsidR="006E650A">
          <w:rPr>
            <w:rFonts w:asciiTheme="minorHAnsi" w:eastAsiaTheme="minorEastAsia" w:hAnsiTheme="minorHAnsi" w:cstheme="minorBidi"/>
            <w:bCs w:val="0"/>
            <w:szCs w:val="22"/>
          </w:rPr>
          <w:tab/>
        </w:r>
        <w:r w:rsidR="006E650A" w:rsidRPr="00A44510">
          <w:rPr>
            <w:rStyle w:val="Hyperlink"/>
          </w:rPr>
          <w:t>Conceptual TESS Federated ID Solution</w:t>
        </w:r>
        <w:r w:rsidR="006E650A">
          <w:rPr>
            <w:webHidden/>
          </w:rPr>
          <w:tab/>
        </w:r>
        <w:r w:rsidR="006E650A">
          <w:rPr>
            <w:webHidden/>
          </w:rPr>
          <w:fldChar w:fldCharType="begin"/>
        </w:r>
        <w:r w:rsidR="006E650A">
          <w:rPr>
            <w:webHidden/>
          </w:rPr>
          <w:instrText xml:space="preserve"> PAGEREF _Toc396473740 \h </w:instrText>
        </w:r>
        <w:r w:rsidR="006E650A">
          <w:rPr>
            <w:webHidden/>
          </w:rPr>
        </w:r>
        <w:r w:rsidR="006E650A">
          <w:rPr>
            <w:webHidden/>
          </w:rPr>
          <w:fldChar w:fldCharType="separate"/>
        </w:r>
        <w:r w:rsidR="006E650A">
          <w:rPr>
            <w:webHidden/>
          </w:rPr>
          <w:t>6</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41" w:history="1">
        <w:r w:rsidR="006E650A" w:rsidRPr="00A44510">
          <w:rPr>
            <w:rStyle w:val="Hyperlink"/>
          </w:rPr>
          <w:t>2.2</w:t>
        </w:r>
        <w:r w:rsidR="006E650A">
          <w:rPr>
            <w:rFonts w:asciiTheme="minorHAnsi" w:eastAsiaTheme="minorEastAsia" w:hAnsiTheme="minorHAnsi" w:cstheme="minorBidi"/>
            <w:bCs w:val="0"/>
            <w:szCs w:val="22"/>
          </w:rPr>
          <w:tab/>
        </w:r>
        <w:r w:rsidR="006E650A" w:rsidRPr="00A44510">
          <w:rPr>
            <w:rStyle w:val="Hyperlink"/>
          </w:rPr>
          <w:t>Key Business Capabilities</w:t>
        </w:r>
        <w:r w:rsidR="006E650A">
          <w:rPr>
            <w:webHidden/>
          </w:rPr>
          <w:tab/>
        </w:r>
        <w:r w:rsidR="006E650A">
          <w:rPr>
            <w:webHidden/>
          </w:rPr>
          <w:fldChar w:fldCharType="begin"/>
        </w:r>
        <w:r w:rsidR="006E650A">
          <w:rPr>
            <w:webHidden/>
          </w:rPr>
          <w:instrText xml:space="preserve"> PAGEREF _Toc396473741 \h </w:instrText>
        </w:r>
        <w:r w:rsidR="006E650A">
          <w:rPr>
            <w:webHidden/>
          </w:rPr>
        </w:r>
        <w:r w:rsidR="006E650A">
          <w:rPr>
            <w:webHidden/>
          </w:rPr>
          <w:fldChar w:fldCharType="separate"/>
        </w:r>
        <w:r w:rsidR="006E650A">
          <w:rPr>
            <w:webHidden/>
          </w:rPr>
          <w:t>7</w:t>
        </w:r>
        <w:r w:rsidR="006E650A">
          <w:rPr>
            <w:webHidden/>
          </w:rPr>
          <w:fldChar w:fldCharType="end"/>
        </w:r>
      </w:hyperlink>
    </w:p>
    <w:p w:rsidR="006E650A" w:rsidRDefault="0088722D">
      <w:pPr>
        <w:pStyle w:val="TOC1"/>
        <w:rPr>
          <w:rFonts w:asciiTheme="minorHAnsi" w:eastAsiaTheme="minorEastAsia" w:hAnsiTheme="minorHAnsi" w:cstheme="minorBidi"/>
          <w:b w:val="0"/>
          <w:bCs w:val="0"/>
          <w:szCs w:val="22"/>
        </w:rPr>
      </w:pPr>
      <w:hyperlink w:anchor="_Toc396473742" w:history="1">
        <w:r w:rsidR="006E650A" w:rsidRPr="00A44510">
          <w:rPr>
            <w:rStyle w:val="Hyperlink"/>
          </w:rPr>
          <w:t>3.</w:t>
        </w:r>
        <w:r w:rsidR="006E650A">
          <w:rPr>
            <w:rFonts w:asciiTheme="minorHAnsi" w:eastAsiaTheme="minorEastAsia" w:hAnsiTheme="minorHAnsi" w:cstheme="minorBidi"/>
            <w:b w:val="0"/>
            <w:bCs w:val="0"/>
            <w:szCs w:val="22"/>
          </w:rPr>
          <w:tab/>
        </w:r>
        <w:r w:rsidR="006E650A" w:rsidRPr="00A44510">
          <w:rPr>
            <w:rStyle w:val="Hyperlink"/>
          </w:rPr>
          <w:t>Use cases</w:t>
        </w:r>
        <w:r w:rsidR="006E650A">
          <w:rPr>
            <w:webHidden/>
          </w:rPr>
          <w:tab/>
        </w:r>
        <w:r w:rsidR="006E650A">
          <w:rPr>
            <w:webHidden/>
          </w:rPr>
          <w:fldChar w:fldCharType="begin"/>
        </w:r>
        <w:r w:rsidR="006E650A">
          <w:rPr>
            <w:webHidden/>
          </w:rPr>
          <w:instrText xml:space="preserve"> PAGEREF _Toc396473742 \h </w:instrText>
        </w:r>
        <w:r w:rsidR="006E650A">
          <w:rPr>
            <w:webHidden/>
          </w:rPr>
        </w:r>
        <w:r w:rsidR="006E650A">
          <w:rPr>
            <w:webHidden/>
          </w:rPr>
          <w:fldChar w:fldCharType="separate"/>
        </w:r>
        <w:r w:rsidR="006E650A">
          <w:rPr>
            <w:webHidden/>
          </w:rPr>
          <w:t>8</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43" w:history="1">
        <w:r w:rsidR="006E650A" w:rsidRPr="00A44510">
          <w:rPr>
            <w:rStyle w:val="Hyperlink"/>
          </w:rPr>
          <w:t>3.1</w:t>
        </w:r>
        <w:r w:rsidR="006E650A">
          <w:rPr>
            <w:rFonts w:asciiTheme="minorHAnsi" w:eastAsiaTheme="minorEastAsia" w:hAnsiTheme="minorHAnsi" w:cstheme="minorBidi"/>
            <w:bCs w:val="0"/>
            <w:szCs w:val="22"/>
          </w:rPr>
          <w:tab/>
        </w:r>
        <w:r w:rsidR="006E650A" w:rsidRPr="00A44510">
          <w:rPr>
            <w:rStyle w:val="Hyperlink"/>
          </w:rPr>
          <w:t>IdP Initiated Identity Federation</w:t>
        </w:r>
        <w:r w:rsidR="006E650A">
          <w:rPr>
            <w:webHidden/>
          </w:rPr>
          <w:tab/>
        </w:r>
        <w:r w:rsidR="006E650A">
          <w:rPr>
            <w:webHidden/>
          </w:rPr>
          <w:fldChar w:fldCharType="begin"/>
        </w:r>
        <w:r w:rsidR="006E650A">
          <w:rPr>
            <w:webHidden/>
          </w:rPr>
          <w:instrText xml:space="preserve"> PAGEREF _Toc396473743 \h </w:instrText>
        </w:r>
        <w:r w:rsidR="006E650A">
          <w:rPr>
            <w:webHidden/>
          </w:rPr>
        </w:r>
        <w:r w:rsidR="006E650A">
          <w:rPr>
            <w:webHidden/>
          </w:rPr>
          <w:fldChar w:fldCharType="separate"/>
        </w:r>
        <w:r w:rsidR="006E650A">
          <w:rPr>
            <w:webHidden/>
          </w:rPr>
          <w:t>8</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44" w:history="1">
        <w:r w:rsidR="006E650A" w:rsidRPr="00A44510">
          <w:rPr>
            <w:rStyle w:val="Hyperlink"/>
          </w:rPr>
          <w:t>3.2</w:t>
        </w:r>
        <w:r w:rsidR="006E650A">
          <w:rPr>
            <w:rFonts w:asciiTheme="minorHAnsi" w:eastAsiaTheme="minorEastAsia" w:hAnsiTheme="minorHAnsi" w:cstheme="minorBidi"/>
            <w:bCs w:val="0"/>
            <w:szCs w:val="22"/>
          </w:rPr>
          <w:tab/>
        </w:r>
        <w:r w:rsidR="006E650A" w:rsidRPr="00A44510">
          <w:rPr>
            <w:rStyle w:val="Hyperlink"/>
          </w:rPr>
          <w:t>SP Initiated Identity Federation</w:t>
        </w:r>
        <w:r w:rsidR="006E650A">
          <w:rPr>
            <w:webHidden/>
          </w:rPr>
          <w:tab/>
        </w:r>
        <w:r w:rsidR="006E650A">
          <w:rPr>
            <w:webHidden/>
          </w:rPr>
          <w:fldChar w:fldCharType="begin"/>
        </w:r>
        <w:r w:rsidR="006E650A">
          <w:rPr>
            <w:webHidden/>
          </w:rPr>
          <w:instrText xml:space="preserve"> PAGEREF _Toc396473744 \h </w:instrText>
        </w:r>
        <w:r w:rsidR="006E650A">
          <w:rPr>
            <w:webHidden/>
          </w:rPr>
        </w:r>
        <w:r w:rsidR="006E650A">
          <w:rPr>
            <w:webHidden/>
          </w:rPr>
          <w:fldChar w:fldCharType="separate"/>
        </w:r>
        <w:r w:rsidR="006E650A">
          <w:rPr>
            <w:webHidden/>
          </w:rPr>
          <w:t>10</w:t>
        </w:r>
        <w:r w:rsidR="006E650A">
          <w:rPr>
            <w:webHidden/>
          </w:rPr>
          <w:fldChar w:fldCharType="end"/>
        </w:r>
      </w:hyperlink>
    </w:p>
    <w:p w:rsidR="006E650A" w:rsidRDefault="0088722D">
      <w:pPr>
        <w:pStyle w:val="TOC1"/>
        <w:rPr>
          <w:rFonts w:asciiTheme="minorHAnsi" w:eastAsiaTheme="minorEastAsia" w:hAnsiTheme="minorHAnsi" w:cstheme="minorBidi"/>
          <w:b w:val="0"/>
          <w:bCs w:val="0"/>
          <w:szCs w:val="22"/>
        </w:rPr>
      </w:pPr>
      <w:hyperlink w:anchor="_Toc396473745" w:history="1">
        <w:r w:rsidR="006E650A" w:rsidRPr="00A44510">
          <w:rPr>
            <w:rStyle w:val="Hyperlink"/>
          </w:rPr>
          <w:t>4.</w:t>
        </w:r>
        <w:r w:rsidR="006E650A">
          <w:rPr>
            <w:rFonts w:asciiTheme="minorHAnsi" w:eastAsiaTheme="minorEastAsia" w:hAnsiTheme="minorHAnsi" w:cstheme="minorBidi"/>
            <w:b w:val="0"/>
            <w:bCs w:val="0"/>
            <w:szCs w:val="22"/>
          </w:rPr>
          <w:tab/>
        </w:r>
        <w:r w:rsidR="006E650A" w:rsidRPr="00A44510">
          <w:rPr>
            <w:rStyle w:val="Hyperlink"/>
          </w:rPr>
          <w:t>Federation Integration</w:t>
        </w:r>
        <w:r w:rsidR="006E650A">
          <w:rPr>
            <w:webHidden/>
          </w:rPr>
          <w:tab/>
        </w:r>
        <w:r w:rsidR="006E650A">
          <w:rPr>
            <w:webHidden/>
          </w:rPr>
          <w:fldChar w:fldCharType="begin"/>
        </w:r>
        <w:r w:rsidR="006E650A">
          <w:rPr>
            <w:webHidden/>
          </w:rPr>
          <w:instrText xml:space="preserve"> PAGEREF _Toc396473745 \h </w:instrText>
        </w:r>
        <w:r w:rsidR="006E650A">
          <w:rPr>
            <w:webHidden/>
          </w:rPr>
        </w:r>
        <w:r w:rsidR="006E650A">
          <w:rPr>
            <w:webHidden/>
          </w:rPr>
          <w:fldChar w:fldCharType="separate"/>
        </w:r>
        <w:r w:rsidR="006E650A">
          <w:rPr>
            <w:webHidden/>
          </w:rPr>
          <w:t>12</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46" w:history="1">
        <w:r w:rsidR="006E650A" w:rsidRPr="00A44510">
          <w:rPr>
            <w:rStyle w:val="Hyperlink"/>
          </w:rPr>
          <w:t>4.1</w:t>
        </w:r>
        <w:r w:rsidR="006E650A">
          <w:rPr>
            <w:rFonts w:asciiTheme="minorHAnsi" w:eastAsiaTheme="minorEastAsia" w:hAnsiTheme="minorHAnsi" w:cstheme="minorBidi"/>
            <w:bCs w:val="0"/>
            <w:szCs w:val="22"/>
          </w:rPr>
          <w:tab/>
        </w:r>
        <w:r w:rsidR="006E650A" w:rsidRPr="00A44510">
          <w:rPr>
            <w:rStyle w:val="Hyperlink"/>
          </w:rPr>
          <w:t>Federation Integration Components</w:t>
        </w:r>
        <w:r w:rsidR="006E650A">
          <w:rPr>
            <w:webHidden/>
          </w:rPr>
          <w:tab/>
        </w:r>
        <w:r w:rsidR="006E650A">
          <w:rPr>
            <w:webHidden/>
          </w:rPr>
          <w:fldChar w:fldCharType="begin"/>
        </w:r>
        <w:r w:rsidR="006E650A">
          <w:rPr>
            <w:webHidden/>
          </w:rPr>
          <w:instrText xml:space="preserve"> PAGEREF _Toc396473746 \h </w:instrText>
        </w:r>
        <w:r w:rsidR="006E650A">
          <w:rPr>
            <w:webHidden/>
          </w:rPr>
        </w:r>
        <w:r w:rsidR="006E650A">
          <w:rPr>
            <w:webHidden/>
          </w:rPr>
          <w:fldChar w:fldCharType="separate"/>
        </w:r>
        <w:r w:rsidR="006E650A">
          <w:rPr>
            <w:webHidden/>
          </w:rPr>
          <w:t>12</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47" w:history="1">
        <w:r w:rsidR="006E650A" w:rsidRPr="00A44510">
          <w:rPr>
            <w:rStyle w:val="Hyperlink"/>
          </w:rPr>
          <w:t>4.2</w:t>
        </w:r>
        <w:r w:rsidR="006E650A">
          <w:rPr>
            <w:rFonts w:asciiTheme="minorHAnsi" w:eastAsiaTheme="minorEastAsia" w:hAnsiTheme="minorHAnsi" w:cstheme="minorBidi"/>
            <w:bCs w:val="0"/>
            <w:szCs w:val="22"/>
          </w:rPr>
          <w:tab/>
        </w:r>
        <w:r w:rsidR="006E650A" w:rsidRPr="00A44510">
          <w:rPr>
            <w:rStyle w:val="Hyperlink"/>
          </w:rPr>
          <w:t>TESS Federation Components</w:t>
        </w:r>
        <w:r w:rsidR="006E650A">
          <w:rPr>
            <w:webHidden/>
          </w:rPr>
          <w:tab/>
        </w:r>
        <w:r w:rsidR="006E650A">
          <w:rPr>
            <w:webHidden/>
          </w:rPr>
          <w:fldChar w:fldCharType="begin"/>
        </w:r>
        <w:r w:rsidR="006E650A">
          <w:rPr>
            <w:webHidden/>
          </w:rPr>
          <w:instrText xml:space="preserve"> PAGEREF _Toc396473747 \h </w:instrText>
        </w:r>
        <w:r w:rsidR="006E650A">
          <w:rPr>
            <w:webHidden/>
          </w:rPr>
        </w:r>
        <w:r w:rsidR="006E650A">
          <w:rPr>
            <w:webHidden/>
          </w:rPr>
          <w:fldChar w:fldCharType="separate"/>
        </w:r>
        <w:r w:rsidR="006E650A">
          <w:rPr>
            <w:webHidden/>
          </w:rPr>
          <w:t>12</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48" w:history="1">
        <w:r w:rsidR="006E650A" w:rsidRPr="00A44510">
          <w:rPr>
            <w:rStyle w:val="Hyperlink"/>
          </w:rPr>
          <w:t>4.3</w:t>
        </w:r>
        <w:r w:rsidR="006E650A">
          <w:rPr>
            <w:rFonts w:asciiTheme="minorHAnsi" w:eastAsiaTheme="minorEastAsia" w:hAnsiTheme="minorHAnsi" w:cstheme="minorBidi"/>
            <w:bCs w:val="0"/>
            <w:szCs w:val="22"/>
          </w:rPr>
          <w:tab/>
        </w:r>
        <w:r w:rsidR="006E650A" w:rsidRPr="00A44510">
          <w:rPr>
            <w:rStyle w:val="Hyperlink"/>
          </w:rPr>
          <w:t>OIF Administrative Integration</w:t>
        </w:r>
        <w:r w:rsidR="006E650A">
          <w:rPr>
            <w:webHidden/>
          </w:rPr>
          <w:tab/>
        </w:r>
        <w:r w:rsidR="006E650A">
          <w:rPr>
            <w:webHidden/>
          </w:rPr>
          <w:fldChar w:fldCharType="begin"/>
        </w:r>
        <w:r w:rsidR="006E650A">
          <w:rPr>
            <w:webHidden/>
          </w:rPr>
          <w:instrText xml:space="preserve"> PAGEREF _Toc396473748 \h </w:instrText>
        </w:r>
        <w:r w:rsidR="006E650A">
          <w:rPr>
            <w:webHidden/>
          </w:rPr>
        </w:r>
        <w:r w:rsidR="006E650A">
          <w:rPr>
            <w:webHidden/>
          </w:rPr>
          <w:fldChar w:fldCharType="separate"/>
        </w:r>
        <w:r w:rsidR="006E650A">
          <w:rPr>
            <w:webHidden/>
          </w:rPr>
          <w:t>13</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49" w:history="1">
        <w:r w:rsidR="006E650A" w:rsidRPr="00A44510">
          <w:rPr>
            <w:rStyle w:val="Hyperlink"/>
          </w:rPr>
          <w:t>4.4</w:t>
        </w:r>
        <w:r w:rsidR="006E650A">
          <w:rPr>
            <w:rFonts w:asciiTheme="minorHAnsi" w:eastAsiaTheme="minorEastAsia" w:hAnsiTheme="minorHAnsi" w:cstheme="minorBidi"/>
            <w:bCs w:val="0"/>
            <w:szCs w:val="22"/>
          </w:rPr>
          <w:tab/>
        </w:r>
        <w:r w:rsidR="006E650A" w:rsidRPr="00A44510">
          <w:rPr>
            <w:rStyle w:val="Hyperlink"/>
          </w:rPr>
          <w:t>OIF Authentication Engine</w:t>
        </w:r>
        <w:r w:rsidR="006E650A">
          <w:rPr>
            <w:webHidden/>
          </w:rPr>
          <w:tab/>
        </w:r>
        <w:r w:rsidR="006E650A">
          <w:rPr>
            <w:webHidden/>
          </w:rPr>
          <w:fldChar w:fldCharType="begin"/>
        </w:r>
        <w:r w:rsidR="006E650A">
          <w:rPr>
            <w:webHidden/>
          </w:rPr>
          <w:instrText xml:space="preserve"> PAGEREF _Toc396473749 \h </w:instrText>
        </w:r>
        <w:r w:rsidR="006E650A">
          <w:rPr>
            <w:webHidden/>
          </w:rPr>
        </w:r>
        <w:r w:rsidR="006E650A">
          <w:rPr>
            <w:webHidden/>
          </w:rPr>
          <w:fldChar w:fldCharType="separate"/>
        </w:r>
        <w:r w:rsidR="006E650A">
          <w:rPr>
            <w:webHidden/>
          </w:rPr>
          <w:t>14</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50" w:history="1">
        <w:r w:rsidR="006E650A" w:rsidRPr="00A44510">
          <w:rPr>
            <w:rStyle w:val="Hyperlink"/>
          </w:rPr>
          <w:t>4.5</w:t>
        </w:r>
        <w:r w:rsidR="006E650A">
          <w:rPr>
            <w:rFonts w:asciiTheme="minorHAnsi" w:eastAsiaTheme="minorEastAsia" w:hAnsiTheme="minorHAnsi" w:cstheme="minorBidi"/>
            <w:bCs w:val="0"/>
            <w:szCs w:val="22"/>
          </w:rPr>
          <w:tab/>
        </w:r>
        <w:r w:rsidR="006E650A" w:rsidRPr="00A44510">
          <w:rPr>
            <w:rStyle w:val="Hyperlink"/>
          </w:rPr>
          <w:t>TMS Standards for Federation</w:t>
        </w:r>
        <w:r w:rsidR="006E650A">
          <w:rPr>
            <w:webHidden/>
          </w:rPr>
          <w:tab/>
        </w:r>
        <w:r w:rsidR="006E650A">
          <w:rPr>
            <w:webHidden/>
          </w:rPr>
          <w:fldChar w:fldCharType="begin"/>
        </w:r>
        <w:r w:rsidR="006E650A">
          <w:rPr>
            <w:webHidden/>
          </w:rPr>
          <w:instrText xml:space="preserve"> PAGEREF _Toc396473750 \h </w:instrText>
        </w:r>
        <w:r w:rsidR="006E650A">
          <w:rPr>
            <w:webHidden/>
          </w:rPr>
        </w:r>
        <w:r w:rsidR="006E650A">
          <w:rPr>
            <w:webHidden/>
          </w:rPr>
          <w:fldChar w:fldCharType="separate"/>
        </w:r>
        <w:r w:rsidR="006E650A">
          <w:rPr>
            <w:webHidden/>
          </w:rPr>
          <w:t>14</w:t>
        </w:r>
        <w:r w:rsidR="006E650A">
          <w:rPr>
            <w:webHidden/>
          </w:rPr>
          <w:fldChar w:fldCharType="end"/>
        </w:r>
      </w:hyperlink>
    </w:p>
    <w:p w:rsidR="006E650A" w:rsidRDefault="0088722D">
      <w:pPr>
        <w:pStyle w:val="TOC3"/>
        <w:tabs>
          <w:tab w:val="left" w:pos="1200"/>
          <w:tab w:val="right" w:leader="dot" w:pos="10070"/>
        </w:tabs>
        <w:rPr>
          <w:rFonts w:asciiTheme="minorHAnsi" w:eastAsiaTheme="minorEastAsia" w:hAnsiTheme="minorHAnsi" w:cstheme="minorBidi"/>
          <w:noProof/>
        </w:rPr>
      </w:pPr>
      <w:hyperlink w:anchor="_Toc396473751" w:history="1">
        <w:r w:rsidR="006E650A" w:rsidRPr="00A44510">
          <w:rPr>
            <w:rStyle w:val="Hyperlink"/>
            <w:noProof/>
          </w:rPr>
          <w:t>4.5.1</w:t>
        </w:r>
        <w:r w:rsidR="006E650A">
          <w:rPr>
            <w:rFonts w:asciiTheme="minorHAnsi" w:eastAsiaTheme="minorEastAsia" w:hAnsiTheme="minorHAnsi" w:cstheme="minorBidi"/>
            <w:noProof/>
          </w:rPr>
          <w:tab/>
        </w:r>
        <w:r w:rsidR="006E650A" w:rsidRPr="00A44510">
          <w:rPr>
            <w:rStyle w:val="Hyperlink"/>
            <w:noProof/>
          </w:rPr>
          <w:t>Federated SP Interface</w:t>
        </w:r>
        <w:r w:rsidR="006E650A">
          <w:rPr>
            <w:noProof/>
            <w:webHidden/>
          </w:rPr>
          <w:tab/>
        </w:r>
        <w:r w:rsidR="006E650A">
          <w:rPr>
            <w:noProof/>
            <w:webHidden/>
          </w:rPr>
          <w:fldChar w:fldCharType="begin"/>
        </w:r>
        <w:r w:rsidR="006E650A">
          <w:rPr>
            <w:noProof/>
            <w:webHidden/>
          </w:rPr>
          <w:instrText xml:space="preserve"> PAGEREF _Toc396473751 \h </w:instrText>
        </w:r>
        <w:r w:rsidR="006E650A">
          <w:rPr>
            <w:noProof/>
            <w:webHidden/>
          </w:rPr>
        </w:r>
        <w:r w:rsidR="006E650A">
          <w:rPr>
            <w:noProof/>
            <w:webHidden/>
          </w:rPr>
          <w:fldChar w:fldCharType="separate"/>
        </w:r>
        <w:r w:rsidR="006E650A">
          <w:rPr>
            <w:noProof/>
            <w:webHidden/>
          </w:rPr>
          <w:t>14</w:t>
        </w:r>
        <w:r w:rsidR="006E650A">
          <w:rPr>
            <w:noProof/>
            <w:webHidden/>
          </w:rPr>
          <w:fldChar w:fldCharType="end"/>
        </w:r>
      </w:hyperlink>
    </w:p>
    <w:p w:rsidR="006E650A" w:rsidRDefault="0088722D">
      <w:pPr>
        <w:pStyle w:val="TOC3"/>
        <w:tabs>
          <w:tab w:val="left" w:pos="1200"/>
          <w:tab w:val="right" w:leader="dot" w:pos="10070"/>
        </w:tabs>
        <w:rPr>
          <w:rFonts w:asciiTheme="minorHAnsi" w:eastAsiaTheme="minorEastAsia" w:hAnsiTheme="minorHAnsi" w:cstheme="minorBidi"/>
          <w:noProof/>
        </w:rPr>
      </w:pPr>
      <w:hyperlink w:anchor="_Toc396473752" w:history="1">
        <w:r w:rsidR="006E650A" w:rsidRPr="00A44510">
          <w:rPr>
            <w:rStyle w:val="Hyperlink"/>
            <w:noProof/>
          </w:rPr>
          <w:t>4.5.2</w:t>
        </w:r>
        <w:r w:rsidR="006E650A">
          <w:rPr>
            <w:rFonts w:asciiTheme="minorHAnsi" w:eastAsiaTheme="minorEastAsia" w:hAnsiTheme="minorHAnsi" w:cstheme="minorBidi"/>
            <w:noProof/>
          </w:rPr>
          <w:tab/>
        </w:r>
        <w:r w:rsidR="006E650A" w:rsidRPr="00A44510">
          <w:rPr>
            <w:rStyle w:val="Hyperlink"/>
            <w:noProof/>
          </w:rPr>
          <w:t>Federated IdP Interface</w:t>
        </w:r>
        <w:r w:rsidR="006E650A">
          <w:rPr>
            <w:noProof/>
            <w:webHidden/>
          </w:rPr>
          <w:tab/>
        </w:r>
        <w:r w:rsidR="006E650A">
          <w:rPr>
            <w:noProof/>
            <w:webHidden/>
          </w:rPr>
          <w:fldChar w:fldCharType="begin"/>
        </w:r>
        <w:r w:rsidR="006E650A">
          <w:rPr>
            <w:noProof/>
            <w:webHidden/>
          </w:rPr>
          <w:instrText xml:space="preserve"> PAGEREF _Toc396473752 \h </w:instrText>
        </w:r>
        <w:r w:rsidR="006E650A">
          <w:rPr>
            <w:noProof/>
            <w:webHidden/>
          </w:rPr>
        </w:r>
        <w:r w:rsidR="006E650A">
          <w:rPr>
            <w:noProof/>
            <w:webHidden/>
          </w:rPr>
          <w:fldChar w:fldCharType="separate"/>
        </w:r>
        <w:r w:rsidR="006E650A">
          <w:rPr>
            <w:noProof/>
            <w:webHidden/>
          </w:rPr>
          <w:t>14</w:t>
        </w:r>
        <w:r w:rsidR="006E650A">
          <w:rPr>
            <w:noProof/>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53" w:history="1">
        <w:r w:rsidR="006E650A" w:rsidRPr="00A44510">
          <w:rPr>
            <w:rStyle w:val="Hyperlink"/>
          </w:rPr>
          <w:t>4.6</w:t>
        </w:r>
        <w:r w:rsidR="006E650A">
          <w:rPr>
            <w:rFonts w:asciiTheme="minorHAnsi" w:eastAsiaTheme="minorEastAsia" w:hAnsiTheme="minorHAnsi" w:cstheme="minorBidi"/>
            <w:bCs w:val="0"/>
            <w:szCs w:val="22"/>
          </w:rPr>
          <w:tab/>
        </w:r>
        <w:r w:rsidR="006E650A" w:rsidRPr="00A44510">
          <w:rPr>
            <w:rStyle w:val="Hyperlink"/>
          </w:rPr>
          <w:t>Federation Protocol Profiles</w:t>
        </w:r>
        <w:r w:rsidR="006E650A">
          <w:rPr>
            <w:webHidden/>
          </w:rPr>
          <w:tab/>
        </w:r>
        <w:r w:rsidR="006E650A">
          <w:rPr>
            <w:webHidden/>
          </w:rPr>
          <w:fldChar w:fldCharType="begin"/>
        </w:r>
        <w:r w:rsidR="006E650A">
          <w:rPr>
            <w:webHidden/>
          </w:rPr>
          <w:instrText xml:space="preserve"> PAGEREF _Toc396473753 \h </w:instrText>
        </w:r>
        <w:r w:rsidR="006E650A">
          <w:rPr>
            <w:webHidden/>
          </w:rPr>
        </w:r>
        <w:r w:rsidR="006E650A">
          <w:rPr>
            <w:webHidden/>
          </w:rPr>
          <w:fldChar w:fldCharType="separate"/>
        </w:r>
        <w:r w:rsidR="006E650A">
          <w:rPr>
            <w:webHidden/>
          </w:rPr>
          <w:t>16</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54" w:history="1">
        <w:r w:rsidR="006E650A" w:rsidRPr="00A44510">
          <w:rPr>
            <w:rStyle w:val="Hyperlink"/>
          </w:rPr>
          <w:t>4.7</w:t>
        </w:r>
        <w:r w:rsidR="006E650A">
          <w:rPr>
            <w:rFonts w:asciiTheme="minorHAnsi" w:eastAsiaTheme="minorEastAsia" w:hAnsiTheme="minorHAnsi" w:cstheme="minorBidi"/>
            <w:bCs w:val="0"/>
            <w:szCs w:val="22"/>
          </w:rPr>
          <w:tab/>
        </w:r>
        <w:r w:rsidR="006E650A" w:rsidRPr="00A44510">
          <w:rPr>
            <w:rStyle w:val="Hyperlink"/>
          </w:rPr>
          <w:t>SP initiated Signoff from TMS application</w:t>
        </w:r>
        <w:r w:rsidR="006E650A">
          <w:rPr>
            <w:webHidden/>
          </w:rPr>
          <w:tab/>
        </w:r>
        <w:r w:rsidR="006E650A">
          <w:rPr>
            <w:webHidden/>
          </w:rPr>
          <w:fldChar w:fldCharType="begin"/>
        </w:r>
        <w:r w:rsidR="006E650A">
          <w:rPr>
            <w:webHidden/>
          </w:rPr>
          <w:instrText xml:space="preserve"> PAGEREF _Toc396473754 \h </w:instrText>
        </w:r>
        <w:r w:rsidR="006E650A">
          <w:rPr>
            <w:webHidden/>
          </w:rPr>
        </w:r>
        <w:r w:rsidR="006E650A">
          <w:rPr>
            <w:webHidden/>
          </w:rPr>
          <w:fldChar w:fldCharType="separate"/>
        </w:r>
        <w:r w:rsidR="006E650A">
          <w:rPr>
            <w:webHidden/>
          </w:rPr>
          <w:t>19</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55" w:history="1">
        <w:r w:rsidR="006E650A" w:rsidRPr="00A44510">
          <w:rPr>
            <w:rStyle w:val="Hyperlink"/>
          </w:rPr>
          <w:t>4.8</w:t>
        </w:r>
        <w:r w:rsidR="006E650A">
          <w:rPr>
            <w:rFonts w:asciiTheme="minorHAnsi" w:eastAsiaTheme="minorEastAsia" w:hAnsiTheme="minorHAnsi" w:cstheme="minorBidi"/>
            <w:bCs w:val="0"/>
            <w:szCs w:val="22"/>
          </w:rPr>
          <w:tab/>
        </w:r>
        <w:r w:rsidR="006E650A" w:rsidRPr="00A44510">
          <w:rPr>
            <w:rStyle w:val="Hyperlink"/>
          </w:rPr>
          <w:t>OSSO configuration</w:t>
        </w:r>
        <w:r w:rsidR="006E650A">
          <w:rPr>
            <w:webHidden/>
          </w:rPr>
          <w:tab/>
        </w:r>
        <w:r w:rsidR="006E650A">
          <w:rPr>
            <w:webHidden/>
          </w:rPr>
          <w:fldChar w:fldCharType="begin"/>
        </w:r>
        <w:r w:rsidR="006E650A">
          <w:rPr>
            <w:webHidden/>
          </w:rPr>
          <w:instrText xml:space="preserve"> PAGEREF _Toc396473755 \h </w:instrText>
        </w:r>
        <w:r w:rsidR="006E650A">
          <w:rPr>
            <w:webHidden/>
          </w:rPr>
        </w:r>
        <w:r w:rsidR="006E650A">
          <w:rPr>
            <w:webHidden/>
          </w:rPr>
          <w:fldChar w:fldCharType="separate"/>
        </w:r>
        <w:r w:rsidR="006E650A">
          <w:rPr>
            <w:webHidden/>
          </w:rPr>
          <w:t>20</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56" w:history="1">
        <w:r w:rsidR="006E650A" w:rsidRPr="00A44510">
          <w:rPr>
            <w:rStyle w:val="Hyperlink"/>
          </w:rPr>
          <w:t>4.9</w:t>
        </w:r>
        <w:r w:rsidR="006E650A">
          <w:rPr>
            <w:rFonts w:asciiTheme="minorHAnsi" w:eastAsiaTheme="minorEastAsia" w:hAnsiTheme="minorHAnsi" w:cstheme="minorBidi"/>
            <w:bCs w:val="0"/>
            <w:szCs w:val="22"/>
          </w:rPr>
          <w:tab/>
        </w:r>
        <w:r w:rsidR="006E650A" w:rsidRPr="00A44510">
          <w:rPr>
            <w:rStyle w:val="Hyperlink"/>
          </w:rPr>
          <w:t>Authentication</w:t>
        </w:r>
        <w:r w:rsidR="006E650A">
          <w:rPr>
            <w:webHidden/>
          </w:rPr>
          <w:tab/>
        </w:r>
        <w:r w:rsidR="006E650A">
          <w:rPr>
            <w:webHidden/>
          </w:rPr>
          <w:fldChar w:fldCharType="begin"/>
        </w:r>
        <w:r w:rsidR="006E650A">
          <w:rPr>
            <w:webHidden/>
          </w:rPr>
          <w:instrText xml:space="preserve"> PAGEREF _Toc396473756 \h </w:instrText>
        </w:r>
        <w:r w:rsidR="006E650A">
          <w:rPr>
            <w:webHidden/>
          </w:rPr>
        </w:r>
        <w:r w:rsidR="006E650A">
          <w:rPr>
            <w:webHidden/>
          </w:rPr>
          <w:fldChar w:fldCharType="separate"/>
        </w:r>
        <w:r w:rsidR="006E650A">
          <w:rPr>
            <w:webHidden/>
          </w:rPr>
          <w:t>21</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57" w:history="1">
        <w:r w:rsidR="006E650A" w:rsidRPr="00A44510">
          <w:rPr>
            <w:rStyle w:val="Hyperlink"/>
          </w:rPr>
          <w:t>4.10</w:t>
        </w:r>
        <w:r w:rsidR="006E650A">
          <w:rPr>
            <w:rFonts w:asciiTheme="minorHAnsi" w:eastAsiaTheme="minorEastAsia" w:hAnsiTheme="minorHAnsi" w:cstheme="minorBidi"/>
            <w:bCs w:val="0"/>
            <w:szCs w:val="22"/>
          </w:rPr>
          <w:tab/>
        </w:r>
        <w:r w:rsidR="006E650A" w:rsidRPr="00A44510">
          <w:rPr>
            <w:rStyle w:val="Hyperlink"/>
          </w:rPr>
          <w:t>Customized TESS Login for PD Federation</w:t>
        </w:r>
        <w:r w:rsidR="006E650A">
          <w:rPr>
            <w:webHidden/>
          </w:rPr>
          <w:tab/>
        </w:r>
        <w:r w:rsidR="006E650A">
          <w:rPr>
            <w:webHidden/>
          </w:rPr>
          <w:fldChar w:fldCharType="begin"/>
        </w:r>
        <w:r w:rsidR="006E650A">
          <w:rPr>
            <w:webHidden/>
          </w:rPr>
          <w:instrText xml:space="preserve"> PAGEREF _Toc396473757 \h </w:instrText>
        </w:r>
        <w:r w:rsidR="006E650A">
          <w:rPr>
            <w:webHidden/>
          </w:rPr>
        </w:r>
        <w:r w:rsidR="006E650A">
          <w:rPr>
            <w:webHidden/>
          </w:rPr>
          <w:fldChar w:fldCharType="separate"/>
        </w:r>
        <w:r w:rsidR="006E650A">
          <w:rPr>
            <w:webHidden/>
          </w:rPr>
          <w:t>21</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58" w:history="1">
        <w:r w:rsidR="006E650A" w:rsidRPr="00A44510">
          <w:rPr>
            <w:rStyle w:val="Hyperlink"/>
          </w:rPr>
          <w:t>4.11</w:t>
        </w:r>
        <w:r w:rsidR="006E650A">
          <w:rPr>
            <w:rFonts w:asciiTheme="minorHAnsi" w:eastAsiaTheme="minorEastAsia" w:hAnsiTheme="minorHAnsi" w:cstheme="minorBidi"/>
            <w:bCs w:val="0"/>
            <w:szCs w:val="22"/>
          </w:rPr>
          <w:tab/>
        </w:r>
        <w:r w:rsidR="006E650A" w:rsidRPr="00A44510">
          <w:rPr>
            <w:rStyle w:val="Hyperlink"/>
          </w:rPr>
          <w:t>Login framework for applications not using OAM TESS login page</w:t>
        </w:r>
        <w:r w:rsidR="006E650A">
          <w:rPr>
            <w:webHidden/>
          </w:rPr>
          <w:tab/>
        </w:r>
        <w:r w:rsidR="006E650A">
          <w:rPr>
            <w:webHidden/>
          </w:rPr>
          <w:fldChar w:fldCharType="begin"/>
        </w:r>
        <w:r w:rsidR="006E650A">
          <w:rPr>
            <w:webHidden/>
          </w:rPr>
          <w:instrText xml:space="preserve"> PAGEREF _Toc396473758 \h </w:instrText>
        </w:r>
        <w:r w:rsidR="006E650A">
          <w:rPr>
            <w:webHidden/>
          </w:rPr>
        </w:r>
        <w:r w:rsidR="006E650A">
          <w:rPr>
            <w:webHidden/>
          </w:rPr>
          <w:fldChar w:fldCharType="separate"/>
        </w:r>
        <w:r w:rsidR="006E650A">
          <w:rPr>
            <w:webHidden/>
          </w:rPr>
          <w:t>22</w:t>
        </w:r>
        <w:r w:rsidR="006E650A">
          <w:rPr>
            <w:webHidden/>
          </w:rPr>
          <w:fldChar w:fldCharType="end"/>
        </w:r>
      </w:hyperlink>
    </w:p>
    <w:p w:rsidR="006E650A" w:rsidRDefault="0088722D">
      <w:pPr>
        <w:pStyle w:val="TOC1"/>
        <w:rPr>
          <w:rFonts w:asciiTheme="minorHAnsi" w:eastAsiaTheme="minorEastAsia" w:hAnsiTheme="minorHAnsi" w:cstheme="minorBidi"/>
          <w:b w:val="0"/>
          <w:bCs w:val="0"/>
          <w:szCs w:val="22"/>
        </w:rPr>
      </w:pPr>
      <w:hyperlink w:anchor="_Toc396473759" w:history="1">
        <w:r w:rsidR="006E650A" w:rsidRPr="00A44510">
          <w:rPr>
            <w:rStyle w:val="Hyperlink"/>
          </w:rPr>
          <w:t>5.</w:t>
        </w:r>
        <w:r w:rsidR="006E650A">
          <w:rPr>
            <w:rFonts w:asciiTheme="minorHAnsi" w:eastAsiaTheme="minorEastAsia" w:hAnsiTheme="minorHAnsi" w:cstheme="minorBidi"/>
            <w:b w:val="0"/>
            <w:bCs w:val="0"/>
            <w:szCs w:val="22"/>
          </w:rPr>
          <w:tab/>
        </w:r>
        <w:r w:rsidR="006E650A" w:rsidRPr="00A44510">
          <w:rPr>
            <w:rStyle w:val="Hyperlink"/>
          </w:rPr>
          <w:t>Appendix</w:t>
        </w:r>
        <w:r w:rsidR="006E650A">
          <w:rPr>
            <w:webHidden/>
          </w:rPr>
          <w:tab/>
        </w:r>
        <w:r w:rsidR="006E650A">
          <w:rPr>
            <w:webHidden/>
          </w:rPr>
          <w:fldChar w:fldCharType="begin"/>
        </w:r>
        <w:r w:rsidR="006E650A">
          <w:rPr>
            <w:webHidden/>
          </w:rPr>
          <w:instrText xml:space="preserve"> PAGEREF _Toc396473759 \h </w:instrText>
        </w:r>
        <w:r w:rsidR="006E650A">
          <w:rPr>
            <w:webHidden/>
          </w:rPr>
        </w:r>
        <w:r w:rsidR="006E650A">
          <w:rPr>
            <w:webHidden/>
          </w:rPr>
          <w:fldChar w:fldCharType="separate"/>
        </w:r>
        <w:r w:rsidR="006E650A">
          <w:rPr>
            <w:webHidden/>
          </w:rPr>
          <w:t>24</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60" w:history="1">
        <w:r w:rsidR="006E650A" w:rsidRPr="00A44510">
          <w:rPr>
            <w:rStyle w:val="Hyperlink"/>
          </w:rPr>
          <w:t>5.1</w:t>
        </w:r>
        <w:r w:rsidR="006E650A">
          <w:rPr>
            <w:rFonts w:asciiTheme="minorHAnsi" w:eastAsiaTheme="minorEastAsia" w:hAnsiTheme="minorHAnsi" w:cstheme="minorBidi"/>
            <w:bCs w:val="0"/>
            <w:szCs w:val="22"/>
          </w:rPr>
          <w:tab/>
        </w:r>
        <w:r w:rsidR="006E650A" w:rsidRPr="00A44510">
          <w:rPr>
            <w:rStyle w:val="Hyperlink"/>
          </w:rPr>
          <w:t>Appendix A — Terms and Definitions</w:t>
        </w:r>
        <w:r w:rsidR="006E650A">
          <w:rPr>
            <w:webHidden/>
          </w:rPr>
          <w:tab/>
        </w:r>
        <w:r w:rsidR="006E650A">
          <w:rPr>
            <w:webHidden/>
          </w:rPr>
          <w:fldChar w:fldCharType="begin"/>
        </w:r>
        <w:r w:rsidR="006E650A">
          <w:rPr>
            <w:webHidden/>
          </w:rPr>
          <w:instrText xml:space="preserve"> PAGEREF _Toc396473760 \h </w:instrText>
        </w:r>
        <w:r w:rsidR="006E650A">
          <w:rPr>
            <w:webHidden/>
          </w:rPr>
        </w:r>
        <w:r w:rsidR="006E650A">
          <w:rPr>
            <w:webHidden/>
          </w:rPr>
          <w:fldChar w:fldCharType="separate"/>
        </w:r>
        <w:r w:rsidR="006E650A">
          <w:rPr>
            <w:webHidden/>
          </w:rPr>
          <w:t>24</w:t>
        </w:r>
        <w:r w:rsidR="006E650A">
          <w:rPr>
            <w:webHidden/>
          </w:rPr>
          <w:fldChar w:fldCharType="end"/>
        </w:r>
      </w:hyperlink>
    </w:p>
    <w:p w:rsidR="006E650A" w:rsidRDefault="0088722D">
      <w:pPr>
        <w:pStyle w:val="TOC2"/>
        <w:tabs>
          <w:tab w:val="left" w:pos="960"/>
        </w:tabs>
        <w:rPr>
          <w:rFonts w:asciiTheme="minorHAnsi" w:eastAsiaTheme="minorEastAsia" w:hAnsiTheme="minorHAnsi" w:cstheme="minorBidi"/>
          <w:bCs w:val="0"/>
          <w:szCs w:val="22"/>
        </w:rPr>
      </w:pPr>
      <w:hyperlink w:anchor="_Toc396473761" w:history="1">
        <w:r w:rsidR="006E650A" w:rsidRPr="00A44510">
          <w:rPr>
            <w:rStyle w:val="Hyperlink"/>
          </w:rPr>
          <w:t>5.2</w:t>
        </w:r>
        <w:r w:rsidR="006E650A">
          <w:rPr>
            <w:rFonts w:asciiTheme="minorHAnsi" w:eastAsiaTheme="minorEastAsia" w:hAnsiTheme="minorHAnsi" w:cstheme="minorBidi"/>
            <w:bCs w:val="0"/>
            <w:szCs w:val="22"/>
          </w:rPr>
          <w:tab/>
        </w:r>
        <w:r w:rsidR="006E650A" w:rsidRPr="00A44510">
          <w:rPr>
            <w:rStyle w:val="Hyperlink"/>
          </w:rPr>
          <w:t>Appendix B – Sample SAML artifacts</w:t>
        </w:r>
        <w:r w:rsidR="006E650A">
          <w:rPr>
            <w:webHidden/>
          </w:rPr>
          <w:tab/>
        </w:r>
        <w:r w:rsidR="006E650A">
          <w:rPr>
            <w:webHidden/>
          </w:rPr>
          <w:fldChar w:fldCharType="begin"/>
        </w:r>
        <w:r w:rsidR="006E650A">
          <w:rPr>
            <w:webHidden/>
          </w:rPr>
          <w:instrText xml:space="preserve"> PAGEREF _Toc396473761 \h </w:instrText>
        </w:r>
        <w:r w:rsidR="006E650A">
          <w:rPr>
            <w:webHidden/>
          </w:rPr>
        </w:r>
        <w:r w:rsidR="006E650A">
          <w:rPr>
            <w:webHidden/>
          </w:rPr>
          <w:fldChar w:fldCharType="separate"/>
        </w:r>
        <w:r w:rsidR="006E650A">
          <w:rPr>
            <w:webHidden/>
          </w:rPr>
          <w:t>25</w:t>
        </w:r>
        <w:r w:rsidR="006E650A">
          <w:rPr>
            <w:webHidden/>
          </w:rPr>
          <w:fldChar w:fldCharType="end"/>
        </w:r>
      </w:hyperlink>
    </w:p>
    <w:p w:rsidR="0061799B" w:rsidRPr="0061799B" w:rsidRDefault="007013B9" w:rsidP="0061799B">
      <w:r>
        <w:fldChar w:fldCharType="end"/>
      </w:r>
    </w:p>
    <w:p w:rsidR="006573D4" w:rsidRPr="00450B56" w:rsidRDefault="006573D4" w:rsidP="00963BE3">
      <w:pPr>
        <w:pStyle w:val="Heading1-TESS"/>
      </w:pPr>
      <w:bookmarkStart w:id="1" w:name="_Toc300645040"/>
      <w:bookmarkStart w:id="2" w:name="_Toc301261058"/>
      <w:bookmarkStart w:id="3" w:name="_Toc307931197"/>
      <w:bookmarkStart w:id="4" w:name="_Toc308020878"/>
      <w:bookmarkStart w:id="5" w:name="_Toc396473733"/>
      <w:r w:rsidRPr="00450B56">
        <w:lastRenderedPageBreak/>
        <w:t>Introduction</w:t>
      </w:r>
      <w:bookmarkEnd w:id="1"/>
      <w:bookmarkEnd w:id="2"/>
      <w:bookmarkEnd w:id="3"/>
      <w:bookmarkEnd w:id="4"/>
      <w:bookmarkEnd w:id="5"/>
    </w:p>
    <w:p w:rsidR="005764B9" w:rsidRPr="0089186D" w:rsidRDefault="00D63896" w:rsidP="0031321F">
      <w:pPr>
        <w:pStyle w:val="Heading-Intro"/>
        <w:rPr>
          <w:rFonts w:cs="Arial"/>
          <w:color w:val="auto"/>
          <w:sz w:val="22"/>
          <w:szCs w:val="22"/>
        </w:rPr>
      </w:pPr>
      <w:r w:rsidRPr="009B30FB">
        <w:rPr>
          <w:rFonts w:cs="Arial"/>
          <w:color w:val="auto"/>
          <w:sz w:val="22"/>
          <w:szCs w:val="22"/>
        </w:rPr>
        <w:t xml:space="preserve">Toyota will develop an Integrated Information Security Model using proven risk-based methodology. This iterative and incremental approach allows us to address multiple threads concurrently while reducing risks and increasing quality. The security policies implemented using this methodology can also be set at global or regional levels. It is the responsibility of the local affiliates to adhere to security policy standards; however, affiliates have flexibility to use any product that supports the standards. </w:t>
      </w:r>
      <w:r w:rsidRPr="009B30FB">
        <w:rPr>
          <w:rFonts w:cs="Arial"/>
          <w:color w:val="auto"/>
          <w:sz w:val="22"/>
          <w:szCs w:val="22"/>
        </w:rPr>
        <w:cr/>
      </w:r>
      <w:r w:rsidR="0031321F" w:rsidRPr="009B30FB">
        <w:rPr>
          <w:rFonts w:cs="Arial"/>
          <w:color w:val="auto"/>
          <w:sz w:val="22"/>
          <w:szCs w:val="22"/>
        </w:rPr>
        <w:t>As part of this Integrated Information Security Model, Toyota Motor Sales (“TMS”) has implemented a Common Federation Framework by first d</w:t>
      </w:r>
      <w:r w:rsidR="0031321F" w:rsidRPr="0089186D">
        <w:rPr>
          <w:rFonts w:cs="Arial"/>
          <w:color w:val="auto"/>
          <w:sz w:val="22"/>
          <w:szCs w:val="22"/>
        </w:rPr>
        <w:t>eveloping standards and design for federation; then by building the infrastructure and services to support federation capabilities.</w:t>
      </w:r>
    </w:p>
    <w:p w:rsidR="006573D4" w:rsidRPr="0089186D" w:rsidRDefault="006573D4" w:rsidP="001D65B4">
      <w:pPr>
        <w:pStyle w:val="Heading2"/>
      </w:pPr>
      <w:bookmarkStart w:id="6" w:name="_Toc300645041"/>
      <w:bookmarkStart w:id="7" w:name="_Toc301261059"/>
      <w:bookmarkStart w:id="8" w:name="_Toc307931198"/>
      <w:bookmarkStart w:id="9" w:name="_Toc308020879"/>
      <w:bookmarkStart w:id="10" w:name="_Toc396473734"/>
      <w:r w:rsidRPr="0089186D">
        <w:t>Purpose</w:t>
      </w:r>
      <w:bookmarkEnd w:id="6"/>
      <w:bookmarkEnd w:id="7"/>
      <w:bookmarkEnd w:id="8"/>
      <w:bookmarkEnd w:id="9"/>
      <w:bookmarkEnd w:id="10"/>
    </w:p>
    <w:p w:rsidR="00AE51AF" w:rsidRPr="0089186D" w:rsidRDefault="00DF31E4" w:rsidP="007A04FE">
      <w:pPr>
        <w:pStyle w:val="body"/>
      </w:pPr>
      <w:r w:rsidRPr="0089186D">
        <w:t xml:space="preserve">This document </w:t>
      </w:r>
      <w:r w:rsidR="00F07138" w:rsidRPr="0089186D">
        <w:t>outlines the</w:t>
      </w:r>
      <w:r w:rsidR="00217282" w:rsidRPr="0089186D">
        <w:t xml:space="preserve"> </w:t>
      </w:r>
      <w:r w:rsidR="00F07138" w:rsidRPr="0089186D">
        <w:t>different standards</w:t>
      </w:r>
      <w:r w:rsidR="00D63896" w:rsidRPr="0089186D">
        <w:t>, practices</w:t>
      </w:r>
      <w:r w:rsidR="00F07138" w:rsidRPr="0089186D">
        <w:t xml:space="preserve"> and approaches </w:t>
      </w:r>
      <w:r w:rsidR="00D63896" w:rsidRPr="0089186D">
        <w:t xml:space="preserve">used by </w:t>
      </w:r>
      <w:r w:rsidR="0031321F" w:rsidRPr="0089186D">
        <w:t xml:space="preserve">TMS </w:t>
      </w:r>
      <w:r w:rsidR="00D63896" w:rsidRPr="0089186D">
        <w:t xml:space="preserve">to participate the North American Federation (“NA Federation”) initiative.  TMS will utilize its TESS solution to provide access to its services to identities outside of its enterprise and to allow its identities to access services outside of its enterprise.   This enterprise level identity exchange between TMS and the other Toyota Affiliates is the primary premise of the NA Federation initiative.  The </w:t>
      </w:r>
      <w:r w:rsidR="000A6521" w:rsidRPr="0089186D">
        <w:t xml:space="preserve">TESS </w:t>
      </w:r>
      <w:r w:rsidR="00F07138" w:rsidRPr="0089186D">
        <w:t>federation solution enable</w:t>
      </w:r>
      <w:r w:rsidR="00D63896" w:rsidRPr="0089186D">
        <w:t>s</w:t>
      </w:r>
      <w:r w:rsidR="00F07138" w:rsidRPr="0089186D">
        <w:t xml:space="preserve"> </w:t>
      </w:r>
      <w:r w:rsidR="000A6521" w:rsidRPr="0089186D">
        <w:t>Toyota Affiliates, as well as</w:t>
      </w:r>
      <w:r w:rsidR="00D6637D" w:rsidRPr="0089186D">
        <w:t xml:space="preserve"> </w:t>
      </w:r>
      <w:r w:rsidR="00F07138" w:rsidRPr="0089186D">
        <w:t xml:space="preserve">business partners to achieve integration in the </w:t>
      </w:r>
      <w:r w:rsidR="00D63896" w:rsidRPr="0089186D">
        <w:t xml:space="preserve">TMS </w:t>
      </w:r>
      <w:r w:rsidR="00F07138" w:rsidRPr="0089186D">
        <w:t xml:space="preserve">identity management realm, by providing a mechanism to share identity information across </w:t>
      </w:r>
      <w:r w:rsidR="00D63896" w:rsidRPr="0089186D">
        <w:t xml:space="preserve">the </w:t>
      </w:r>
      <w:r w:rsidR="00F07138" w:rsidRPr="0089186D">
        <w:t>respective security domains.</w:t>
      </w:r>
    </w:p>
    <w:p w:rsidR="006573D4" w:rsidRPr="0089186D" w:rsidRDefault="006573D4" w:rsidP="001D65B4">
      <w:pPr>
        <w:pStyle w:val="Heading2"/>
      </w:pPr>
      <w:bookmarkStart w:id="11" w:name="_Toc300645042"/>
      <w:bookmarkStart w:id="12" w:name="_Toc301261060"/>
      <w:bookmarkStart w:id="13" w:name="_Toc307931199"/>
      <w:bookmarkStart w:id="14" w:name="_Toc308020880"/>
      <w:bookmarkStart w:id="15" w:name="_Toc396473735"/>
      <w:r w:rsidRPr="0089186D">
        <w:t>Scope</w:t>
      </w:r>
      <w:bookmarkEnd w:id="11"/>
      <w:bookmarkEnd w:id="12"/>
      <w:bookmarkEnd w:id="13"/>
      <w:bookmarkEnd w:id="14"/>
      <w:bookmarkEnd w:id="15"/>
    </w:p>
    <w:p w:rsidR="00F470EB" w:rsidRPr="0089186D" w:rsidRDefault="009D6D3C" w:rsidP="006573D4">
      <w:pPr>
        <w:pStyle w:val="Heading-Intro"/>
        <w:rPr>
          <w:rFonts w:cs="Arial"/>
          <w:color w:val="auto"/>
          <w:sz w:val="22"/>
          <w:szCs w:val="19"/>
        </w:rPr>
      </w:pPr>
      <w:r w:rsidRPr="0089186D">
        <w:rPr>
          <w:rFonts w:cs="Arial"/>
          <w:color w:val="auto"/>
          <w:sz w:val="22"/>
          <w:szCs w:val="19"/>
        </w:rPr>
        <w:t xml:space="preserve">This document </w:t>
      </w:r>
      <w:r w:rsidR="00004D34" w:rsidRPr="0089186D">
        <w:rPr>
          <w:rFonts w:cs="Arial"/>
          <w:color w:val="auto"/>
          <w:sz w:val="22"/>
          <w:szCs w:val="19"/>
        </w:rPr>
        <w:t xml:space="preserve">is limited to </w:t>
      </w:r>
      <w:r w:rsidR="00F470EB" w:rsidRPr="0089186D">
        <w:rPr>
          <w:rFonts w:cs="Arial"/>
          <w:color w:val="auto"/>
          <w:sz w:val="22"/>
          <w:szCs w:val="19"/>
        </w:rPr>
        <w:t xml:space="preserve">industry wide standards in implementing federation services </w:t>
      </w:r>
      <w:r w:rsidR="000A6521" w:rsidRPr="0089186D">
        <w:rPr>
          <w:rFonts w:cs="Arial"/>
          <w:color w:val="auto"/>
          <w:sz w:val="22"/>
          <w:szCs w:val="19"/>
        </w:rPr>
        <w:t xml:space="preserve">as a part of the </w:t>
      </w:r>
      <w:r w:rsidR="00622E72" w:rsidRPr="0089186D">
        <w:rPr>
          <w:rFonts w:cs="Arial"/>
          <w:color w:val="auto"/>
          <w:sz w:val="22"/>
          <w:szCs w:val="19"/>
        </w:rPr>
        <w:t xml:space="preserve">TESS </w:t>
      </w:r>
      <w:r w:rsidR="000A6521" w:rsidRPr="0089186D">
        <w:rPr>
          <w:rFonts w:cs="Arial"/>
          <w:color w:val="auto"/>
          <w:sz w:val="22"/>
          <w:szCs w:val="19"/>
        </w:rPr>
        <w:t>solution.</w:t>
      </w:r>
      <w:r w:rsidR="00622E72" w:rsidRPr="0089186D">
        <w:rPr>
          <w:rFonts w:cs="Arial"/>
          <w:color w:val="auto"/>
          <w:sz w:val="22"/>
          <w:szCs w:val="19"/>
        </w:rPr>
        <w:t xml:space="preserve"> </w:t>
      </w:r>
      <w:r w:rsidR="000A6521" w:rsidRPr="0089186D">
        <w:rPr>
          <w:rFonts w:cs="Arial"/>
          <w:color w:val="auto"/>
          <w:sz w:val="22"/>
          <w:szCs w:val="19"/>
        </w:rPr>
        <w:t xml:space="preserve"> I</w:t>
      </w:r>
      <w:r w:rsidR="00622E72" w:rsidRPr="0089186D">
        <w:rPr>
          <w:rFonts w:cs="Arial"/>
          <w:color w:val="auto"/>
          <w:sz w:val="22"/>
          <w:szCs w:val="19"/>
        </w:rPr>
        <w:t xml:space="preserve">t does not list the operational or </w:t>
      </w:r>
      <w:r w:rsidR="00860EBC" w:rsidRPr="0089186D">
        <w:rPr>
          <w:rFonts w:cs="Arial"/>
          <w:color w:val="auto"/>
          <w:sz w:val="22"/>
          <w:szCs w:val="19"/>
        </w:rPr>
        <w:t>configurationally</w:t>
      </w:r>
      <w:r w:rsidR="00622E72" w:rsidRPr="0089186D">
        <w:rPr>
          <w:rFonts w:cs="Arial"/>
          <w:color w:val="auto"/>
          <w:sz w:val="22"/>
          <w:szCs w:val="19"/>
        </w:rPr>
        <w:t xml:space="preserve"> information of any </w:t>
      </w:r>
      <w:r w:rsidR="000A6521" w:rsidRPr="0089186D">
        <w:rPr>
          <w:rFonts w:cs="Arial"/>
          <w:color w:val="auto"/>
          <w:sz w:val="22"/>
          <w:szCs w:val="19"/>
        </w:rPr>
        <w:t xml:space="preserve">specific </w:t>
      </w:r>
      <w:r w:rsidR="00622E72" w:rsidRPr="0089186D">
        <w:rPr>
          <w:rFonts w:cs="Arial"/>
          <w:color w:val="auto"/>
          <w:sz w:val="22"/>
          <w:szCs w:val="19"/>
        </w:rPr>
        <w:t>vendor product.</w:t>
      </w:r>
      <w:r w:rsidR="00A06837" w:rsidRPr="0089186D">
        <w:rPr>
          <w:rFonts w:cs="Arial"/>
        </w:rPr>
        <w:t xml:space="preserve"> </w:t>
      </w:r>
      <w:r w:rsidR="00A06837" w:rsidRPr="0089186D">
        <w:rPr>
          <w:rFonts w:cs="Arial"/>
          <w:color w:val="auto"/>
          <w:sz w:val="22"/>
          <w:szCs w:val="19"/>
        </w:rPr>
        <w:t xml:space="preserve">This document provides </w:t>
      </w:r>
      <w:r w:rsidR="00860EBC" w:rsidRPr="0089186D">
        <w:rPr>
          <w:rFonts w:cs="Arial"/>
          <w:color w:val="auto"/>
          <w:sz w:val="22"/>
          <w:szCs w:val="19"/>
        </w:rPr>
        <w:t>synopsis</w:t>
      </w:r>
      <w:r w:rsidR="00A06837" w:rsidRPr="0089186D">
        <w:rPr>
          <w:rFonts w:cs="Arial"/>
          <w:color w:val="auto"/>
          <w:sz w:val="22"/>
          <w:szCs w:val="19"/>
        </w:rPr>
        <w:t xml:space="preserve"> </w:t>
      </w:r>
      <w:r w:rsidR="00860EBC" w:rsidRPr="0089186D">
        <w:rPr>
          <w:rFonts w:cs="Arial"/>
          <w:color w:val="auto"/>
          <w:sz w:val="22"/>
          <w:szCs w:val="19"/>
        </w:rPr>
        <w:t>of different</w:t>
      </w:r>
      <w:r w:rsidR="00A06837" w:rsidRPr="0089186D">
        <w:rPr>
          <w:rFonts w:cs="Arial"/>
          <w:color w:val="auto"/>
          <w:sz w:val="22"/>
          <w:szCs w:val="19"/>
        </w:rPr>
        <w:t xml:space="preserve"> approaches to implement federation solutions which will facilitate making key architectural decisions</w:t>
      </w:r>
      <w:r w:rsidR="006D0A0E">
        <w:rPr>
          <w:rFonts w:cs="Arial"/>
          <w:color w:val="auto"/>
          <w:sz w:val="22"/>
          <w:szCs w:val="19"/>
        </w:rPr>
        <w:t>.</w:t>
      </w:r>
    </w:p>
    <w:p w:rsidR="006573D4" w:rsidRPr="0089186D" w:rsidRDefault="006573D4" w:rsidP="001D65B4">
      <w:pPr>
        <w:pStyle w:val="Heading2"/>
      </w:pPr>
      <w:bookmarkStart w:id="16" w:name="_Toc300645044"/>
      <w:bookmarkStart w:id="17" w:name="_Toc301261062"/>
      <w:bookmarkStart w:id="18" w:name="_Toc307931201"/>
      <w:bookmarkStart w:id="19" w:name="_Toc308020882"/>
      <w:bookmarkStart w:id="20" w:name="_Toc396473736"/>
      <w:r w:rsidRPr="0089186D">
        <w:t>References</w:t>
      </w:r>
      <w:bookmarkEnd w:id="16"/>
      <w:bookmarkEnd w:id="17"/>
      <w:bookmarkEnd w:id="18"/>
      <w:bookmarkEnd w:id="19"/>
      <w:bookmarkEnd w:id="20"/>
    </w:p>
    <w:p w:rsidR="008139BF" w:rsidRPr="0089186D" w:rsidRDefault="008139BF" w:rsidP="008139BF">
      <w:pPr>
        <w:rPr>
          <w:rFonts w:ascii="Arial" w:hAnsi="Arial" w:cs="Arial"/>
          <w:sz w:val="22"/>
        </w:rPr>
      </w:pPr>
      <w:bookmarkStart w:id="21" w:name="_Toc300645045"/>
      <w:bookmarkStart w:id="22" w:name="_Toc301261063"/>
      <w:bookmarkStart w:id="23" w:name="_Toc307931202"/>
      <w:r w:rsidRPr="0089186D">
        <w:rPr>
          <w:rFonts w:ascii="Arial" w:hAnsi="Arial" w:cs="Arial"/>
          <w:sz w:val="22"/>
        </w:rPr>
        <w:t xml:space="preserve">This document </w:t>
      </w:r>
      <w:r w:rsidR="00B569A5" w:rsidRPr="0089186D">
        <w:rPr>
          <w:rFonts w:ascii="Arial" w:hAnsi="Arial" w:cs="Arial"/>
          <w:sz w:val="22"/>
        </w:rPr>
        <w:t xml:space="preserve">is </w:t>
      </w:r>
      <w:r w:rsidR="00622E72" w:rsidRPr="0089186D">
        <w:rPr>
          <w:rFonts w:ascii="Arial" w:hAnsi="Arial" w:cs="Arial"/>
          <w:sz w:val="22"/>
        </w:rPr>
        <w:t xml:space="preserve">developed based on implementation experience and </w:t>
      </w:r>
      <w:r w:rsidR="00856412">
        <w:rPr>
          <w:rFonts w:ascii="Arial" w:hAnsi="Arial" w:cs="Arial"/>
          <w:sz w:val="22"/>
        </w:rPr>
        <w:t>generally available</w:t>
      </w:r>
      <w:r w:rsidR="00622E72" w:rsidRPr="0089186D">
        <w:rPr>
          <w:rFonts w:ascii="Arial" w:hAnsi="Arial" w:cs="Arial"/>
          <w:sz w:val="22"/>
        </w:rPr>
        <w:t xml:space="preserve"> </w:t>
      </w:r>
      <w:r w:rsidR="00860EBC" w:rsidRPr="0089186D">
        <w:rPr>
          <w:rFonts w:ascii="Arial" w:hAnsi="Arial" w:cs="Arial"/>
          <w:sz w:val="22"/>
        </w:rPr>
        <w:t>documents</w:t>
      </w:r>
      <w:r w:rsidR="004A22D0">
        <w:rPr>
          <w:rFonts w:ascii="Arial" w:hAnsi="Arial" w:cs="Arial"/>
          <w:sz w:val="22"/>
        </w:rPr>
        <w:t xml:space="preserve"> (regarding the standards, protocols, etc.)</w:t>
      </w:r>
      <w:r w:rsidR="00860EBC" w:rsidRPr="0089186D">
        <w:rPr>
          <w:rFonts w:ascii="Arial" w:hAnsi="Arial" w:cs="Arial"/>
          <w:sz w:val="22"/>
        </w:rPr>
        <w:t xml:space="preserve"> including</w:t>
      </w:r>
      <w:r w:rsidRPr="0089186D">
        <w:rPr>
          <w:rFonts w:ascii="Arial" w:hAnsi="Arial" w:cs="Arial"/>
          <w:sz w:val="22"/>
        </w:rPr>
        <w:t>:</w:t>
      </w:r>
    </w:p>
    <w:p w:rsidR="00413D7D" w:rsidRPr="004D666B" w:rsidRDefault="00413D7D" w:rsidP="00D36A51">
      <w:pPr>
        <w:pStyle w:val="ListParagraph"/>
        <w:numPr>
          <w:ilvl w:val="0"/>
          <w:numId w:val="26"/>
        </w:numPr>
        <w:rPr>
          <w:rFonts w:ascii="Arial" w:hAnsi="Arial" w:cs="Arial"/>
          <w:sz w:val="22"/>
        </w:rPr>
      </w:pPr>
      <w:r w:rsidRPr="004D666B">
        <w:rPr>
          <w:rFonts w:ascii="Arial" w:hAnsi="Arial" w:cs="Arial"/>
          <w:sz w:val="22"/>
        </w:rPr>
        <w:t xml:space="preserve">Oracle Identity </w:t>
      </w:r>
      <w:r w:rsidR="004A22D0">
        <w:rPr>
          <w:rFonts w:ascii="Arial" w:hAnsi="Arial" w:cs="Arial"/>
          <w:sz w:val="22"/>
        </w:rPr>
        <w:t xml:space="preserve">and Access </w:t>
      </w:r>
      <w:r w:rsidRPr="004D666B">
        <w:rPr>
          <w:rFonts w:ascii="Arial" w:hAnsi="Arial" w:cs="Arial"/>
          <w:sz w:val="22"/>
        </w:rPr>
        <w:t xml:space="preserve">Management </w:t>
      </w:r>
      <w:r w:rsidR="004A22D0">
        <w:rPr>
          <w:rFonts w:ascii="Arial" w:hAnsi="Arial" w:cs="Arial"/>
          <w:sz w:val="22"/>
        </w:rPr>
        <w:t xml:space="preserve">(“IAM”) </w:t>
      </w:r>
      <w:r w:rsidRPr="004D666B">
        <w:rPr>
          <w:rFonts w:ascii="Arial" w:hAnsi="Arial" w:cs="Arial"/>
          <w:sz w:val="22"/>
        </w:rPr>
        <w:t xml:space="preserve">Resource Library </w:t>
      </w:r>
      <w:hyperlink r:id="rId18" w:history="1">
        <w:r w:rsidRPr="00413D7D">
          <w:rPr>
            <w:rStyle w:val="Hyperlink"/>
            <w:rFonts w:ascii="Arial" w:hAnsi="Arial" w:cs="Arial"/>
            <w:sz w:val="22"/>
            <w:szCs w:val="22"/>
          </w:rPr>
          <w:t>http://www.oracle.com/us/products/middleware/identity-management/059296.html</w:t>
        </w:r>
      </w:hyperlink>
    </w:p>
    <w:p w:rsidR="00413D7D" w:rsidRPr="004D666B" w:rsidRDefault="00413D7D" w:rsidP="00C136AA">
      <w:pPr>
        <w:pStyle w:val="ListParagraph"/>
        <w:numPr>
          <w:ilvl w:val="0"/>
          <w:numId w:val="26"/>
        </w:numPr>
        <w:rPr>
          <w:rFonts w:ascii="Arial" w:hAnsi="Arial" w:cs="Arial"/>
          <w:sz w:val="22"/>
        </w:rPr>
      </w:pPr>
      <w:r w:rsidRPr="004D666B">
        <w:rPr>
          <w:rFonts w:ascii="Arial" w:hAnsi="Arial" w:cs="Arial"/>
          <w:sz w:val="22"/>
        </w:rPr>
        <w:t xml:space="preserve">“Authentication Context for the </w:t>
      </w:r>
      <w:r w:rsidR="00C136AA" w:rsidRPr="00C136AA">
        <w:rPr>
          <w:rFonts w:ascii="Arial" w:hAnsi="Arial" w:cs="Arial"/>
          <w:sz w:val="22"/>
        </w:rPr>
        <w:t>Organization for the Advancement of Structured Information Standards</w:t>
      </w:r>
      <w:r w:rsidR="00C136AA">
        <w:rPr>
          <w:rFonts w:ascii="Arial" w:hAnsi="Arial" w:cs="Arial"/>
          <w:sz w:val="22"/>
        </w:rPr>
        <w:t xml:space="preserve"> (</w:t>
      </w:r>
      <w:r w:rsidRPr="004D666B">
        <w:rPr>
          <w:rFonts w:ascii="Arial" w:hAnsi="Arial" w:cs="Arial"/>
          <w:sz w:val="22"/>
        </w:rPr>
        <w:t>OASIS</w:t>
      </w:r>
      <w:r w:rsidR="00C136AA">
        <w:rPr>
          <w:rFonts w:ascii="Arial" w:hAnsi="Arial" w:cs="Arial"/>
          <w:sz w:val="22"/>
        </w:rPr>
        <w:t>)</w:t>
      </w:r>
      <w:r w:rsidRPr="004D666B">
        <w:rPr>
          <w:rFonts w:ascii="Arial" w:hAnsi="Arial" w:cs="Arial"/>
          <w:sz w:val="22"/>
        </w:rPr>
        <w:t xml:space="preserve"> </w:t>
      </w:r>
      <w:r w:rsidR="00BE4A40" w:rsidRPr="00BE4A40">
        <w:rPr>
          <w:rFonts w:ascii="Arial" w:hAnsi="Arial" w:cs="Arial"/>
          <w:sz w:val="22"/>
        </w:rPr>
        <w:t xml:space="preserve">Security Assertion Markup Language (“SAML”) </w:t>
      </w:r>
      <w:r w:rsidRPr="004D666B">
        <w:rPr>
          <w:rFonts w:ascii="Arial" w:hAnsi="Arial" w:cs="Arial"/>
          <w:sz w:val="22"/>
        </w:rPr>
        <w:t xml:space="preserve">V2.0”, OASIS Standard, 15 March 2005. </w:t>
      </w:r>
      <w:hyperlink r:id="rId19" w:history="1">
        <w:r w:rsidRPr="004D666B">
          <w:rPr>
            <w:rStyle w:val="Hyperlink"/>
            <w:rFonts w:ascii="Arial" w:hAnsi="Arial" w:cs="Arial"/>
            <w:sz w:val="22"/>
            <w:szCs w:val="22"/>
          </w:rPr>
          <w:t>http://docs.oasis-open.org/security/saml/v2.0/saml-authn-context-2.0-os.pdf</w:t>
        </w:r>
      </w:hyperlink>
      <w:r w:rsidRPr="004D666B">
        <w:rPr>
          <w:rFonts w:ascii="Arial" w:hAnsi="Arial" w:cs="Arial"/>
          <w:sz w:val="22"/>
        </w:rPr>
        <w:t xml:space="preserve"> </w:t>
      </w:r>
    </w:p>
    <w:p w:rsidR="00413D7D" w:rsidRPr="004D666B" w:rsidRDefault="00413D7D" w:rsidP="00D36A51">
      <w:pPr>
        <w:pStyle w:val="ListParagraph"/>
        <w:numPr>
          <w:ilvl w:val="0"/>
          <w:numId w:val="26"/>
        </w:numPr>
        <w:rPr>
          <w:rFonts w:ascii="Arial" w:hAnsi="Arial" w:cs="Arial"/>
          <w:sz w:val="22"/>
        </w:rPr>
      </w:pPr>
      <w:r w:rsidRPr="004D666B">
        <w:rPr>
          <w:rFonts w:ascii="Arial" w:hAnsi="Arial" w:cs="Arial"/>
          <w:sz w:val="22"/>
        </w:rPr>
        <w:t xml:space="preserve">“Assertions and Protocol for the OASIS SAML V2.0”, OASIS Standard, 15 March 2005.  </w:t>
      </w:r>
      <w:hyperlink r:id="rId20" w:history="1">
        <w:r w:rsidRPr="004D666B">
          <w:rPr>
            <w:rStyle w:val="Hyperlink"/>
            <w:rFonts w:ascii="Arial" w:hAnsi="Arial" w:cs="Arial"/>
            <w:sz w:val="22"/>
            <w:szCs w:val="22"/>
          </w:rPr>
          <w:t>http://docs.oasis-open.org/security/saml/v2.0/saml-core-2.0-os.pdf</w:t>
        </w:r>
      </w:hyperlink>
      <w:r w:rsidRPr="004D666B">
        <w:rPr>
          <w:rFonts w:ascii="Arial" w:hAnsi="Arial" w:cs="Arial"/>
          <w:sz w:val="22"/>
        </w:rPr>
        <w:t xml:space="preserve"> </w:t>
      </w:r>
    </w:p>
    <w:p w:rsidR="00413D7D" w:rsidRPr="004D666B" w:rsidRDefault="00C136AA" w:rsidP="00C136AA">
      <w:pPr>
        <w:pStyle w:val="ListParagraph"/>
        <w:numPr>
          <w:ilvl w:val="0"/>
          <w:numId w:val="26"/>
        </w:numPr>
        <w:rPr>
          <w:rFonts w:ascii="Arial" w:hAnsi="Arial" w:cs="Arial"/>
          <w:sz w:val="22"/>
        </w:rPr>
      </w:pPr>
      <w:r w:rsidRPr="00C136AA">
        <w:rPr>
          <w:rFonts w:ascii="Arial" w:hAnsi="Arial" w:cs="Arial"/>
          <w:sz w:val="22"/>
        </w:rPr>
        <w:t>Extensible Markup Language</w:t>
      </w:r>
      <w:r>
        <w:rPr>
          <w:rFonts w:ascii="Arial" w:hAnsi="Arial" w:cs="Arial"/>
          <w:sz w:val="22"/>
        </w:rPr>
        <w:t>(</w:t>
      </w:r>
      <w:r w:rsidR="00413D7D" w:rsidRPr="004D666B">
        <w:rPr>
          <w:rFonts w:ascii="Arial" w:hAnsi="Arial" w:cs="Arial"/>
          <w:sz w:val="22"/>
        </w:rPr>
        <w:t>XML</w:t>
      </w:r>
      <w:r>
        <w:rPr>
          <w:rFonts w:ascii="Arial" w:hAnsi="Arial" w:cs="Arial"/>
          <w:sz w:val="22"/>
        </w:rPr>
        <w:t>)</w:t>
      </w:r>
      <w:r w:rsidR="00413D7D" w:rsidRPr="004D666B">
        <w:rPr>
          <w:rFonts w:ascii="Arial" w:hAnsi="Arial" w:cs="Arial"/>
          <w:sz w:val="22"/>
        </w:rPr>
        <w:t xml:space="preserve"> Schema Part 2: Datatypes Second Edition, W3C. http://www.w3.org/TR/xmlschema-2 </w:t>
      </w:r>
    </w:p>
    <w:p w:rsidR="00413D7D" w:rsidRPr="004D666B" w:rsidRDefault="00413D7D" w:rsidP="00D36A51">
      <w:pPr>
        <w:pStyle w:val="ListParagraph"/>
        <w:numPr>
          <w:ilvl w:val="0"/>
          <w:numId w:val="26"/>
        </w:numPr>
        <w:rPr>
          <w:rFonts w:ascii="Arial" w:hAnsi="Arial" w:cs="Arial"/>
          <w:sz w:val="22"/>
        </w:rPr>
      </w:pPr>
      <w:r w:rsidRPr="004D666B">
        <w:rPr>
          <w:rFonts w:ascii="Arial" w:hAnsi="Arial" w:cs="Arial"/>
          <w:sz w:val="22"/>
        </w:rPr>
        <w:t xml:space="preserve">XML – Encryption Syntax and Processing, W3C Recommendation, 10 Dec 2002. http://www.w3.org/TR/xmlenc-core/ </w:t>
      </w:r>
    </w:p>
    <w:p w:rsidR="00413D7D" w:rsidRPr="004D666B" w:rsidRDefault="00413D7D" w:rsidP="00D36A51">
      <w:pPr>
        <w:pStyle w:val="ListParagraph"/>
        <w:numPr>
          <w:ilvl w:val="0"/>
          <w:numId w:val="26"/>
        </w:numPr>
        <w:rPr>
          <w:rFonts w:ascii="Arial" w:hAnsi="Arial" w:cs="Arial"/>
          <w:sz w:val="22"/>
        </w:rPr>
      </w:pPr>
      <w:r w:rsidRPr="004D666B">
        <w:rPr>
          <w:rFonts w:ascii="Arial" w:hAnsi="Arial" w:cs="Arial"/>
          <w:sz w:val="22"/>
        </w:rPr>
        <w:t>XML – Signature Syntax and Processing, W3C Recommendation, 12 Feb 2002.  http://www.w3.org/TR/xmldsig-core/</w:t>
      </w:r>
    </w:p>
    <w:p w:rsidR="00413D7D" w:rsidRPr="004D666B" w:rsidRDefault="00817E8C" w:rsidP="00817E8C">
      <w:pPr>
        <w:pStyle w:val="ListParagraph"/>
        <w:numPr>
          <w:ilvl w:val="0"/>
          <w:numId w:val="26"/>
        </w:numPr>
        <w:rPr>
          <w:rFonts w:ascii="Arial" w:hAnsi="Arial" w:cs="Arial"/>
          <w:sz w:val="22"/>
        </w:rPr>
      </w:pPr>
      <w:r>
        <w:rPr>
          <w:rFonts w:ascii="Arial" w:hAnsi="Arial" w:cs="Arial"/>
          <w:sz w:val="22"/>
        </w:rPr>
        <w:lastRenderedPageBreak/>
        <w:t>F</w:t>
      </w:r>
      <w:r w:rsidRPr="00817E8C">
        <w:rPr>
          <w:rFonts w:ascii="Arial" w:hAnsi="Arial" w:cs="Arial"/>
          <w:sz w:val="22"/>
        </w:rPr>
        <w:t>ederal Identity Credential and Access Management</w:t>
      </w:r>
      <w:r>
        <w:rPr>
          <w:rFonts w:ascii="Arial" w:hAnsi="Arial" w:cs="Arial"/>
          <w:sz w:val="22"/>
        </w:rPr>
        <w:t xml:space="preserve"> (</w:t>
      </w:r>
      <w:r w:rsidR="00413D7D" w:rsidRPr="004D666B">
        <w:rPr>
          <w:rFonts w:ascii="Arial" w:hAnsi="Arial" w:cs="Arial"/>
          <w:sz w:val="22"/>
        </w:rPr>
        <w:t>FICAM</w:t>
      </w:r>
      <w:r>
        <w:rPr>
          <w:rFonts w:ascii="Arial" w:hAnsi="Arial" w:cs="Arial"/>
          <w:sz w:val="22"/>
        </w:rPr>
        <w:t>)</w:t>
      </w:r>
      <w:r w:rsidR="00413D7D" w:rsidRPr="004D666B">
        <w:rPr>
          <w:rFonts w:ascii="Arial" w:hAnsi="Arial" w:cs="Arial"/>
          <w:sz w:val="22"/>
        </w:rPr>
        <w:t xml:space="preserve"> SAML 2.0 Web Single Sign-On (</w:t>
      </w:r>
      <w:r w:rsidR="004A22D0">
        <w:rPr>
          <w:rFonts w:ascii="Arial" w:hAnsi="Arial" w:cs="Arial"/>
          <w:sz w:val="22"/>
        </w:rPr>
        <w:t>“</w:t>
      </w:r>
      <w:r w:rsidR="00413D7D" w:rsidRPr="004D666B">
        <w:rPr>
          <w:rFonts w:ascii="Arial" w:hAnsi="Arial" w:cs="Arial"/>
          <w:sz w:val="22"/>
        </w:rPr>
        <w:t>SSO</w:t>
      </w:r>
      <w:r w:rsidR="004A22D0">
        <w:rPr>
          <w:rFonts w:ascii="Arial" w:hAnsi="Arial" w:cs="Arial"/>
          <w:sz w:val="22"/>
        </w:rPr>
        <w:t>”</w:t>
      </w:r>
      <w:r w:rsidR="00413D7D" w:rsidRPr="004D666B">
        <w:rPr>
          <w:rFonts w:ascii="Arial" w:hAnsi="Arial" w:cs="Arial"/>
          <w:sz w:val="22"/>
        </w:rPr>
        <w:t>) Profile Version 1.0 http://www.idmanagement.gov/documents/SAML20_Web_SSO_Profile.pdf</w:t>
      </w:r>
    </w:p>
    <w:p w:rsidR="008139BF" w:rsidRPr="004D666B" w:rsidRDefault="00F470EB" w:rsidP="00D36A51">
      <w:pPr>
        <w:pStyle w:val="ListParagraph"/>
        <w:numPr>
          <w:ilvl w:val="0"/>
          <w:numId w:val="26"/>
        </w:numPr>
        <w:rPr>
          <w:rFonts w:ascii="Arial" w:hAnsi="Arial" w:cs="Arial"/>
          <w:sz w:val="22"/>
        </w:rPr>
      </w:pPr>
      <w:r w:rsidRPr="004D666B">
        <w:rPr>
          <w:rFonts w:ascii="Arial" w:hAnsi="Arial" w:cs="Arial"/>
          <w:sz w:val="22"/>
        </w:rPr>
        <w:t xml:space="preserve">SAML </w:t>
      </w:r>
      <w:r w:rsidR="00761173" w:rsidRPr="004D666B">
        <w:rPr>
          <w:rFonts w:ascii="Arial" w:hAnsi="Arial" w:cs="Arial"/>
          <w:sz w:val="22"/>
        </w:rPr>
        <w:t>2.0</w:t>
      </w:r>
    </w:p>
    <w:p w:rsidR="00A15A6D" w:rsidRPr="004D666B" w:rsidRDefault="00A15A6D" w:rsidP="00D36A51">
      <w:pPr>
        <w:pStyle w:val="ListParagraph"/>
        <w:numPr>
          <w:ilvl w:val="0"/>
          <w:numId w:val="26"/>
        </w:numPr>
        <w:rPr>
          <w:rFonts w:ascii="Arial" w:hAnsi="Arial" w:cs="Arial"/>
          <w:sz w:val="22"/>
        </w:rPr>
      </w:pPr>
      <w:r w:rsidRPr="004D666B">
        <w:rPr>
          <w:rFonts w:ascii="Arial" w:hAnsi="Arial" w:cs="Arial"/>
          <w:sz w:val="22"/>
        </w:rPr>
        <w:t>Security and Privacy Considerations for OASIS SAML V2.0 (</w:t>
      </w:r>
      <w:hyperlink r:id="rId21" w:history="1">
        <w:r w:rsidRPr="00413D7D">
          <w:rPr>
            <w:rStyle w:val="Hyperlink"/>
            <w:rFonts w:ascii="Arial" w:hAnsi="Arial" w:cs="Arial"/>
            <w:sz w:val="22"/>
            <w:szCs w:val="22"/>
          </w:rPr>
          <w:t>http://docs.oasis-open.org/security/saml/v2.0/saml-sec-consider-2.0-os.pdf</w:t>
        </w:r>
      </w:hyperlink>
      <w:r w:rsidRPr="004D666B">
        <w:rPr>
          <w:rFonts w:ascii="Arial" w:hAnsi="Arial" w:cs="Arial"/>
          <w:sz w:val="22"/>
        </w:rPr>
        <w:t>)</w:t>
      </w:r>
    </w:p>
    <w:p w:rsidR="006573D4" w:rsidRPr="0089186D" w:rsidRDefault="006573D4" w:rsidP="001D65B4">
      <w:pPr>
        <w:pStyle w:val="Heading2"/>
      </w:pPr>
      <w:bookmarkStart w:id="24" w:name="_Toc308020883"/>
      <w:bookmarkStart w:id="25" w:name="_Toc396473737"/>
      <w:r w:rsidRPr="0089186D">
        <w:t>Intended audience</w:t>
      </w:r>
      <w:bookmarkEnd w:id="21"/>
      <w:bookmarkEnd w:id="22"/>
      <w:bookmarkEnd w:id="23"/>
      <w:bookmarkEnd w:id="24"/>
      <w:bookmarkEnd w:id="25"/>
    </w:p>
    <w:p w:rsidR="00382028" w:rsidRPr="0089186D" w:rsidRDefault="00382028" w:rsidP="00382028">
      <w:pPr>
        <w:rPr>
          <w:rFonts w:ascii="Arial" w:hAnsi="Arial" w:cs="Arial"/>
          <w:sz w:val="22"/>
        </w:rPr>
      </w:pPr>
      <w:r w:rsidRPr="0089186D">
        <w:rPr>
          <w:rFonts w:ascii="Arial" w:hAnsi="Arial" w:cs="Arial"/>
          <w:sz w:val="22"/>
        </w:rPr>
        <w:t>This document is intended for consumption by</w:t>
      </w:r>
      <w:r w:rsidR="005371B7" w:rsidRPr="0089186D">
        <w:rPr>
          <w:rFonts w:ascii="Arial" w:hAnsi="Arial" w:cs="Arial"/>
          <w:sz w:val="22"/>
        </w:rPr>
        <w:t xml:space="preserve"> </w:t>
      </w:r>
      <w:r w:rsidR="000A6521" w:rsidRPr="0089186D">
        <w:rPr>
          <w:rFonts w:ascii="Arial" w:hAnsi="Arial" w:cs="Arial"/>
          <w:sz w:val="22"/>
        </w:rPr>
        <w:t>the following roles</w:t>
      </w:r>
      <w:r w:rsidR="000A6521" w:rsidRPr="0089186D" w:rsidDel="000A6521">
        <w:rPr>
          <w:rFonts w:ascii="Arial" w:hAnsi="Arial" w:cs="Arial"/>
          <w:sz w:val="22"/>
        </w:rPr>
        <w:t xml:space="preserve"> </w:t>
      </w:r>
      <w:r w:rsidR="000A6521" w:rsidRPr="0089186D">
        <w:rPr>
          <w:rFonts w:ascii="Arial" w:hAnsi="Arial" w:cs="Arial"/>
          <w:sz w:val="22"/>
        </w:rPr>
        <w:t xml:space="preserve">for </w:t>
      </w:r>
      <w:r w:rsidR="005371B7" w:rsidRPr="0089186D">
        <w:rPr>
          <w:rFonts w:ascii="Arial" w:hAnsi="Arial" w:cs="Arial"/>
          <w:sz w:val="22"/>
        </w:rPr>
        <w:t xml:space="preserve">the TESS integration and application teams, </w:t>
      </w:r>
      <w:r w:rsidR="000A6521" w:rsidRPr="0089186D">
        <w:rPr>
          <w:rFonts w:ascii="Arial" w:hAnsi="Arial" w:cs="Arial"/>
          <w:sz w:val="22"/>
        </w:rPr>
        <w:t>as well as by Affiliate teams</w:t>
      </w:r>
      <w:r w:rsidRPr="0089186D">
        <w:rPr>
          <w:rFonts w:ascii="Arial" w:hAnsi="Arial" w:cs="Arial"/>
          <w:sz w:val="22"/>
        </w:rPr>
        <w:t>:</w:t>
      </w:r>
    </w:p>
    <w:p w:rsidR="00382028" w:rsidRPr="0089186D" w:rsidRDefault="00382028" w:rsidP="00382028">
      <w:pPr>
        <w:rPr>
          <w:rFonts w:ascii="Arial" w:hAnsi="Arial" w:cs="Arial"/>
          <w:sz w:val="22"/>
        </w:rPr>
      </w:pPr>
    </w:p>
    <w:p w:rsidR="006573D4" w:rsidRPr="0089186D" w:rsidRDefault="007577BD" w:rsidP="008C6D3C">
      <w:pPr>
        <w:pStyle w:val="Heading-Intro"/>
        <w:numPr>
          <w:ilvl w:val="0"/>
          <w:numId w:val="14"/>
        </w:numPr>
        <w:rPr>
          <w:rFonts w:cs="Arial"/>
          <w:color w:val="auto"/>
          <w:sz w:val="22"/>
          <w:szCs w:val="22"/>
        </w:rPr>
      </w:pPr>
      <w:r w:rsidRPr="0089186D">
        <w:rPr>
          <w:rFonts w:cs="Arial"/>
          <w:color w:val="auto"/>
          <w:sz w:val="22"/>
          <w:szCs w:val="22"/>
        </w:rPr>
        <w:t xml:space="preserve">Application </w:t>
      </w:r>
      <w:r w:rsidR="00382028" w:rsidRPr="0089186D">
        <w:rPr>
          <w:rFonts w:cs="Arial"/>
          <w:color w:val="auto"/>
          <w:sz w:val="22"/>
          <w:szCs w:val="22"/>
        </w:rPr>
        <w:t>Lead</w:t>
      </w:r>
    </w:p>
    <w:p w:rsidR="00382028" w:rsidRPr="0089186D" w:rsidRDefault="00382028" w:rsidP="008C6D3C">
      <w:pPr>
        <w:pStyle w:val="Heading-Intro"/>
        <w:numPr>
          <w:ilvl w:val="0"/>
          <w:numId w:val="14"/>
        </w:numPr>
        <w:rPr>
          <w:rFonts w:cs="Arial"/>
          <w:color w:val="auto"/>
          <w:sz w:val="22"/>
          <w:szCs w:val="22"/>
        </w:rPr>
      </w:pPr>
      <w:r w:rsidRPr="0089186D">
        <w:rPr>
          <w:rFonts w:cs="Arial"/>
          <w:color w:val="auto"/>
          <w:sz w:val="22"/>
          <w:szCs w:val="22"/>
        </w:rPr>
        <w:t>Application Business Analyst</w:t>
      </w:r>
    </w:p>
    <w:p w:rsidR="007577BD" w:rsidRPr="0089186D" w:rsidRDefault="00382028" w:rsidP="008C6D3C">
      <w:pPr>
        <w:pStyle w:val="Heading-Intro"/>
        <w:numPr>
          <w:ilvl w:val="0"/>
          <w:numId w:val="14"/>
        </w:numPr>
        <w:rPr>
          <w:rFonts w:cs="Arial"/>
          <w:color w:val="auto"/>
          <w:sz w:val="22"/>
          <w:szCs w:val="22"/>
        </w:rPr>
      </w:pPr>
      <w:r w:rsidRPr="0089186D">
        <w:rPr>
          <w:rFonts w:cs="Arial"/>
          <w:color w:val="auto"/>
          <w:sz w:val="22"/>
          <w:szCs w:val="22"/>
        </w:rPr>
        <w:t>Application Architect</w:t>
      </w:r>
    </w:p>
    <w:p w:rsidR="00382028" w:rsidRPr="0089186D" w:rsidRDefault="00382028" w:rsidP="008C6D3C">
      <w:pPr>
        <w:pStyle w:val="Heading-Intro"/>
        <w:numPr>
          <w:ilvl w:val="0"/>
          <w:numId w:val="14"/>
        </w:numPr>
        <w:rPr>
          <w:rFonts w:cs="Arial"/>
          <w:color w:val="auto"/>
          <w:sz w:val="22"/>
          <w:szCs w:val="22"/>
        </w:rPr>
      </w:pPr>
      <w:r w:rsidRPr="0089186D">
        <w:rPr>
          <w:rFonts w:cs="Arial"/>
          <w:color w:val="auto"/>
          <w:sz w:val="22"/>
          <w:szCs w:val="22"/>
        </w:rPr>
        <w:t xml:space="preserve">TESS </w:t>
      </w:r>
      <w:r w:rsidR="00884DC5" w:rsidRPr="0089186D">
        <w:rPr>
          <w:rFonts w:cs="Arial"/>
          <w:color w:val="auto"/>
          <w:sz w:val="22"/>
          <w:szCs w:val="22"/>
        </w:rPr>
        <w:t>Integration lead</w:t>
      </w:r>
    </w:p>
    <w:p w:rsidR="00884DC5" w:rsidRPr="0089186D" w:rsidRDefault="00884DC5" w:rsidP="008C6D3C">
      <w:pPr>
        <w:pStyle w:val="Heading-Intro"/>
        <w:numPr>
          <w:ilvl w:val="0"/>
          <w:numId w:val="14"/>
        </w:numPr>
        <w:rPr>
          <w:rFonts w:cs="Arial"/>
          <w:color w:val="auto"/>
          <w:sz w:val="22"/>
          <w:szCs w:val="22"/>
        </w:rPr>
      </w:pPr>
      <w:r w:rsidRPr="0089186D">
        <w:rPr>
          <w:rFonts w:cs="Arial"/>
          <w:color w:val="auto"/>
          <w:sz w:val="22"/>
          <w:szCs w:val="22"/>
        </w:rPr>
        <w:t>TESS Business Analyst</w:t>
      </w:r>
    </w:p>
    <w:p w:rsidR="00884DC5" w:rsidRPr="0089186D" w:rsidRDefault="00884DC5" w:rsidP="008C6D3C">
      <w:pPr>
        <w:pStyle w:val="Heading-Intro"/>
        <w:numPr>
          <w:ilvl w:val="0"/>
          <w:numId w:val="14"/>
        </w:numPr>
        <w:rPr>
          <w:rFonts w:cs="Arial"/>
          <w:color w:val="auto"/>
          <w:sz w:val="22"/>
          <w:szCs w:val="22"/>
        </w:rPr>
      </w:pPr>
      <w:r w:rsidRPr="0089186D">
        <w:rPr>
          <w:rFonts w:cs="Arial"/>
          <w:color w:val="auto"/>
          <w:sz w:val="22"/>
          <w:szCs w:val="22"/>
        </w:rPr>
        <w:t>TESS Architect</w:t>
      </w:r>
    </w:p>
    <w:p w:rsidR="006573D4" w:rsidRPr="0089186D" w:rsidRDefault="006573D4" w:rsidP="001D65B4">
      <w:pPr>
        <w:pStyle w:val="Heading2"/>
      </w:pPr>
      <w:bookmarkStart w:id="26" w:name="_Toc142127444"/>
      <w:bookmarkStart w:id="27" w:name="_Toc143503966"/>
      <w:bookmarkStart w:id="28" w:name="_Toc161823566"/>
      <w:bookmarkStart w:id="29" w:name="_Toc300645048"/>
      <w:bookmarkStart w:id="30" w:name="_Toc301261066"/>
      <w:bookmarkStart w:id="31" w:name="_Toc307931203"/>
      <w:bookmarkStart w:id="32" w:name="_Toc308020884"/>
      <w:bookmarkStart w:id="33" w:name="_Toc396473738"/>
      <w:r w:rsidRPr="0089186D">
        <w:t>Assumptions &amp; Dependencies</w:t>
      </w:r>
      <w:bookmarkEnd w:id="26"/>
      <w:bookmarkEnd w:id="27"/>
      <w:bookmarkEnd w:id="28"/>
      <w:bookmarkEnd w:id="29"/>
      <w:bookmarkEnd w:id="30"/>
      <w:bookmarkEnd w:id="31"/>
      <w:bookmarkEnd w:id="32"/>
      <w:bookmarkEnd w:id="33"/>
    </w:p>
    <w:p w:rsidR="005C7F90" w:rsidRPr="0089186D" w:rsidRDefault="000D43D7" w:rsidP="00D36A51">
      <w:pPr>
        <w:pStyle w:val="Heading-Intro"/>
        <w:numPr>
          <w:ilvl w:val="0"/>
          <w:numId w:val="15"/>
        </w:numPr>
        <w:rPr>
          <w:rFonts w:cs="Arial"/>
          <w:color w:val="auto"/>
          <w:sz w:val="22"/>
          <w:szCs w:val="22"/>
        </w:rPr>
      </w:pPr>
      <w:r w:rsidRPr="0089186D">
        <w:rPr>
          <w:rFonts w:cs="Arial"/>
          <w:color w:val="auto"/>
          <w:sz w:val="22"/>
          <w:szCs w:val="22"/>
        </w:rPr>
        <w:t>A</w:t>
      </w:r>
      <w:r w:rsidR="009B08F5" w:rsidRPr="0089186D">
        <w:rPr>
          <w:rFonts w:cs="Arial"/>
          <w:color w:val="auto"/>
          <w:sz w:val="22"/>
          <w:szCs w:val="22"/>
        </w:rPr>
        <w:t>pproval of th</w:t>
      </w:r>
      <w:r w:rsidR="00E443A0" w:rsidRPr="0089186D">
        <w:rPr>
          <w:rFonts w:cs="Arial"/>
          <w:color w:val="auto"/>
          <w:sz w:val="22"/>
          <w:szCs w:val="22"/>
        </w:rPr>
        <w:t xml:space="preserve">is document by the Application </w:t>
      </w:r>
      <w:r w:rsidR="009B08F5" w:rsidRPr="0089186D">
        <w:rPr>
          <w:rFonts w:cs="Arial"/>
          <w:color w:val="auto"/>
          <w:sz w:val="22"/>
          <w:szCs w:val="22"/>
        </w:rPr>
        <w:t>Lead</w:t>
      </w:r>
      <w:r w:rsidR="005C7F90" w:rsidRPr="0089186D">
        <w:rPr>
          <w:rFonts w:cs="Arial"/>
          <w:color w:val="auto"/>
          <w:sz w:val="22"/>
          <w:szCs w:val="22"/>
        </w:rPr>
        <w:t xml:space="preserve"> signifies application team approval to move forward with integration.</w:t>
      </w:r>
    </w:p>
    <w:p w:rsidR="00D44BA7" w:rsidRPr="0089186D" w:rsidRDefault="00D44BA7" w:rsidP="00D44BA7">
      <w:pPr>
        <w:pStyle w:val="Heading1-TESS"/>
        <w:ind w:left="360" w:hanging="360"/>
      </w:pPr>
      <w:bookmarkStart w:id="34" w:name="_Toc396473739"/>
      <w:r w:rsidRPr="0089186D">
        <w:lastRenderedPageBreak/>
        <w:t>Federation Key objectives</w:t>
      </w:r>
      <w:bookmarkEnd w:id="34"/>
    </w:p>
    <w:p w:rsidR="00D44BA7" w:rsidRPr="0089186D" w:rsidRDefault="00D44BA7" w:rsidP="00D44BA7">
      <w:pPr>
        <w:pStyle w:val="Heading-Intro"/>
        <w:rPr>
          <w:rFonts w:eastAsia="Times New Roman" w:cs="Arial"/>
          <w:color w:val="auto"/>
          <w:sz w:val="22"/>
          <w:szCs w:val="22"/>
        </w:rPr>
      </w:pPr>
      <w:r w:rsidRPr="0089186D">
        <w:rPr>
          <w:rFonts w:eastAsia="Times New Roman" w:cs="Arial"/>
          <w:color w:val="auto"/>
          <w:sz w:val="22"/>
          <w:szCs w:val="22"/>
        </w:rPr>
        <w:t>The following are the key objectives of TESS solution supporting Identity federation.</w:t>
      </w:r>
    </w:p>
    <w:p w:rsidR="00D44BA7" w:rsidRPr="0089186D" w:rsidRDefault="00D44BA7" w:rsidP="00D44BA7">
      <w:pPr>
        <w:pStyle w:val="Heading-Intro"/>
        <w:rPr>
          <w:rFonts w:eastAsia="Times New Roman" w:cs="Arial"/>
          <w:color w:val="auto"/>
          <w:sz w:val="22"/>
          <w:szCs w:val="22"/>
        </w:rPr>
      </w:pPr>
    </w:p>
    <w:p w:rsidR="00D44BA7" w:rsidRPr="0089186D" w:rsidRDefault="00D44BA7" w:rsidP="00D36A51">
      <w:pPr>
        <w:pStyle w:val="Heading-Intro"/>
        <w:numPr>
          <w:ilvl w:val="0"/>
          <w:numId w:val="20"/>
        </w:numPr>
        <w:rPr>
          <w:rFonts w:eastAsia="Times New Roman" w:cs="Arial"/>
          <w:color w:val="auto"/>
          <w:sz w:val="22"/>
          <w:szCs w:val="22"/>
        </w:rPr>
      </w:pPr>
      <w:r w:rsidRPr="0089186D">
        <w:rPr>
          <w:rFonts w:eastAsia="Times New Roman" w:cs="Arial"/>
          <w:color w:val="auto"/>
          <w:sz w:val="22"/>
          <w:szCs w:val="22"/>
        </w:rPr>
        <w:t xml:space="preserve">Support functionality for </w:t>
      </w:r>
      <w:r w:rsidR="00735BFA" w:rsidRPr="0089186D">
        <w:rPr>
          <w:rFonts w:eastAsia="Times New Roman" w:cs="Arial"/>
          <w:color w:val="auto"/>
          <w:sz w:val="22"/>
          <w:szCs w:val="22"/>
        </w:rPr>
        <w:t xml:space="preserve">the </w:t>
      </w:r>
      <w:r w:rsidRPr="0089186D">
        <w:rPr>
          <w:rFonts w:eastAsia="Times New Roman" w:cs="Arial"/>
          <w:color w:val="auto"/>
          <w:sz w:val="22"/>
          <w:szCs w:val="22"/>
        </w:rPr>
        <w:t xml:space="preserve">TESS solution to </w:t>
      </w:r>
      <w:r w:rsidR="00735BFA" w:rsidRPr="0089186D">
        <w:rPr>
          <w:rFonts w:eastAsia="Times New Roman" w:cs="Arial"/>
          <w:color w:val="auto"/>
          <w:sz w:val="22"/>
          <w:szCs w:val="22"/>
        </w:rPr>
        <w:t xml:space="preserve">authenticate and </w:t>
      </w:r>
      <w:r w:rsidRPr="0089186D">
        <w:rPr>
          <w:rFonts w:eastAsia="Times New Roman" w:cs="Arial"/>
          <w:color w:val="auto"/>
          <w:sz w:val="22"/>
          <w:szCs w:val="22"/>
        </w:rPr>
        <w:t>federate identities across domains as an Identity Provider</w:t>
      </w:r>
      <w:r w:rsidR="00735BFA" w:rsidRPr="0089186D">
        <w:rPr>
          <w:rFonts w:eastAsia="Times New Roman" w:cs="Arial"/>
          <w:color w:val="auto"/>
          <w:sz w:val="22"/>
          <w:szCs w:val="22"/>
        </w:rPr>
        <w:t xml:space="preserve"> (“</w:t>
      </w:r>
      <w:r w:rsidR="00ED3E5E">
        <w:rPr>
          <w:rFonts w:eastAsia="Times New Roman" w:cs="Arial"/>
          <w:color w:val="auto"/>
          <w:sz w:val="22"/>
          <w:szCs w:val="22"/>
        </w:rPr>
        <w:t>IdP</w:t>
      </w:r>
      <w:r w:rsidR="00735BFA" w:rsidRPr="0089186D">
        <w:rPr>
          <w:rFonts w:eastAsia="Times New Roman" w:cs="Arial"/>
          <w:color w:val="auto"/>
          <w:sz w:val="22"/>
          <w:szCs w:val="22"/>
        </w:rPr>
        <w:t>”) in order to access external services.</w:t>
      </w:r>
    </w:p>
    <w:p w:rsidR="00D44BA7" w:rsidRPr="0089186D" w:rsidRDefault="00D44BA7" w:rsidP="00D36A51">
      <w:pPr>
        <w:pStyle w:val="Heading-Intro"/>
        <w:numPr>
          <w:ilvl w:val="0"/>
          <w:numId w:val="20"/>
        </w:numPr>
        <w:rPr>
          <w:rFonts w:eastAsia="Times New Roman" w:cs="Arial"/>
          <w:color w:val="auto"/>
          <w:sz w:val="22"/>
          <w:szCs w:val="22"/>
        </w:rPr>
      </w:pPr>
      <w:r w:rsidRPr="0089186D">
        <w:rPr>
          <w:rFonts w:eastAsia="Times New Roman" w:cs="Arial"/>
          <w:color w:val="auto"/>
          <w:sz w:val="22"/>
          <w:szCs w:val="22"/>
        </w:rPr>
        <w:t xml:space="preserve">Support Functionality for TESS solution as a </w:t>
      </w:r>
      <w:r w:rsidR="00735BFA" w:rsidRPr="0089186D">
        <w:rPr>
          <w:rFonts w:eastAsia="Times New Roman" w:cs="Arial"/>
          <w:color w:val="auto"/>
          <w:sz w:val="22"/>
          <w:szCs w:val="22"/>
        </w:rPr>
        <w:t xml:space="preserve">Service Provider (“SP”) </w:t>
      </w:r>
      <w:r w:rsidRPr="0089186D">
        <w:rPr>
          <w:rFonts w:eastAsia="Times New Roman" w:cs="Arial"/>
          <w:color w:val="auto"/>
          <w:sz w:val="22"/>
          <w:szCs w:val="22"/>
        </w:rPr>
        <w:t>to external</w:t>
      </w:r>
      <w:r w:rsidR="00735BFA" w:rsidRPr="0089186D">
        <w:rPr>
          <w:rFonts w:eastAsia="Times New Roman" w:cs="Arial"/>
          <w:color w:val="auto"/>
          <w:sz w:val="22"/>
          <w:szCs w:val="22"/>
        </w:rPr>
        <w:t>ly authenticated</w:t>
      </w:r>
      <w:r w:rsidRPr="0089186D">
        <w:rPr>
          <w:rFonts w:eastAsia="Times New Roman" w:cs="Arial"/>
          <w:color w:val="auto"/>
          <w:sz w:val="22"/>
          <w:szCs w:val="22"/>
        </w:rPr>
        <w:t xml:space="preserve"> users federating into TESS Environment to utilize TESS resources. </w:t>
      </w:r>
    </w:p>
    <w:p w:rsidR="00D44BA7" w:rsidRPr="0089186D" w:rsidRDefault="00D44BA7" w:rsidP="00D36A51">
      <w:pPr>
        <w:pStyle w:val="Heading-Intro"/>
        <w:numPr>
          <w:ilvl w:val="0"/>
          <w:numId w:val="20"/>
        </w:numPr>
        <w:rPr>
          <w:rFonts w:eastAsia="Times New Roman" w:cs="Arial"/>
          <w:color w:val="auto"/>
          <w:sz w:val="22"/>
          <w:szCs w:val="22"/>
        </w:rPr>
      </w:pPr>
      <w:r w:rsidRPr="0089186D">
        <w:rPr>
          <w:rFonts w:eastAsia="Times New Roman" w:cs="Arial"/>
          <w:color w:val="auto"/>
          <w:sz w:val="22"/>
          <w:szCs w:val="22"/>
        </w:rPr>
        <w:t xml:space="preserve">Utilize and support </w:t>
      </w:r>
      <w:r w:rsidR="0031321F" w:rsidRPr="0089186D">
        <w:rPr>
          <w:rFonts w:cs="Arial"/>
          <w:color w:val="auto"/>
          <w:sz w:val="22"/>
          <w:szCs w:val="19"/>
        </w:rPr>
        <w:t xml:space="preserve">SAML </w:t>
      </w:r>
      <w:r w:rsidRPr="0089186D">
        <w:rPr>
          <w:rFonts w:eastAsia="Times New Roman" w:cs="Arial"/>
          <w:color w:val="auto"/>
          <w:sz w:val="22"/>
          <w:szCs w:val="22"/>
        </w:rPr>
        <w:t xml:space="preserve">2.0 protocol. </w:t>
      </w:r>
    </w:p>
    <w:p w:rsidR="00D44BA7" w:rsidRPr="0089186D" w:rsidRDefault="00D44BA7" w:rsidP="00D36A51">
      <w:pPr>
        <w:pStyle w:val="Heading-Intro"/>
        <w:numPr>
          <w:ilvl w:val="0"/>
          <w:numId w:val="20"/>
        </w:numPr>
        <w:rPr>
          <w:rFonts w:eastAsia="Times New Roman" w:cs="Arial"/>
          <w:color w:val="auto"/>
          <w:sz w:val="22"/>
          <w:szCs w:val="22"/>
        </w:rPr>
      </w:pPr>
      <w:r w:rsidRPr="0089186D">
        <w:rPr>
          <w:rFonts w:eastAsia="Times New Roman" w:cs="Arial"/>
          <w:color w:val="auto"/>
          <w:sz w:val="22"/>
          <w:szCs w:val="22"/>
        </w:rPr>
        <w:t>Provide functionality for Single Sign-on and Single Sign-off across domains and realms.</w:t>
      </w:r>
    </w:p>
    <w:p w:rsidR="00D44BA7" w:rsidRPr="0089186D" w:rsidRDefault="00D44BA7" w:rsidP="00D36A51">
      <w:pPr>
        <w:pStyle w:val="Heading-Intro"/>
        <w:numPr>
          <w:ilvl w:val="0"/>
          <w:numId w:val="20"/>
        </w:numPr>
        <w:rPr>
          <w:rFonts w:eastAsia="Times New Roman" w:cs="Arial"/>
          <w:color w:val="auto"/>
          <w:sz w:val="22"/>
          <w:szCs w:val="22"/>
        </w:rPr>
      </w:pPr>
      <w:r w:rsidRPr="0089186D">
        <w:rPr>
          <w:rFonts w:eastAsia="Times New Roman" w:cs="Arial"/>
          <w:color w:val="auto"/>
          <w:sz w:val="22"/>
          <w:szCs w:val="22"/>
        </w:rPr>
        <w:t>Utilize centralized identity data store maintained by TESS</w:t>
      </w:r>
      <w:r w:rsidR="00735BFA" w:rsidRPr="0089186D">
        <w:rPr>
          <w:rFonts w:eastAsia="Times New Roman" w:cs="Arial"/>
          <w:color w:val="auto"/>
          <w:sz w:val="22"/>
          <w:szCs w:val="22"/>
        </w:rPr>
        <w:t>.</w:t>
      </w:r>
    </w:p>
    <w:p w:rsidR="00D44BA7" w:rsidRPr="0089186D" w:rsidRDefault="00D44BA7" w:rsidP="00D36A51">
      <w:pPr>
        <w:pStyle w:val="Heading-Intro"/>
        <w:numPr>
          <w:ilvl w:val="0"/>
          <w:numId w:val="20"/>
        </w:numPr>
        <w:rPr>
          <w:rFonts w:eastAsia="Times New Roman" w:cs="Arial"/>
          <w:color w:val="auto"/>
          <w:sz w:val="22"/>
          <w:szCs w:val="22"/>
        </w:rPr>
      </w:pPr>
      <w:r w:rsidRPr="0089186D">
        <w:rPr>
          <w:rFonts w:eastAsia="Times New Roman" w:cs="Arial"/>
          <w:color w:val="auto"/>
          <w:sz w:val="22"/>
          <w:szCs w:val="22"/>
        </w:rPr>
        <w:t>Provide functionality to authorize and authenticate users for access to integrated applications</w:t>
      </w:r>
      <w:r w:rsidR="00735BFA" w:rsidRPr="0089186D">
        <w:rPr>
          <w:rFonts w:eastAsia="Times New Roman" w:cs="Arial"/>
          <w:color w:val="auto"/>
          <w:sz w:val="22"/>
          <w:szCs w:val="22"/>
        </w:rPr>
        <w:t>.</w:t>
      </w:r>
    </w:p>
    <w:p w:rsidR="00D44BA7" w:rsidRPr="0089186D" w:rsidRDefault="00D44BA7" w:rsidP="00D36A51">
      <w:pPr>
        <w:pStyle w:val="Heading-Intro"/>
        <w:numPr>
          <w:ilvl w:val="0"/>
          <w:numId w:val="20"/>
        </w:numPr>
        <w:rPr>
          <w:rFonts w:eastAsia="Times New Roman" w:cs="Arial"/>
          <w:color w:val="auto"/>
          <w:sz w:val="22"/>
          <w:szCs w:val="22"/>
        </w:rPr>
      </w:pPr>
      <w:r w:rsidRPr="0089186D">
        <w:rPr>
          <w:rFonts w:eastAsia="Times New Roman" w:cs="Arial"/>
          <w:color w:val="auto"/>
          <w:sz w:val="22"/>
          <w:szCs w:val="22"/>
        </w:rPr>
        <w:t xml:space="preserve">Provide functionality for </w:t>
      </w:r>
      <w:r w:rsidR="00735BFA" w:rsidRPr="0089186D">
        <w:rPr>
          <w:rFonts w:eastAsia="Times New Roman" w:cs="Arial"/>
          <w:color w:val="auto"/>
          <w:sz w:val="22"/>
          <w:szCs w:val="22"/>
        </w:rPr>
        <w:t xml:space="preserve">application </w:t>
      </w:r>
      <w:r w:rsidRPr="0089186D">
        <w:rPr>
          <w:rFonts w:eastAsia="Times New Roman" w:cs="Arial"/>
          <w:color w:val="auto"/>
          <w:sz w:val="22"/>
          <w:szCs w:val="22"/>
        </w:rPr>
        <w:t xml:space="preserve">areas to utilize existing Fedlet deployments </w:t>
      </w:r>
    </w:p>
    <w:p w:rsidR="00D44BA7" w:rsidRPr="0089186D" w:rsidRDefault="00D44BA7" w:rsidP="00D36A51">
      <w:pPr>
        <w:pStyle w:val="Heading-Intro"/>
        <w:numPr>
          <w:ilvl w:val="0"/>
          <w:numId w:val="20"/>
        </w:numPr>
        <w:rPr>
          <w:rFonts w:eastAsia="Times New Roman" w:cs="Arial"/>
          <w:color w:val="auto"/>
          <w:sz w:val="22"/>
          <w:szCs w:val="22"/>
        </w:rPr>
      </w:pPr>
      <w:r w:rsidRPr="0089186D">
        <w:rPr>
          <w:rFonts w:eastAsia="Times New Roman" w:cs="Arial"/>
          <w:color w:val="auto"/>
          <w:sz w:val="22"/>
          <w:szCs w:val="22"/>
        </w:rPr>
        <w:t xml:space="preserve">Provide High Availability deployment of </w:t>
      </w:r>
      <w:r w:rsidR="00BE4A40">
        <w:rPr>
          <w:rFonts w:eastAsia="Times New Roman" w:cs="Arial"/>
          <w:color w:val="auto"/>
          <w:sz w:val="22"/>
          <w:szCs w:val="22"/>
        </w:rPr>
        <w:t>f</w:t>
      </w:r>
      <w:r w:rsidR="00BE4A40" w:rsidRPr="0089186D">
        <w:rPr>
          <w:rFonts w:eastAsia="Times New Roman" w:cs="Arial"/>
          <w:color w:val="auto"/>
          <w:sz w:val="22"/>
          <w:szCs w:val="22"/>
        </w:rPr>
        <w:t xml:space="preserve">ederation </w:t>
      </w:r>
      <w:r w:rsidRPr="0089186D">
        <w:rPr>
          <w:rFonts w:eastAsia="Times New Roman" w:cs="Arial"/>
          <w:color w:val="auto"/>
          <w:sz w:val="22"/>
          <w:szCs w:val="22"/>
        </w:rPr>
        <w:t>solution</w:t>
      </w:r>
    </w:p>
    <w:p w:rsidR="00D44BA7" w:rsidRPr="0089186D" w:rsidRDefault="00D44BA7" w:rsidP="001D65B4">
      <w:pPr>
        <w:pStyle w:val="Heading2"/>
      </w:pPr>
      <w:bookmarkStart w:id="35" w:name="_Toc249344068"/>
      <w:bookmarkStart w:id="36" w:name="_Toc308124645"/>
      <w:bookmarkStart w:id="37" w:name="_Toc396473740"/>
      <w:r w:rsidRPr="0089186D">
        <w:t>Conceptual TESS Federated ID Solutio</w:t>
      </w:r>
      <w:bookmarkEnd w:id="35"/>
      <w:r w:rsidRPr="0089186D">
        <w:t>n</w:t>
      </w:r>
      <w:bookmarkEnd w:id="36"/>
      <w:bookmarkEnd w:id="37"/>
    </w:p>
    <w:p w:rsidR="00D44BA7" w:rsidRPr="00772C24" w:rsidRDefault="00D44BA7" w:rsidP="00772C24">
      <w:pPr>
        <w:pStyle w:val="Heading-Intro"/>
        <w:rPr>
          <w:rFonts w:cs="Arial"/>
          <w:color w:val="auto"/>
          <w:sz w:val="22"/>
          <w:szCs w:val="22"/>
        </w:rPr>
      </w:pPr>
      <w:r w:rsidRPr="00772C24">
        <w:rPr>
          <w:rFonts w:cs="Arial"/>
          <w:color w:val="auto"/>
          <w:sz w:val="22"/>
          <w:szCs w:val="22"/>
        </w:rPr>
        <w:t xml:space="preserve">The TESS program aims to provide </w:t>
      </w:r>
      <w:r w:rsidR="009B3ED6" w:rsidRPr="00772C24">
        <w:rPr>
          <w:rFonts w:cs="Arial"/>
          <w:color w:val="auto"/>
          <w:sz w:val="22"/>
          <w:szCs w:val="22"/>
        </w:rPr>
        <w:t xml:space="preserve">key </w:t>
      </w:r>
      <w:r w:rsidR="0031321F" w:rsidRPr="00772C24">
        <w:rPr>
          <w:rFonts w:cs="Arial"/>
          <w:color w:val="auto"/>
          <w:sz w:val="22"/>
          <w:szCs w:val="22"/>
        </w:rPr>
        <w:t xml:space="preserve">AM </w:t>
      </w:r>
      <w:r w:rsidR="00BE4A40">
        <w:rPr>
          <w:rFonts w:cs="Arial"/>
          <w:color w:val="auto"/>
          <w:sz w:val="22"/>
          <w:szCs w:val="22"/>
        </w:rPr>
        <w:t>s</w:t>
      </w:r>
      <w:r w:rsidR="00BE4A40" w:rsidRPr="00772C24">
        <w:rPr>
          <w:rFonts w:cs="Arial"/>
          <w:color w:val="auto"/>
          <w:sz w:val="22"/>
          <w:szCs w:val="22"/>
        </w:rPr>
        <w:t xml:space="preserve">olution </w:t>
      </w:r>
      <w:r w:rsidR="00BE4A40">
        <w:rPr>
          <w:rFonts w:cs="Arial"/>
          <w:color w:val="auto"/>
          <w:sz w:val="22"/>
          <w:szCs w:val="22"/>
        </w:rPr>
        <w:t>s</w:t>
      </w:r>
      <w:r w:rsidR="00BE4A40" w:rsidRPr="00772C24">
        <w:rPr>
          <w:rFonts w:cs="Arial"/>
          <w:color w:val="auto"/>
          <w:sz w:val="22"/>
          <w:szCs w:val="22"/>
        </w:rPr>
        <w:t xml:space="preserve">ervices </w:t>
      </w:r>
      <w:r w:rsidRPr="00772C24">
        <w:rPr>
          <w:rFonts w:cs="Arial"/>
          <w:color w:val="auto"/>
          <w:sz w:val="22"/>
          <w:szCs w:val="22"/>
        </w:rPr>
        <w:t xml:space="preserve">(e.g. Authentication, Authorization, and Audit) across </w:t>
      </w:r>
      <w:r w:rsidR="0031321F" w:rsidRPr="00772C24">
        <w:rPr>
          <w:rFonts w:cs="Arial"/>
          <w:color w:val="auto"/>
          <w:sz w:val="22"/>
          <w:szCs w:val="22"/>
        </w:rPr>
        <w:t>the enterprise</w:t>
      </w:r>
      <w:r w:rsidRPr="00772C24">
        <w:rPr>
          <w:rFonts w:cs="Arial"/>
          <w:color w:val="auto"/>
          <w:sz w:val="22"/>
          <w:szCs w:val="22"/>
        </w:rPr>
        <w:t>.  As a portion of the TESS implementation</w:t>
      </w:r>
      <w:r w:rsidR="0010197F">
        <w:rPr>
          <w:rFonts w:cs="Arial"/>
          <w:color w:val="auto"/>
          <w:sz w:val="22"/>
          <w:szCs w:val="22"/>
        </w:rPr>
        <w:t xml:space="preserve"> to</w:t>
      </w:r>
      <w:r w:rsidRPr="00772C24">
        <w:rPr>
          <w:rFonts w:cs="Arial"/>
          <w:color w:val="auto"/>
          <w:sz w:val="22"/>
          <w:szCs w:val="22"/>
        </w:rPr>
        <w:t xml:space="preserve"> simplify authentication and authorization of users accessing applications across domains, a circle of trust is created amongst participating domains to share identity information and decrease the burden of maintenance of each </w:t>
      </w:r>
      <w:r w:rsidR="00172690" w:rsidRPr="00772C24">
        <w:rPr>
          <w:rFonts w:cs="Arial"/>
          <w:color w:val="auto"/>
          <w:sz w:val="22"/>
          <w:szCs w:val="22"/>
        </w:rPr>
        <w:t xml:space="preserve">for </w:t>
      </w:r>
      <w:r w:rsidR="00761173" w:rsidRPr="00772C24">
        <w:rPr>
          <w:rFonts w:cs="Arial"/>
          <w:color w:val="auto"/>
          <w:sz w:val="22"/>
          <w:szCs w:val="22"/>
        </w:rPr>
        <w:t>this</w:t>
      </w:r>
      <w:r w:rsidRPr="00772C24">
        <w:rPr>
          <w:rFonts w:cs="Arial"/>
          <w:color w:val="auto"/>
          <w:sz w:val="22"/>
          <w:szCs w:val="22"/>
        </w:rPr>
        <w:t xml:space="preserve"> identity information. </w:t>
      </w:r>
    </w:p>
    <w:p w:rsidR="00D44BA7" w:rsidRPr="00772C24" w:rsidRDefault="00D44BA7" w:rsidP="00772C24">
      <w:pPr>
        <w:pStyle w:val="Heading-Intro"/>
        <w:rPr>
          <w:rFonts w:cs="Arial"/>
          <w:color w:val="auto"/>
          <w:sz w:val="22"/>
          <w:szCs w:val="22"/>
        </w:rPr>
      </w:pPr>
      <w:r w:rsidRPr="00772C24">
        <w:rPr>
          <w:rFonts w:cs="Arial"/>
          <w:color w:val="auto"/>
          <w:sz w:val="22"/>
          <w:szCs w:val="22"/>
        </w:rPr>
        <w:t>Th</w:t>
      </w:r>
      <w:r w:rsidR="0080071C" w:rsidRPr="00772C24">
        <w:rPr>
          <w:rFonts w:cs="Arial"/>
          <w:color w:val="auto"/>
          <w:sz w:val="22"/>
          <w:szCs w:val="22"/>
        </w:rPr>
        <w:t xml:space="preserve">e TESS </w:t>
      </w:r>
      <w:r w:rsidR="00D6637D" w:rsidRPr="00772C24">
        <w:rPr>
          <w:rFonts w:cs="Arial"/>
          <w:color w:val="auto"/>
          <w:sz w:val="22"/>
          <w:szCs w:val="22"/>
        </w:rPr>
        <w:t>federation</w:t>
      </w:r>
      <w:r w:rsidRPr="00772C24">
        <w:rPr>
          <w:rFonts w:cs="Arial"/>
          <w:color w:val="auto"/>
          <w:sz w:val="22"/>
          <w:szCs w:val="22"/>
        </w:rPr>
        <w:t xml:space="preserve"> solution will improve user experience by seamless</w:t>
      </w:r>
      <w:r w:rsidR="00D6637D" w:rsidRPr="00772C24">
        <w:rPr>
          <w:rFonts w:cs="Arial"/>
          <w:color w:val="auto"/>
          <w:sz w:val="22"/>
          <w:szCs w:val="22"/>
        </w:rPr>
        <w:t xml:space="preserve">ly </w:t>
      </w:r>
      <w:r w:rsidR="0080071C" w:rsidRPr="00772C24">
        <w:rPr>
          <w:rFonts w:cs="Arial"/>
          <w:color w:val="auto"/>
          <w:sz w:val="22"/>
          <w:szCs w:val="22"/>
        </w:rPr>
        <w:t>allowing users to</w:t>
      </w:r>
      <w:r w:rsidRPr="00772C24">
        <w:rPr>
          <w:rFonts w:cs="Arial"/>
          <w:color w:val="auto"/>
          <w:sz w:val="22"/>
          <w:szCs w:val="22"/>
        </w:rPr>
        <w:t xml:space="preserve"> transition across domains using </w:t>
      </w:r>
      <w:r w:rsidR="0010197F">
        <w:rPr>
          <w:rFonts w:cs="Arial"/>
          <w:color w:val="auto"/>
          <w:sz w:val="22"/>
          <w:szCs w:val="22"/>
        </w:rPr>
        <w:t>SSO</w:t>
      </w:r>
      <w:r w:rsidRPr="00772C24">
        <w:rPr>
          <w:rFonts w:cs="Arial"/>
          <w:color w:val="auto"/>
          <w:sz w:val="22"/>
          <w:szCs w:val="22"/>
        </w:rPr>
        <w:t xml:space="preserve"> and single-sign</w:t>
      </w:r>
      <w:r w:rsidR="0010197F">
        <w:rPr>
          <w:rFonts w:cs="Arial"/>
          <w:color w:val="auto"/>
          <w:sz w:val="22"/>
          <w:szCs w:val="22"/>
        </w:rPr>
        <w:t>-</w:t>
      </w:r>
      <w:r w:rsidRPr="00772C24">
        <w:rPr>
          <w:rFonts w:cs="Arial"/>
          <w:color w:val="auto"/>
          <w:sz w:val="22"/>
          <w:szCs w:val="22"/>
        </w:rPr>
        <w:t>off</w:t>
      </w:r>
      <w:r w:rsidR="00D6637D" w:rsidRPr="00772C24">
        <w:rPr>
          <w:rFonts w:cs="Arial"/>
          <w:color w:val="auto"/>
          <w:sz w:val="22"/>
          <w:szCs w:val="22"/>
        </w:rPr>
        <w:t>,</w:t>
      </w:r>
      <w:r w:rsidRPr="00772C24">
        <w:rPr>
          <w:rFonts w:cs="Arial"/>
          <w:color w:val="auto"/>
          <w:sz w:val="22"/>
          <w:szCs w:val="22"/>
        </w:rPr>
        <w:t xml:space="preserve"> </w:t>
      </w:r>
      <w:r w:rsidR="00761173" w:rsidRPr="00772C24">
        <w:rPr>
          <w:rFonts w:cs="Arial"/>
          <w:color w:val="auto"/>
          <w:sz w:val="22"/>
          <w:szCs w:val="22"/>
        </w:rPr>
        <w:t>as part of NA Federation initiative</w:t>
      </w:r>
      <w:r w:rsidR="00D6637D" w:rsidRPr="00772C24">
        <w:rPr>
          <w:rFonts w:cs="Arial"/>
          <w:color w:val="auto"/>
          <w:sz w:val="22"/>
          <w:szCs w:val="22"/>
        </w:rPr>
        <w:t>.</w:t>
      </w:r>
      <w:r w:rsidR="00761173" w:rsidRPr="00772C24">
        <w:rPr>
          <w:rFonts w:cs="Arial"/>
          <w:color w:val="auto"/>
          <w:sz w:val="22"/>
          <w:szCs w:val="22"/>
        </w:rPr>
        <w:t xml:space="preserve"> TMS will act as </w:t>
      </w:r>
      <w:r w:rsidR="0031321F" w:rsidRPr="009B30FB">
        <w:rPr>
          <w:rFonts w:cs="Arial"/>
          <w:color w:val="auto"/>
          <w:sz w:val="22"/>
          <w:szCs w:val="22"/>
        </w:rPr>
        <w:t xml:space="preserve">both </w:t>
      </w:r>
      <w:r w:rsidR="00761173" w:rsidRPr="00772C24">
        <w:rPr>
          <w:rFonts w:cs="Arial"/>
          <w:color w:val="auto"/>
          <w:sz w:val="22"/>
          <w:szCs w:val="22"/>
        </w:rPr>
        <w:t>a</w:t>
      </w:r>
      <w:r w:rsidR="0031321F" w:rsidRPr="009B30FB">
        <w:rPr>
          <w:rFonts w:cs="Arial"/>
          <w:color w:val="auto"/>
          <w:sz w:val="22"/>
          <w:szCs w:val="22"/>
        </w:rPr>
        <w:t>n SP</w:t>
      </w:r>
      <w:r w:rsidR="00761173" w:rsidRPr="00772C24">
        <w:rPr>
          <w:rFonts w:cs="Arial"/>
          <w:color w:val="auto"/>
          <w:sz w:val="22"/>
          <w:szCs w:val="22"/>
        </w:rPr>
        <w:t xml:space="preserve"> for external users to utilize TMS’s resources and as an </w:t>
      </w:r>
      <w:r w:rsidR="00ED3E5E">
        <w:rPr>
          <w:rFonts w:cs="Arial"/>
          <w:color w:val="auto"/>
          <w:sz w:val="22"/>
          <w:szCs w:val="22"/>
        </w:rPr>
        <w:t>IdP</w:t>
      </w:r>
      <w:r w:rsidR="00761173" w:rsidRPr="00772C24">
        <w:rPr>
          <w:rFonts w:cs="Arial"/>
          <w:color w:val="auto"/>
          <w:sz w:val="22"/>
          <w:szCs w:val="22"/>
        </w:rPr>
        <w:t xml:space="preserve"> to federate internal users to use services in other affiliate domains. </w:t>
      </w:r>
      <w:r w:rsidRPr="00772C24">
        <w:rPr>
          <w:rFonts w:cs="Arial"/>
          <w:color w:val="auto"/>
          <w:sz w:val="22"/>
          <w:szCs w:val="22"/>
        </w:rPr>
        <w:t xml:space="preserve">This </w:t>
      </w:r>
      <w:r w:rsidR="0031321F" w:rsidRPr="009B30FB">
        <w:rPr>
          <w:rFonts w:cs="Arial"/>
          <w:color w:val="auto"/>
          <w:sz w:val="22"/>
          <w:szCs w:val="22"/>
        </w:rPr>
        <w:t xml:space="preserve">federation </w:t>
      </w:r>
      <w:r w:rsidRPr="00772C24">
        <w:rPr>
          <w:rFonts w:cs="Arial"/>
          <w:color w:val="auto"/>
          <w:sz w:val="22"/>
          <w:szCs w:val="22"/>
        </w:rPr>
        <w:t xml:space="preserve">service will enable users to authenticate and use authorized resources without the need to enter application credentials multiple times. User identity will be federated, and sessions will be managed to enable single sign on and single sign off across realms.  </w:t>
      </w:r>
      <w:r w:rsidR="0031321F" w:rsidRPr="009B30FB">
        <w:rPr>
          <w:rFonts w:cs="Arial"/>
          <w:color w:val="auto"/>
          <w:sz w:val="22"/>
          <w:szCs w:val="22"/>
        </w:rPr>
        <w:t>SAML</w:t>
      </w:r>
      <w:r w:rsidRPr="00772C24">
        <w:rPr>
          <w:rFonts w:cs="Arial"/>
          <w:color w:val="auto"/>
          <w:sz w:val="22"/>
          <w:szCs w:val="22"/>
        </w:rPr>
        <w:t xml:space="preserve"> 2.0 protocol will be leveraged to facilitate this functionality  </w:t>
      </w:r>
    </w:p>
    <w:p w:rsidR="00D44BA7" w:rsidRPr="00772C24" w:rsidRDefault="00D44BA7" w:rsidP="00772C24">
      <w:pPr>
        <w:pStyle w:val="Heading-Intro"/>
        <w:rPr>
          <w:rFonts w:cs="Arial"/>
          <w:color w:val="auto"/>
          <w:sz w:val="22"/>
          <w:szCs w:val="22"/>
        </w:rPr>
      </w:pPr>
      <w:r w:rsidRPr="00772C24">
        <w:rPr>
          <w:rFonts w:cs="Arial"/>
          <w:color w:val="auto"/>
          <w:sz w:val="22"/>
          <w:szCs w:val="22"/>
        </w:rPr>
        <w:t>Oracle Identity Federation (</w:t>
      </w:r>
      <w:r w:rsidR="0080071C" w:rsidRPr="00772C24">
        <w:rPr>
          <w:rFonts w:cs="Arial"/>
          <w:color w:val="auto"/>
          <w:sz w:val="22"/>
          <w:szCs w:val="22"/>
        </w:rPr>
        <w:t>“</w:t>
      </w:r>
      <w:r w:rsidRPr="00772C24">
        <w:rPr>
          <w:rFonts w:cs="Arial"/>
          <w:color w:val="auto"/>
          <w:sz w:val="22"/>
          <w:szCs w:val="22"/>
        </w:rPr>
        <w:t>OIF</w:t>
      </w:r>
      <w:r w:rsidR="0080071C" w:rsidRPr="00772C24">
        <w:rPr>
          <w:rFonts w:cs="Arial"/>
          <w:color w:val="auto"/>
          <w:sz w:val="22"/>
          <w:szCs w:val="22"/>
        </w:rPr>
        <w:t>”</w:t>
      </w:r>
      <w:r w:rsidRPr="00772C24">
        <w:rPr>
          <w:rFonts w:cs="Arial"/>
          <w:color w:val="auto"/>
          <w:sz w:val="22"/>
          <w:szCs w:val="22"/>
        </w:rPr>
        <w:t xml:space="preserve">) is a component in the </w:t>
      </w:r>
      <w:r w:rsidR="00B32E3E" w:rsidRPr="00772C24">
        <w:rPr>
          <w:rFonts w:cs="Arial"/>
          <w:color w:val="auto"/>
          <w:sz w:val="22"/>
          <w:szCs w:val="22"/>
        </w:rPr>
        <w:t>Oracle IAM</w:t>
      </w:r>
      <w:r w:rsidRPr="00772C24">
        <w:rPr>
          <w:rFonts w:cs="Arial"/>
          <w:color w:val="auto"/>
          <w:sz w:val="22"/>
          <w:szCs w:val="22"/>
        </w:rPr>
        <w:t xml:space="preserve"> </w:t>
      </w:r>
      <w:r w:rsidR="0031321F" w:rsidRPr="009B30FB">
        <w:rPr>
          <w:rFonts w:cs="Arial"/>
          <w:color w:val="auto"/>
          <w:sz w:val="22"/>
          <w:szCs w:val="22"/>
        </w:rPr>
        <w:t>s</w:t>
      </w:r>
      <w:r w:rsidR="0031321F" w:rsidRPr="00772C24">
        <w:rPr>
          <w:rFonts w:cs="Arial"/>
          <w:color w:val="auto"/>
          <w:sz w:val="22"/>
          <w:szCs w:val="22"/>
        </w:rPr>
        <w:t xml:space="preserve">uite </w:t>
      </w:r>
      <w:r w:rsidRPr="00772C24">
        <w:rPr>
          <w:rFonts w:cs="Arial"/>
          <w:color w:val="auto"/>
          <w:sz w:val="22"/>
          <w:szCs w:val="22"/>
        </w:rPr>
        <w:t xml:space="preserve">of products that will allow </w:t>
      </w:r>
      <w:r w:rsidR="00B32E3E" w:rsidRPr="00772C24">
        <w:rPr>
          <w:rFonts w:cs="Arial"/>
          <w:color w:val="auto"/>
          <w:sz w:val="22"/>
          <w:szCs w:val="22"/>
        </w:rPr>
        <w:t>TMS</w:t>
      </w:r>
      <w:r w:rsidRPr="00772C24">
        <w:rPr>
          <w:rFonts w:cs="Arial"/>
          <w:color w:val="auto"/>
          <w:sz w:val="22"/>
          <w:szCs w:val="22"/>
        </w:rPr>
        <w:t xml:space="preserve"> to federate with other entities.</w:t>
      </w:r>
      <w:r w:rsidR="00192137">
        <w:rPr>
          <w:rFonts w:cs="Arial"/>
          <w:color w:val="auto"/>
          <w:sz w:val="22"/>
          <w:szCs w:val="22"/>
        </w:rPr>
        <w:t xml:space="preserve"> OIF comes as a service with R2 version of Oracle Access Management</w:t>
      </w:r>
      <w:r w:rsidR="00C661CE">
        <w:rPr>
          <w:rFonts w:cs="Arial"/>
          <w:color w:val="auto"/>
          <w:sz w:val="22"/>
          <w:szCs w:val="22"/>
        </w:rPr>
        <w:t xml:space="preserve"> and the service can be enabled/disabled</w:t>
      </w:r>
      <w:r w:rsidRPr="00772C24">
        <w:rPr>
          <w:rFonts w:cs="Arial"/>
          <w:color w:val="auto"/>
          <w:sz w:val="22"/>
          <w:szCs w:val="22"/>
        </w:rPr>
        <w:t xml:space="preserve"> </w:t>
      </w:r>
      <w:r w:rsidR="00C661CE">
        <w:rPr>
          <w:rFonts w:cs="Arial"/>
          <w:color w:val="auto"/>
          <w:sz w:val="22"/>
          <w:szCs w:val="22"/>
        </w:rPr>
        <w:t xml:space="preserve">from OAM administration console. </w:t>
      </w:r>
      <w:r w:rsidR="00B32E3E" w:rsidRPr="00772C24">
        <w:rPr>
          <w:rFonts w:cs="Arial"/>
          <w:color w:val="auto"/>
          <w:sz w:val="22"/>
          <w:szCs w:val="22"/>
        </w:rPr>
        <w:t>TMS</w:t>
      </w:r>
      <w:r w:rsidRPr="00772C24">
        <w:rPr>
          <w:rFonts w:cs="Arial"/>
          <w:color w:val="auto"/>
          <w:sz w:val="22"/>
          <w:szCs w:val="22"/>
        </w:rPr>
        <w:t xml:space="preserve"> has emerging requirements regarding federation where it will look to federate user identity and user sessions to access external applications without having the need to maintain localized, application specific identity stores</w:t>
      </w:r>
    </w:p>
    <w:p w:rsidR="00D44BA7" w:rsidRPr="00772C24" w:rsidRDefault="00D44BA7" w:rsidP="00CD152F">
      <w:pPr>
        <w:pStyle w:val="Bodycopy"/>
        <w:rPr>
          <w:rFonts w:cs="Arial"/>
          <w:sz w:val="22"/>
          <w:szCs w:val="22"/>
        </w:rPr>
      </w:pPr>
      <w:r w:rsidRPr="00772C24">
        <w:rPr>
          <w:rFonts w:cs="Arial"/>
          <w:sz w:val="22"/>
          <w:szCs w:val="22"/>
        </w:rPr>
        <w:t xml:space="preserve">In federation, there are two potential roles that an entity can play: </w:t>
      </w:r>
      <w:r w:rsidR="00ED3E5E">
        <w:rPr>
          <w:rFonts w:cs="Arial"/>
          <w:sz w:val="22"/>
          <w:szCs w:val="22"/>
        </w:rPr>
        <w:t>IdP</w:t>
      </w:r>
      <w:r w:rsidRPr="00772C24">
        <w:rPr>
          <w:rFonts w:cs="Arial"/>
          <w:sz w:val="22"/>
          <w:szCs w:val="22"/>
        </w:rPr>
        <w:t xml:space="preserve"> and SP.  </w:t>
      </w:r>
      <w:r w:rsidR="00B32E3E" w:rsidRPr="00772C24">
        <w:rPr>
          <w:rFonts w:cs="Arial"/>
          <w:sz w:val="22"/>
          <w:szCs w:val="22"/>
        </w:rPr>
        <w:t>T</w:t>
      </w:r>
      <w:r w:rsidR="00957D42" w:rsidRPr="00772C24">
        <w:rPr>
          <w:rFonts w:cs="Arial"/>
          <w:sz w:val="22"/>
          <w:szCs w:val="22"/>
        </w:rPr>
        <w:t>ES</w:t>
      </w:r>
      <w:r w:rsidR="00B32E3E" w:rsidRPr="00772C24">
        <w:rPr>
          <w:rFonts w:cs="Arial"/>
          <w:sz w:val="22"/>
          <w:szCs w:val="22"/>
        </w:rPr>
        <w:t>S</w:t>
      </w:r>
      <w:r w:rsidRPr="00772C24">
        <w:rPr>
          <w:rFonts w:cs="Arial"/>
          <w:sz w:val="22"/>
          <w:szCs w:val="22"/>
        </w:rPr>
        <w:t xml:space="preserve"> will be leveraged </w:t>
      </w:r>
      <w:r w:rsidR="00B32E3E" w:rsidRPr="00772C24">
        <w:rPr>
          <w:rFonts w:cs="Arial"/>
          <w:sz w:val="22"/>
          <w:szCs w:val="22"/>
        </w:rPr>
        <w:t xml:space="preserve">to </w:t>
      </w:r>
      <w:r w:rsidRPr="00772C24">
        <w:rPr>
          <w:rFonts w:cs="Arial"/>
          <w:sz w:val="22"/>
          <w:szCs w:val="22"/>
        </w:rPr>
        <w:t>play both of these roles</w:t>
      </w:r>
      <w:r w:rsidR="00957D42" w:rsidRPr="00772C24">
        <w:rPr>
          <w:rFonts w:cs="Arial"/>
          <w:sz w:val="22"/>
          <w:szCs w:val="22"/>
        </w:rPr>
        <w:t xml:space="preserve"> for TMS</w:t>
      </w:r>
      <w:r w:rsidRPr="00772C24">
        <w:rPr>
          <w:rFonts w:cs="Arial"/>
          <w:sz w:val="22"/>
          <w:szCs w:val="22"/>
        </w:rPr>
        <w:t xml:space="preserve">, given the nature of its business and relationships with </w:t>
      </w:r>
      <w:r w:rsidR="00B32E3E" w:rsidRPr="00772C24">
        <w:rPr>
          <w:rFonts w:cs="Arial"/>
          <w:sz w:val="22"/>
          <w:szCs w:val="22"/>
        </w:rPr>
        <w:t>other affiliates</w:t>
      </w:r>
      <w:r w:rsidRPr="00772C24">
        <w:rPr>
          <w:rFonts w:cs="Arial"/>
          <w:sz w:val="22"/>
          <w:szCs w:val="22"/>
        </w:rPr>
        <w:t xml:space="preserve"> and business entities.</w:t>
      </w:r>
    </w:p>
    <w:p w:rsidR="00D44BA7" w:rsidRPr="00772C24" w:rsidRDefault="00D44BA7" w:rsidP="00CD152F">
      <w:pPr>
        <w:pStyle w:val="Bodycopy"/>
        <w:rPr>
          <w:rFonts w:cs="Arial"/>
          <w:sz w:val="22"/>
          <w:szCs w:val="22"/>
        </w:rPr>
      </w:pPr>
      <w:r w:rsidRPr="00772C24">
        <w:rPr>
          <w:rFonts w:cs="Arial"/>
          <w:sz w:val="22"/>
          <w:szCs w:val="22"/>
        </w:rPr>
        <w:t xml:space="preserve">When a registered user wishes to access a protected resource in the federated network, the third party </w:t>
      </w:r>
      <w:r w:rsidR="000D7400">
        <w:rPr>
          <w:rFonts w:cs="Arial"/>
          <w:sz w:val="22"/>
          <w:szCs w:val="22"/>
        </w:rPr>
        <w:t>SP</w:t>
      </w:r>
      <w:r w:rsidRPr="00772C24">
        <w:rPr>
          <w:rFonts w:cs="Arial"/>
          <w:sz w:val="22"/>
          <w:szCs w:val="22"/>
        </w:rPr>
        <w:t xml:space="preserve"> for that resource directs the user to OIF, which acts as </w:t>
      </w:r>
      <w:r w:rsidR="00ED3E5E">
        <w:rPr>
          <w:rFonts w:cs="Arial"/>
          <w:sz w:val="22"/>
          <w:szCs w:val="22"/>
        </w:rPr>
        <w:t>IdP</w:t>
      </w:r>
      <w:r w:rsidRPr="00772C24">
        <w:rPr>
          <w:rFonts w:cs="Arial"/>
          <w:sz w:val="22"/>
          <w:szCs w:val="22"/>
        </w:rPr>
        <w:t xml:space="preserve"> for authentication. OIF would use OAM as an authentication engine to obtain credentials and authenticate the user. </w:t>
      </w:r>
      <w:r w:rsidR="00957D42" w:rsidRPr="00772C24">
        <w:rPr>
          <w:rFonts w:cs="Arial"/>
          <w:sz w:val="22"/>
          <w:szCs w:val="22"/>
        </w:rPr>
        <w:t>OIF</w:t>
      </w:r>
      <w:r w:rsidRPr="00772C24">
        <w:rPr>
          <w:rFonts w:cs="Arial"/>
          <w:sz w:val="22"/>
          <w:szCs w:val="22"/>
        </w:rPr>
        <w:t xml:space="preserve"> can now assert the </w:t>
      </w:r>
      <w:r w:rsidRPr="00772C24">
        <w:rPr>
          <w:rFonts w:cs="Arial"/>
          <w:sz w:val="22"/>
          <w:szCs w:val="22"/>
        </w:rPr>
        <w:lastRenderedPageBreak/>
        <w:t>user's identity to the third party resource (SP), which authenticates the user and provides the requested application.</w:t>
      </w:r>
    </w:p>
    <w:p w:rsidR="00943C2F" w:rsidRDefault="00D44BA7" w:rsidP="00CD152F">
      <w:pPr>
        <w:pStyle w:val="Bodycopy"/>
        <w:rPr>
          <w:rFonts w:cs="Arial"/>
          <w:sz w:val="22"/>
          <w:szCs w:val="22"/>
        </w:rPr>
      </w:pPr>
      <w:r w:rsidRPr="00772C24">
        <w:rPr>
          <w:rFonts w:cs="Arial"/>
          <w:sz w:val="22"/>
          <w:szCs w:val="22"/>
        </w:rPr>
        <w:t xml:space="preserve">A third party user </w:t>
      </w:r>
      <w:r w:rsidR="00B32E3E" w:rsidRPr="00772C24">
        <w:rPr>
          <w:rFonts w:cs="Arial"/>
          <w:sz w:val="22"/>
          <w:szCs w:val="22"/>
        </w:rPr>
        <w:t xml:space="preserve">including the affiliates </w:t>
      </w:r>
      <w:r w:rsidRPr="00772C24">
        <w:rPr>
          <w:rFonts w:cs="Arial"/>
          <w:sz w:val="22"/>
          <w:szCs w:val="22"/>
        </w:rPr>
        <w:t xml:space="preserve">tries to access a </w:t>
      </w:r>
      <w:r w:rsidR="00B32E3E" w:rsidRPr="00772C24">
        <w:rPr>
          <w:rFonts w:cs="Arial"/>
          <w:sz w:val="22"/>
          <w:szCs w:val="22"/>
        </w:rPr>
        <w:t>TMS</w:t>
      </w:r>
      <w:r w:rsidRPr="00772C24">
        <w:rPr>
          <w:rFonts w:cs="Arial"/>
          <w:sz w:val="22"/>
          <w:szCs w:val="22"/>
        </w:rPr>
        <w:t xml:space="preserve"> resource protected by an authentication engine within the </w:t>
      </w:r>
      <w:r w:rsidR="00CD152F" w:rsidRPr="00772C24">
        <w:rPr>
          <w:rFonts w:cs="Arial"/>
          <w:sz w:val="22"/>
          <w:szCs w:val="22"/>
        </w:rPr>
        <w:t>TESS</w:t>
      </w:r>
      <w:r w:rsidRPr="00772C24">
        <w:rPr>
          <w:rFonts w:cs="Arial"/>
          <w:sz w:val="22"/>
          <w:szCs w:val="22"/>
        </w:rPr>
        <w:t xml:space="preserve"> framework, such as Oracle Access Manager (</w:t>
      </w:r>
      <w:r w:rsidR="00957D42" w:rsidRPr="00772C24">
        <w:rPr>
          <w:rFonts w:cs="Arial"/>
          <w:sz w:val="22"/>
          <w:szCs w:val="22"/>
        </w:rPr>
        <w:t>“</w:t>
      </w:r>
      <w:r w:rsidRPr="00772C24">
        <w:rPr>
          <w:rFonts w:cs="Arial"/>
          <w:sz w:val="22"/>
          <w:szCs w:val="22"/>
        </w:rPr>
        <w:t>OAM</w:t>
      </w:r>
      <w:r w:rsidR="00957D42" w:rsidRPr="00772C24">
        <w:rPr>
          <w:rFonts w:cs="Arial"/>
          <w:sz w:val="22"/>
          <w:szCs w:val="22"/>
        </w:rPr>
        <w:t>”</w:t>
      </w:r>
      <w:r w:rsidRPr="00772C24">
        <w:rPr>
          <w:rFonts w:cs="Arial"/>
          <w:sz w:val="22"/>
          <w:szCs w:val="22"/>
        </w:rPr>
        <w:t xml:space="preserve">), which redirects the user to OIF. In </w:t>
      </w:r>
      <w:r w:rsidR="00957D42" w:rsidRPr="00772C24">
        <w:rPr>
          <w:rFonts w:cs="Arial"/>
          <w:sz w:val="22"/>
          <w:szCs w:val="22"/>
        </w:rPr>
        <w:t>an SP</w:t>
      </w:r>
      <w:r w:rsidRPr="00772C24">
        <w:rPr>
          <w:rFonts w:cs="Arial"/>
          <w:sz w:val="22"/>
          <w:szCs w:val="22"/>
        </w:rPr>
        <w:t xml:space="preserve"> role, OIF redirects the user to an </w:t>
      </w:r>
      <w:r w:rsidR="00ED3E5E">
        <w:rPr>
          <w:rFonts w:cs="Arial"/>
          <w:sz w:val="22"/>
          <w:szCs w:val="22"/>
        </w:rPr>
        <w:t>IdP</w:t>
      </w:r>
      <w:r w:rsidRPr="00772C24">
        <w:rPr>
          <w:rFonts w:cs="Arial"/>
          <w:sz w:val="22"/>
          <w:szCs w:val="22"/>
        </w:rPr>
        <w:t xml:space="preserve"> such as a portal for global authentication. The </w:t>
      </w:r>
      <w:r w:rsidR="00ED3E5E">
        <w:rPr>
          <w:rFonts w:cs="Arial"/>
          <w:sz w:val="22"/>
          <w:szCs w:val="22"/>
        </w:rPr>
        <w:t>IdP</w:t>
      </w:r>
      <w:r w:rsidRPr="00772C24">
        <w:rPr>
          <w:rFonts w:cs="Arial"/>
          <w:sz w:val="22"/>
          <w:szCs w:val="22"/>
        </w:rPr>
        <w:t xml:space="preserve"> portal can now obtain credentials, authenticate the user, and redirect back to OIF, which then retrieves the asserted identity from the </w:t>
      </w:r>
      <w:r w:rsidR="00ED3E5E">
        <w:rPr>
          <w:rFonts w:cs="Arial"/>
          <w:sz w:val="22"/>
          <w:szCs w:val="22"/>
        </w:rPr>
        <w:t>IdP</w:t>
      </w:r>
      <w:r w:rsidRPr="00772C24">
        <w:rPr>
          <w:rFonts w:cs="Arial"/>
          <w:sz w:val="22"/>
          <w:szCs w:val="22"/>
        </w:rPr>
        <w:t>. OIF redirects the (authenticated) user to the authentication engine, which grants access to the protected resource.</w:t>
      </w:r>
      <w:r w:rsidR="00CA1BF2">
        <w:rPr>
          <w:rFonts w:cs="Arial"/>
          <w:sz w:val="22"/>
          <w:szCs w:val="22"/>
        </w:rPr>
        <w:t xml:space="preserve"> </w:t>
      </w:r>
    </w:p>
    <w:p w:rsidR="00D44BA7" w:rsidRPr="00772C24" w:rsidRDefault="00CA1BF2" w:rsidP="00CD152F">
      <w:pPr>
        <w:pStyle w:val="Bodycopy"/>
        <w:rPr>
          <w:rFonts w:cs="Arial"/>
          <w:sz w:val="22"/>
          <w:szCs w:val="22"/>
        </w:rPr>
      </w:pPr>
      <w:r>
        <w:rPr>
          <w:rFonts w:cs="Arial"/>
          <w:sz w:val="22"/>
          <w:szCs w:val="22"/>
        </w:rPr>
        <w:t xml:space="preserve">A unique </w:t>
      </w:r>
      <w:r w:rsidR="00D058CC">
        <w:rPr>
          <w:rFonts w:cs="Arial"/>
          <w:sz w:val="22"/>
          <w:szCs w:val="22"/>
        </w:rPr>
        <w:t xml:space="preserve">mapping </w:t>
      </w:r>
      <w:r>
        <w:rPr>
          <w:rFonts w:cs="Arial"/>
          <w:sz w:val="22"/>
          <w:szCs w:val="22"/>
        </w:rPr>
        <w:t xml:space="preserve">attribute </w:t>
      </w:r>
      <w:r w:rsidR="00D058CC">
        <w:rPr>
          <w:rFonts w:cs="Arial"/>
          <w:sz w:val="22"/>
          <w:szCs w:val="22"/>
        </w:rPr>
        <w:t>(</w:t>
      </w:r>
      <w:r w:rsidR="002764AD">
        <w:rPr>
          <w:rFonts w:cs="Arial"/>
          <w:sz w:val="22"/>
          <w:szCs w:val="22"/>
        </w:rPr>
        <w:t>TMSFederationLink</w:t>
      </w:r>
      <w:r w:rsidR="00D058CC">
        <w:rPr>
          <w:rFonts w:cs="Arial"/>
          <w:sz w:val="22"/>
          <w:szCs w:val="22"/>
        </w:rPr>
        <w:t>)</w:t>
      </w:r>
      <w:r>
        <w:rPr>
          <w:rFonts w:cs="Arial"/>
          <w:sz w:val="22"/>
          <w:szCs w:val="22"/>
        </w:rPr>
        <w:t xml:space="preserve"> attribute will be populated for </w:t>
      </w:r>
      <w:r w:rsidR="006D0A0E">
        <w:rPr>
          <w:rFonts w:cs="Arial"/>
          <w:sz w:val="22"/>
          <w:szCs w:val="22"/>
        </w:rPr>
        <w:t>existing</w:t>
      </w:r>
      <w:r>
        <w:rPr>
          <w:rFonts w:cs="Arial"/>
          <w:sz w:val="22"/>
          <w:szCs w:val="22"/>
        </w:rPr>
        <w:t xml:space="preserve"> TESS users and provided to the </w:t>
      </w:r>
      <w:r w:rsidR="00ED3E5E">
        <w:rPr>
          <w:rFonts w:cs="Arial"/>
          <w:sz w:val="22"/>
          <w:szCs w:val="22"/>
        </w:rPr>
        <w:t>IdP</w:t>
      </w:r>
      <w:r>
        <w:rPr>
          <w:rFonts w:cs="Arial"/>
          <w:sz w:val="22"/>
          <w:szCs w:val="22"/>
        </w:rPr>
        <w:t xml:space="preserve">s. </w:t>
      </w:r>
      <w:r w:rsidR="002764AD">
        <w:rPr>
          <w:rFonts w:cs="Arial"/>
          <w:sz w:val="22"/>
          <w:szCs w:val="22"/>
        </w:rPr>
        <w:t xml:space="preserve">The TMSFederationLink attribute is mapped to the corresponding attribute at </w:t>
      </w:r>
      <w:r w:rsidR="00AF45AD">
        <w:rPr>
          <w:rFonts w:cs="Arial"/>
          <w:sz w:val="22"/>
          <w:szCs w:val="22"/>
        </w:rPr>
        <w:t>IdP</w:t>
      </w:r>
      <w:r w:rsidR="002764AD">
        <w:rPr>
          <w:rFonts w:cs="Arial"/>
          <w:sz w:val="22"/>
          <w:szCs w:val="22"/>
        </w:rPr>
        <w:t xml:space="preserve"> site to establish account linking Federation between SP and </w:t>
      </w:r>
      <w:r w:rsidR="00AF45AD">
        <w:rPr>
          <w:rFonts w:cs="Arial"/>
          <w:sz w:val="22"/>
          <w:szCs w:val="22"/>
        </w:rPr>
        <w:t>IdP</w:t>
      </w:r>
      <w:r w:rsidR="002764AD">
        <w:rPr>
          <w:rFonts w:cs="Arial"/>
          <w:sz w:val="22"/>
          <w:szCs w:val="22"/>
        </w:rPr>
        <w:t xml:space="preserve"> systems.</w:t>
      </w:r>
    </w:p>
    <w:p w:rsidR="00D44BA7" w:rsidRPr="00772C24" w:rsidRDefault="00D44BA7" w:rsidP="00CD152F">
      <w:pPr>
        <w:pStyle w:val="Bodycopy"/>
        <w:rPr>
          <w:rFonts w:cs="Arial"/>
          <w:sz w:val="20"/>
        </w:rPr>
      </w:pPr>
      <w:r w:rsidRPr="00772C24">
        <w:rPr>
          <w:rFonts w:cs="Arial"/>
          <w:sz w:val="22"/>
          <w:szCs w:val="22"/>
        </w:rPr>
        <w:t xml:space="preserve">OIF is a component in the </w:t>
      </w:r>
      <w:r w:rsidR="00CD152F" w:rsidRPr="00772C24">
        <w:rPr>
          <w:rFonts w:cs="Arial"/>
          <w:sz w:val="22"/>
          <w:szCs w:val="22"/>
        </w:rPr>
        <w:t>TESS</w:t>
      </w:r>
      <w:r w:rsidRPr="00772C24">
        <w:rPr>
          <w:rFonts w:cs="Arial"/>
          <w:sz w:val="22"/>
          <w:szCs w:val="22"/>
        </w:rPr>
        <w:t xml:space="preserve"> Suite of </w:t>
      </w:r>
      <w:r w:rsidR="00957D42" w:rsidRPr="00772C24">
        <w:rPr>
          <w:rFonts w:cs="Arial"/>
          <w:sz w:val="22"/>
          <w:szCs w:val="22"/>
        </w:rPr>
        <w:t xml:space="preserve">tools </w:t>
      </w:r>
      <w:r w:rsidRPr="00772C24">
        <w:rPr>
          <w:rFonts w:cs="Arial"/>
          <w:sz w:val="22"/>
          <w:szCs w:val="22"/>
        </w:rPr>
        <w:t xml:space="preserve">that will allow </w:t>
      </w:r>
      <w:r w:rsidR="00CD152F" w:rsidRPr="00772C24">
        <w:rPr>
          <w:rFonts w:cs="Arial"/>
          <w:sz w:val="22"/>
          <w:szCs w:val="22"/>
        </w:rPr>
        <w:t>TESS</w:t>
      </w:r>
      <w:r w:rsidRPr="00772C24">
        <w:rPr>
          <w:rFonts w:cs="Arial"/>
          <w:sz w:val="22"/>
          <w:szCs w:val="22"/>
        </w:rPr>
        <w:t xml:space="preserve"> to federate with other entities. </w:t>
      </w:r>
      <w:r w:rsidR="00CD152F" w:rsidRPr="00772C24">
        <w:rPr>
          <w:rFonts w:cs="Arial"/>
          <w:sz w:val="22"/>
          <w:szCs w:val="22"/>
        </w:rPr>
        <w:t>TESS</w:t>
      </w:r>
      <w:r w:rsidRPr="00772C24">
        <w:rPr>
          <w:rFonts w:cs="Arial"/>
          <w:sz w:val="22"/>
          <w:szCs w:val="22"/>
        </w:rPr>
        <w:t xml:space="preserve"> has emerging requirements regarding federation where it will look to federate user identity and user sessions to access external applications without having the need to maintain localized, application specific identity stores</w:t>
      </w:r>
      <w:r w:rsidR="00957D42" w:rsidRPr="00772C24">
        <w:rPr>
          <w:rFonts w:cs="Arial"/>
          <w:sz w:val="22"/>
          <w:szCs w:val="22"/>
        </w:rPr>
        <w:t>.</w:t>
      </w:r>
    </w:p>
    <w:p w:rsidR="00CD152F" w:rsidRPr="009B30FB" w:rsidRDefault="00CD152F" w:rsidP="001D65B4">
      <w:pPr>
        <w:pStyle w:val="Heading2"/>
      </w:pPr>
      <w:bookmarkStart w:id="38" w:name="_Toc396473741"/>
      <w:r w:rsidRPr="009B30FB">
        <w:t>Key Business Capabilities</w:t>
      </w:r>
      <w:bookmarkEnd w:id="38"/>
    </w:p>
    <w:p w:rsidR="00CD152F" w:rsidRPr="0089186D" w:rsidRDefault="00CD152F" w:rsidP="00D36A51">
      <w:pPr>
        <w:pStyle w:val="Bullet1BlackCircle"/>
        <w:numPr>
          <w:ilvl w:val="0"/>
          <w:numId w:val="22"/>
        </w:numPr>
        <w:rPr>
          <w:rFonts w:cs="Arial"/>
          <w:sz w:val="22"/>
          <w:szCs w:val="22"/>
        </w:rPr>
      </w:pPr>
      <w:r w:rsidRPr="009B30FB">
        <w:rPr>
          <w:rFonts w:cs="Arial"/>
          <w:bCs/>
          <w:sz w:val="22"/>
          <w:szCs w:val="22"/>
        </w:rPr>
        <w:t xml:space="preserve">Secure </w:t>
      </w:r>
      <w:r w:rsidR="00957D42" w:rsidRPr="009B30FB">
        <w:rPr>
          <w:rFonts w:cs="Arial"/>
          <w:bCs/>
          <w:sz w:val="22"/>
          <w:szCs w:val="22"/>
        </w:rPr>
        <w:t xml:space="preserve">authentication mechanism </w:t>
      </w:r>
      <w:r w:rsidRPr="0089186D">
        <w:rPr>
          <w:rFonts w:cs="Arial"/>
          <w:bCs/>
          <w:sz w:val="22"/>
          <w:szCs w:val="22"/>
        </w:rPr>
        <w:t xml:space="preserve">for </w:t>
      </w:r>
      <w:r w:rsidR="00705062">
        <w:rPr>
          <w:rFonts w:cs="Arial"/>
          <w:bCs/>
          <w:sz w:val="22"/>
          <w:szCs w:val="22"/>
        </w:rPr>
        <w:t>c</w:t>
      </w:r>
      <w:r w:rsidRPr="0089186D">
        <w:rPr>
          <w:rFonts w:cs="Arial"/>
          <w:bCs/>
          <w:sz w:val="22"/>
          <w:szCs w:val="22"/>
        </w:rPr>
        <w:t xml:space="preserve">loud-based </w:t>
      </w:r>
      <w:r w:rsidR="00957D42" w:rsidRPr="0089186D">
        <w:rPr>
          <w:rFonts w:cs="Arial"/>
          <w:bCs/>
          <w:sz w:val="22"/>
          <w:szCs w:val="22"/>
        </w:rPr>
        <w:t xml:space="preserve">applications </w:t>
      </w:r>
      <w:r w:rsidRPr="0089186D">
        <w:rPr>
          <w:rFonts w:cs="Arial"/>
          <w:bCs/>
          <w:sz w:val="22"/>
          <w:szCs w:val="22"/>
        </w:rPr>
        <w:t xml:space="preserve">— </w:t>
      </w:r>
      <w:r w:rsidRPr="0089186D">
        <w:rPr>
          <w:rFonts w:cs="Arial"/>
          <w:sz w:val="22"/>
          <w:szCs w:val="22"/>
        </w:rPr>
        <w:t>TESS</w:t>
      </w:r>
      <w:r w:rsidR="00ED3FBA" w:rsidRPr="0089186D">
        <w:rPr>
          <w:rFonts w:cs="Arial"/>
          <w:sz w:val="22"/>
          <w:szCs w:val="22"/>
        </w:rPr>
        <w:t xml:space="preserve"> provides the ability to access</w:t>
      </w:r>
      <w:r w:rsidRPr="0089186D">
        <w:rPr>
          <w:rFonts w:cs="Arial"/>
          <w:sz w:val="22"/>
          <w:szCs w:val="22"/>
        </w:rPr>
        <w:t xml:space="preserve"> cloud-based applications used by </w:t>
      </w:r>
      <w:r w:rsidR="00B32E3E" w:rsidRPr="0089186D">
        <w:rPr>
          <w:rFonts w:cs="Arial"/>
          <w:sz w:val="22"/>
          <w:szCs w:val="22"/>
        </w:rPr>
        <w:t>TMS</w:t>
      </w:r>
      <w:r w:rsidRPr="0089186D">
        <w:rPr>
          <w:rFonts w:cs="Arial"/>
          <w:sz w:val="22"/>
          <w:szCs w:val="22"/>
        </w:rPr>
        <w:t xml:space="preserve"> employees and contractors</w:t>
      </w:r>
      <w:r w:rsidR="00957D42" w:rsidRPr="0089186D">
        <w:rPr>
          <w:rFonts w:cs="Arial"/>
          <w:sz w:val="22"/>
          <w:szCs w:val="22"/>
        </w:rPr>
        <w:t>.</w:t>
      </w:r>
      <w:r w:rsidRPr="0089186D">
        <w:rPr>
          <w:rFonts w:cs="Arial"/>
          <w:sz w:val="22"/>
          <w:szCs w:val="22"/>
        </w:rPr>
        <w:br/>
      </w:r>
      <w:r w:rsidRPr="0089186D">
        <w:rPr>
          <w:rFonts w:cs="Arial"/>
          <w:bCs/>
          <w:sz w:val="22"/>
          <w:szCs w:val="22"/>
        </w:rPr>
        <w:t xml:space="preserve"> </w:t>
      </w:r>
    </w:p>
    <w:p w:rsidR="00CD152F" w:rsidRPr="0089186D" w:rsidRDefault="00CD152F" w:rsidP="00817E8C">
      <w:pPr>
        <w:pStyle w:val="Bullet1BlackCircle"/>
        <w:numPr>
          <w:ilvl w:val="0"/>
          <w:numId w:val="22"/>
        </w:numPr>
        <w:rPr>
          <w:rFonts w:cs="Arial"/>
          <w:sz w:val="22"/>
          <w:szCs w:val="22"/>
        </w:rPr>
      </w:pPr>
      <w:r w:rsidRPr="0089186D">
        <w:rPr>
          <w:rFonts w:cs="Arial"/>
          <w:bCs/>
          <w:sz w:val="22"/>
          <w:szCs w:val="22"/>
        </w:rPr>
        <w:t xml:space="preserve">Secure </w:t>
      </w:r>
      <w:r w:rsidR="00957D42" w:rsidRPr="0089186D">
        <w:rPr>
          <w:rFonts w:cs="Arial"/>
          <w:bCs/>
          <w:sz w:val="22"/>
          <w:szCs w:val="22"/>
        </w:rPr>
        <w:t xml:space="preserve">authentication mechanism </w:t>
      </w:r>
      <w:r w:rsidRPr="0089186D">
        <w:rPr>
          <w:rFonts w:cs="Arial"/>
          <w:bCs/>
          <w:sz w:val="22"/>
          <w:szCs w:val="22"/>
        </w:rPr>
        <w:t xml:space="preserve">for ICAM-ready </w:t>
      </w:r>
      <w:r w:rsidR="00957D42" w:rsidRPr="0089186D">
        <w:rPr>
          <w:rFonts w:cs="Arial"/>
          <w:bCs/>
          <w:sz w:val="22"/>
          <w:szCs w:val="22"/>
        </w:rPr>
        <w:t xml:space="preserve">applications </w:t>
      </w:r>
      <w:r w:rsidRPr="0089186D">
        <w:rPr>
          <w:rFonts w:cs="Arial"/>
          <w:bCs/>
          <w:sz w:val="22"/>
          <w:szCs w:val="22"/>
        </w:rPr>
        <w:t xml:space="preserve">— </w:t>
      </w:r>
      <w:r w:rsidRPr="0089186D">
        <w:rPr>
          <w:rFonts w:cs="Arial"/>
          <w:sz w:val="22"/>
          <w:szCs w:val="22"/>
        </w:rPr>
        <w:t>Using SAML 2.0</w:t>
      </w:r>
      <w:r w:rsidR="00957D42" w:rsidRPr="0089186D">
        <w:rPr>
          <w:rFonts w:cs="Arial"/>
          <w:sz w:val="22"/>
          <w:szCs w:val="22"/>
        </w:rPr>
        <w:t>,</w:t>
      </w:r>
      <w:r w:rsidRPr="0089186D">
        <w:rPr>
          <w:rFonts w:cs="Arial"/>
          <w:sz w:val="22"/>
          <w:szCs w:val="22"/>
        </w:rPr>
        <w:t xml:space="preserve"> XYZ can assert identities onto </w:t>
      </w:r>
      <w:r w:rsidR="00817E8C" w:rsidRPr="00817E8C">
        <w:rPr>
          <w:rFonts w:cs="Arial"/>
          <w:sz w:val="22"/>
          <w:szCs w:val="22"/>
        </w:rPr>
        <w:t>Identity, Credential and Access Management</w:t>
      </w:r>
      <w:r w:rsidR="00817E8C">
        <w:rPr>
          <w:rFonts w:cs="Arial"/>
          <w:sz w:val="22"/>
          <w:szCs w:val="22"/>
        </w:rPr>
        <w:t xml:space="preserve"> (</w:t>
      </w:r>
      <w:r w:rsidRPr="0089186D">
        <w:rPr>
          <w:rFonts w:cs="Arial"/>
          <w:sz w:val="22"/>
          <w:szCs w:val="22"/>
        </w:rPr>
        <w:t>ICAM</w:t>
      </w:r>
      <w:r w:rsidR="00817E8C">
        <w:rPr>
          <w:rFonts w:cs="Arial"/>
          <w:sz w:val="22"/>
          <w:szCs w:val="22"/>
        </w:rPr>
        <w:t>)</w:t>
      </w:r>
      <w:r w:rsidRPr="0089186D">
        <w:rPr>
          <w:rFonts w:cs="Arial"/>
          <w:sz w:val="22"/>
          <w:szCs w:val="22"/>
        </w:rPr>
        <w:t xml:space="preserve"> SAML 2.0 aware </w:t>
      </w:r>
      <w:r w:rsidR="0010197F" w:rsidRPr="0089186D">
        <w:rPr>
          <w:rFonts w:cs="Arial"/>
          <w:sz w:val="22"/>
          <w:szCs w:val="22"/>
        </w:rPr>
        <w:t>applications.</w:t>
      </w:r>
    </w:p>
    <w:p w:rsidR="00CD152F" w:rsidRPr="0089186D" w:rsidRDefault="00CD152F" w:rsidP="00CD152F">
      <w:pPr>
        <w:pStyle w:val="Bullet1BlackCircle"/>
        <w:numPr>
          <w:ilvl w:val="0"/>
          <w:numId w:val="0"/>
        </w:numPr>
        <w:ind w:left="360"/>
        <w:rPr>
          <w:rFonts w:cs="Arial"/>
          <w:sz w:val="22"/>
          <w:szCs w:val="22"/>
        </w:rPr>
      </w:pPr>
    </w:p>
    <w:p w:rsidR="00CD152F" w:rsidRPr="0089186D" w:rsidRDefault="00CD152F" w:rsidP="00D36A51">
      <w:pPr>
        <w:pStyle w:val="Bullet1BlackCircle"/>
        <w:numPr>
          <w:ilvl w:val="0"/>
          <w:numId w:val="22"/>
        </w:numPr>
        <w:rPr>
          <w:rFonts w:cs="Arial"/>
          <w:sz w:val="22"/>
          <w:szCs w:val="22"/>
        </w:rPr>
      </w:pPr>
      <w:r w:rsidRPr="0089186D">
        <w:rPr>
          <w:rFonts w:cs="Arial"/>
          <w:bCs/>
          <w:sz w:val="22"/>
          <w:szCs w:val="22"/>
        </w:rPr>
        <w:t xml:space="preserve">Enhances </w:t>
      </w:r>
      <w:r w:rsidR="00957D42" w:rsidRPr="0089186D">
        <w:rPr>
          <w:rFonts w:cs="Arial"/>
          <w:bCs/>
          <w:sz w:val="22"/>
          <w:szCs w:val="22"/>
        </w:rPr>
        <w:t xml:space="preserve">security </w:t>
      </w:r>
      <w:r w:rsidRPr="0089186D">
        <w:rPr>
          <w:rFonts w:cs="Arial"/>
          <w:bCs/>
          <w:sz w:val="22"/>
          <w:szCs w:val="22"/>
        </w:rPr>
        <w:t xml:space="preserve">and </w:t>
      </w:r>
      <w:r w:rsidR="00957D42" w:rsidRPr="0089186D">
        <w:rPr>
          <w:rFonts w:cs="Arial"/>
          <w:bCs/>
          <w:sz w:val="22"/>
          <w:szCs w:val="22"/>
        </w:rPr>
        <w:t xml:space="preserve">privacy </w:t>
      </w:r>
      <w:r w:rsidRPr="0089186D">
        <w:rPr>
          <w:rFonts w:cs="Arial"/>
          <w:bCs/>
          <w:sz w:val="22"/>
          <w:szCs w:val="22"/>
        </w:rPr>
        <w:t xml:space="preserve">of </w:t>
      </w:r>
      <w:r w:rsidR="00B32E3E" w:rsidRPr="0089186D">
        <w:rPr>
          <w:rFonts w:cs="Arial"/>
          <w:bCs/>
          <w:sz w:val="22"/>
          <w:szCs w:val="22"/>
        </w:rPr>
        <w:t>TMS</w:t>
      </w:r>
      <w:r w:rsidRPr="0089186D">
        <w:rPr>
          <w:rFonts w:cs="Arial"/>
          <w:bCs/>
          <w:sz w:val="22"/>
          <w:szCs w:val="22"/>
        </w:rPr>
        <w:t xml:space="preserve"> </w:t>
      </w:r>
      <w:r w:rsidR="00957D42" w:rsidRPr="0089186D">
        <w:rPr>
          <w:rFonts w:cs="Arial"/>
          <w:bCs/>
          <w:sz w:val="22"/>
          <w:szCs w:val="22"/>
        </w:rPr>
        <w:t xml:space="preserve">Associates </w:t>
      </w:r>
      <w:r w:rsidRPr="0089186D">
        <w:rPr>
          <w:rFonts w:cs="Arial"/>
          <w:bCs/>
          <w:sz w:val="22"/>
          <w:szCs w:val="22"/>
        </w:rPr>
        <w:t xml:space="preserve">and Contractors </w:t>
      </w:r>
      <w:r w:rsidR="00957D42" w:rsidRPr="0089186D">
        <w:rPr>
          <w:rFonts w:cs="Arial"/>
          <w:bCs/>
          <w:sz w:val="22"/>
          <w:szCs w:val="22"/>
        </w:rPr>
        <w:t xml:space="preserve">identity information — </w:t>
      </w:r>
      <w:r w:rsidRPr="0089186D">
        <w:rPr>
          <w:rFonts w:cs="Arial"/>
          <w:sz w:val="22"/>
          <w:szCs w:val="22"/>
        </w:rPr>
        <w:t>by eliminating the need issuance of more usernames and passwords to access external applications</w:t>
      </w:r>
      <w:r w:rsidR="00957D42" w:rsidRPr="0089186D">
        <w:rPr>
          <w:rFonts w:cs="Arial"/>
          <w:sz w:val="22"/>
          <w:szCs w:val="22"/>
        </w:rPr>
        <w:t>.</w:t>
      </w:r>
    </w:p>
    <w:p w:rsidR="00CD152F" w:rsidRPr="0089186D" w:rsidRDefault="00CD152F" w:rsidP="00CD152F">
      <w:pPr>
        <w:pStyle w:val="Bullet1BlackCircle"/>
        <w:numPr>
          <w:ilvl w:val="0"/>
          <w:numId w:val="0"/>
        </w:numPr>
        <w:rPr>
          <w:rFonts w:cs="Arial"/>
          <w:sz w:val="22"/>
          <w:szCs w:val="22"/>
        </w:rPr>
      </w:pPr>
    </w:p>
    <w:p w:rsidR="00CD152F" w:rsidRPr="0089186D" w:rsidRDefault="00CD152F" w:rsidP="00D36A51">
      <w:pPr>
        <w:pStyle w:val="Bullet1BlackCircle"/>
        <w:numPr>
          <w:ilvl w:val="0"/>
          <w:numId w:val="22"/>
        </w:numPr>
        <w:rPr>
          <w:rFonts w:cs="Arial"/>
          <w:sz w:val="22"/>
          <w:szCs w:val="22"/>
        </w:rPr>
      </w:pPr>
      <w:r w:rsidRPr="0089186D">
        <w:rPr>
          <w:rFonts w:cs="Arial"/>
          <w:bCs/>
          <w:sz w:val="22"/>
          <w:szCs w:val="22"/>
        </w:rPr>
        <w:t xml:space="preserve">Fosters </w:t>
      </w:r>
      <w:r w:rsidR="00957D42" w:rsidRPr="0089186D">
        <w:rPr>
          <w:rFonts w:cs="Arial"/>
          <w:bCs/>
          <w:sz w:val="22"/>
          <w:szCs w:val="22"/>
        </w:rPr>
        <w:t xml:space="preserve">collaboration </w:t>
      </w:r>
      <w:r w:rsidRPr="0089186D">
        <w:rPr>
          <w:rFonts w:cs="Arial"/>
          <w:sz w:val="22"/>
          <w:szCs w:val="22"/>
        </w:rPr>
        <w:t xml:space="preserve">— Using </w:t>
      </w:r>
      <w:r w:rsidR="00BE4A40">
        <w:rPr>
          <w:rFonts w:cs="Arial"/>
          <w:sz w:val="22"/>
          <w:szCs w:val="22"/>
        </w:rPr>
        <w:t>f</w:t>
      </w:r>
      <w:r w:rsidR="00BE4A40" w:rsidRPr="0089186D">
        <w:rPr>
          <w:rFonts w:cs="Arial"/>
          <w:sz w:val="22"/>
          <w:szCs w:val="22"/>
        </w:rPr>
        <w:t>ederation</w:t>
      </w:r>
      <w:r w:rsidR="00BE4A40">
        <w:rPr>
          <w:rFonts w:cs="Arial"/>
          <w:sz w:val="22"/>
          <w:szCs w:val="22"/>
        </w:rPr>
        <w:t>,</w:t>
      </w:r>
      <w:r w:rsidR="00BE4A40" w:rsidRPr="0089186D">
        <w:rPr>
          <w:rFonts w:cs="Arial"/>
          <w:sz w:val="22"/>
          <w:szCs w:val="22"/>
        </w:rPr>
        <w:t xml:space="preserve"> </w:t>
      </w:r>
      <w:r w:rsidRPr="0089186D">
        <w:rPr>
          <w:rFonts w:cs="Arial"/>
          <w:sz w:val="22"/>
          <w:szCs w:val="22"/>
        </w:rPr>
        <w:t xml:space="preserve">employees and contractors can potentially access SAML 2.0 aware applications hosted by other </w:t>
      </w:r>
      <w:r w:rsidR="00793E99">
        <w:rPr>
          <w:rFonts w:cs="Arial"/>
          <w:sz w:val="22"/>
          <w:szCs w:val="22"/>
        </w:rPr>
        <w:t>affiliates</w:t>
      </w:r>
      <w:r w:rsidRPr="0089186D">
        <w:rPr>
          <w:rFonts w:cs="Arial"/>
          <w:sz w:val="22"/>
          <w:szCs w:val="22"/>
        </w:rPr>
        <w:t xml:space="preserve"> to share and communicate information. </w:t>
      </w:r>
    </w:p>
    <w:p w:rsidR="00CD152F" w:rsidRPr="0089186D" w:rsidRDefault="00CD152F" w:rsidP="00CD152F">
      <w:pPr>
        <w:pStyle w:val="Bullet1BlackCircle"/>
        <w:numPr>
          <w:ilvl w:val="0"/>
          <w:numId w:val="0"/>
        </w:numPr>
        <w:ind w:left="360"/>
        <w:rPr>
          <w:rFonts w:cs="Arial"/>
          <w:sz w:val="22"/>
          <w:szCs w:val="22"/>
        </w:rPr>
      </w:pPr>
    </w:p>
    <w:p w:rsidR="00CD152F" w:rsidRPr="0089186D" w:rsidRDefault="00CD152F" w:rsidP="00D36A51">
      <w:pPr>
        <w:pStyle w:val="Bullet1BlackCircle"/>
        <w:numPr>
          <w:ilvl w:val="0"/>
          <w:numId w:val="22"/>
        </w:numPr>
        <w:rPr>
          <w:rFonts w:cs="Arial"/>
          <w:sz w:val="22"/>
          <w:szCs w:val="22"/>
        </w:rPr>
      </w:pPr>
      <w:r w:rsidRPr="0089186D">
        <w:rPr>
          <w:rFonts w:cs="Arial"/>
          <w:bCs/>
          <w:sz w:val="22"/>
          <w:szCs w:val="22"/>
        </w:rPr>
        <w:t xml:space="preserve">Fosters </w:t>
      </w:r>
      <w:r w:rsidR="00957D42" w:rsidRPr="0089186D">
        <w:rPr>
          <w:rFonts w:cs="Arial"/>
          <w:bCs/>
          <w:sz w:val="22"/>
          <w:szCs w:val="22"/>
        </w:rPr>
        <w:t xml:space="preserve">growth </w:t>
      </w:r>
      <w:r w:rsidRPr="0089186D">
        <w:rPr>
          <w:rFonts w:cs="Arial"/>
          <w:bCs/>
          <w:sz w:val="22"/>
          <w:szCs w:val="22"/>
        </w:rPr>
        <w:t xml:space="preserve">and </w:t>
      </w:r>
      <w:r w:rsidR="00957D42" w:rsidRPr="0089186D">
        <w:rPr>
          <w:rFonts w:cs="Arial"/>
          <w:bCs/>
          <w:sz w:val="22"/>
          <w:szCs w:val="22"/>
        </w:rPr>
        <w:t xml:space="preserve">usage </w:t>
      </w:r>
      <w:r w:rsidRPr="0089186D">
        <w:rPr>
          <w:rFonts w:cs="Arial"/>
          <w:bCs/>
          <w:sz w:val="22"/>
          <w:szCs w:val="22"/>
        </w:rPr>
        <w:t xml:space="preserve">of </w:t>
      </w:r>
      <w:r w:rsidR="00B32E3E" w:rsidRPr="0089186D">
        <w:rPr>
          <w:rFonts w:cs="Arial"/>
          <w:bCs/>
          <w:sz w:val="22"/>
          <w:szCs w:val="22"/>
        </w:rPr>
        <w:t>TMS</w:t>
      </w:r>
      <w:r w:rsidRPr="0089186D">
        <w:rPr>
          <w:rFonts w:cs="Arial"/>
          <w:bCs/>
          <w:sz w:val="22"/>
          <w:szCs w:val="22"/>
        </w:rPr>
        <w:t xml:space="preserve"> Line of Business (</w:t>
      </w:r>
      <w:r w:rsidR="00957D42" w:rsidRPr="0089186D">
        <w:rPr>
          <w:rFonts w:cs="Arial"/>
          <w:bCs/>
          <w:sz w:val="22"/>
          <w:szCs w:val="22"/>
        </w:rPr>
        <w:t>“</w:t>
      </w:r>
      <w:r w:rsidRPr="0089186D">
        <w:rPr>
          <w:rFonts w:cs="Arial"/>
          <w:bCs/>
          <w:sz w:val="22"/>
          <w:szCs w:val="22"/>
        </w:rPr>
        <w:t>LOB</w:t>
      </w:r>
      <w:r w:rsidR="00957D42" w:rsidRPr="0089186D">
        <w:rPr>
          <w:rFonts w:cs="Arial"/>
          <w:bCs/>
          <w:sz w:val="22"/>
          <w:szCs w:val="22"/>
        </w:rPr>
        <w:t>”</w:t>
      </w:r>
      <w:r w:rsidRPr="0089186D">
        <w:rPr>
          <w:rFonts w:cs="Arial"/>
          <w:bCs/>
          <w:sz w:val="22"/>
          <w:szCs w:val="22"/>
        </w:rPr>
        <w:t xml:space="preserve">) </w:t>
      </w:r>
      <w:r w:rsidR="00957D42" w:rsidRPr="0089186D">
        <w:rPr>
          <w:rFonts w:cs="Arial"/>
          <w:bCs/>
          <w:sz w:val="22"/>
          <w:szCs w:val="22"/>
        </w:rPr>
        <w:t xml:space="preserve">applications </w:t>
      </w:r>
      <w:r w:rsidRPr="0089186D">
        <w:rPr>
          <w:rFonts w:cs="Arial"/>
          <w:bCs/>
          <w:sz w:val="22"/>
          <w:szCs w:val="22"/>
        </w:rPr>
        <w:t xml:space="preserve">— </w:t>
      </w:r>
      <w:r w:rsidRPr="0089186D">
        <w:rPr>
          <w:rFonts w:cs="Arial"/>
          <w:sz w:val="22"/>
          <w:szCs w:val="22"/>
        </w:rPr>
        <w:t xml:space="preserve">Enabling TESS Federated </w:t>
      </w:r>
      <w:r w:rsidR="00F56B88">
        <w:rPr>
          <w:rFonts w:cs="Arial"/>
          <w:sz w:val="22"/>
          <w:szCs w:val="22"/>
        </w:rPr>
        <w:t>SP interface</w:t>
      </w:r>
      <w:r w:rsidR="00F56B88" w:rsidRPr="009B30FB">
        <w:rPr>
          <w:rFonts w:cs="Arial"/>
          <w:sz w:val="22"/>
          <w:szCs w:val="22"/>
        </w:rPr>
        <w:t xml:space="preserve"> </w:t>
      </w:r>
      <w:r w:rsidR="00F56B88">
        <w:rPr>
          <w:rFonts w:cs="Arial"/>
          <w:sz w:val="22"/>
          <w:szCs w:val="22"/>
        </w:rPr>
        <w:t>allowing</w:t>
      </w:r>
      <w:r w:rsidRPr="009B30FB">
        <w:rPr>
          <w:rFonts w:cs="Arial"/>
          <w:sz w:val="22"/>
          <w:szCs w:val="22"/>
        </w:rPr>
        <w:t xml:space="preserve"> non-</w:t>
      </w:r>
      <w:r w:rsidR="00B32E3E" w:rsidRPr="009B30FB">
        <w:rPr>
          <w:rFonts w:cs="Arial"/>
          <w:sz w:val="22"/>
          <w:szCs w:val="22"/>
        </w:rPr>
        <w:t>TMS</w:t>
      </w:r>
      <w:r w:rsidRPr="009B30FB">
        <w:rPr>
          <w:rFonts w:cs="Arial"/>
          <w:sz w:val="22"/>
          <w:szCs w:val="22"/>
        </w:rPr>
        <w:t xml:space="preserve"> employees or contractors the ability to access </w:t>
      </w:r>
      <w:r w:rsidR="00413D7D">
        <w:rPr>
          <w:rFonts w:cs="Arial"/>
          <w:sz w:val="22"/>
          <w:szCs w:val="22"/>
        </w:rPr>
        <w:t>various TMS applications</w:t>
      </w:r>
      <w:r w:rsidR="00B32E3E" w:rsidRPr="009B30FB">
        <w:rPr>
          <w:rFonts w:cs="Arial"/>
          <w:sz w:val="22"/>
          <w:szCs w:val="22"/>
        </w:rPr>
        <w:t xml:space="preserve">. It also provides a platform for various Toyota affiliates to interact with each other in a secure way </w:t>
      </w:r>
      <w:r w:rsidR="00761173" w:rsidRPr="009B30FB">
        <w:rPr>
          <w:rFonts w:cs="Arial"/>
          <w:sz w:val="22"/>
          <w:szCs w:val="22"/>
        </w:rPr>
        <w:t>without</w:t>
      </w:r>
      <w:r w:rsidR="00B32E3E" w:rsidRPr="0089186D">
        <w:rPr>
          <w:rFonts w:cs="Arial"/>
          <w:sz w:val="22"/>
          <w:szCs w:val="22"/>
        </w:rPr>
        <w:t xml:space="preserve"> sharing/duplicating their identities </w:t>
      </w:r>
      <w:r w:rsidR="00761173" w:rsidRPr="0089186D">
        <w:rPr>
          <w:rFonts w:cs="Arial"/>
          <w:sz w:val="22"/>
          <w:szCs w:val="22"/>
        </w:rPr>
        <w:t>outside</w:t>
      </w:r>
      <w:r w:rsidR="00B32E3E" w:rsidRPr="0089186D">
        <w:rPr>
          <w:rFonts w:cs="Arial"/>
          <w:sz w:val="22"/>
          <w:szCs w:val="22"/>
        </w:rPr>
        <w:t xml:space="preserve"> of the service domain.</w:t>
      </w:r>
    </w:p>
    <w:p w:rsidR="00CD152F" w:rsidRPr="0089186D" w:rsidRDefault="00CD152F" w:rsidP="00CD152F">
      <w:pPr>
        <w:pStyle w:val="Bullet1BlackCircle"/>
        <w:numPr>
          <w:ilvl w:val="0"/>
          <w:numId w:val="0"/>
        </w:numPr>
        <w:rPr>
          <w:rFonts w:cs="Arial"/>
          <w:sz w:val="22"/>
          <w:szCs w:val="22"/>
        </w:rPr>
      </w:pPr>
    </w:p>
    <w:p w:rsidR="00CD152F" w:rsidRPr="0089186D" w:rsidRDefault="00CD152F" w:rsidP="00D36A51">
      <w:pPr>
        <w:pStyle w:val="Bullet1BlackCircle"/>
        <w:numPr>
          <w:ilvl w:val="0"/>
          <w:numId w:val="22"/>
        </w:numPr>
        <w:rPr>
          <w:rFonts w:cs="Arial"/>
          <w:sz w:val="22"/>
          <w:szCs w:val="22"/>
        </w:rPr>
      </w:pPr>
      <w:r w:rsidRPr="0089186D">
        <w:rPr>
          <w:rFonts w:cs="Arial"/>
          <w:bCs/>
          <w:sz w:val="22"/>
          <w:szCs w:val="22"/>
        </w:rPr>
        <w:t xml:space="preserve">Reduces </w:t>
      </w:r>
      <w:r w:rsidR="00957D42" w:rsidRPr="0089186D">
        <w:rPr>
          <w:rFonts w:cs="Arial"/>
          <w:bCs/>
          <w:sz w:val="22"/>
          <w:szCs w:val="22"/>
        </w:rPr>
        <w:t xml:space="preserve">costs </w:t>
      </w:r>
      <w:r w:rsidRPr="0089186D">
        <w:rPr>
          <w:rFonts w:cs="Arial"/>
          <w:bCs/>
          <w:sz w:val="22"/>
          <w:szCs w:val="22"/>
        </w:rPr>
        <w:t xml:space="preserve">by </w:t>
      </w:r>
      <w:r w:rsidR="00957D42" w:rsidRPr="0089186D">
        <w:rPr>
          <w:rFonts w:cs="Arial"/>
          <w:bCs/>
          <w:sz w:val="22"/>
          <w:szCs w:val="22"/>
        </w:rPr>
        <w:t xml:space="preserve">reducing user administration costs </w:t>
      </w:r>
      <w:r w:rsidRPr="0089186D">
        <w:rPr>
          <w:rFonts w:cs="Arial"/>
          <w:sz w:val="22"/>
          <w:szCs w:val="22"/>
        </w:rPr>
        <w:t xml:space="preserve">– Enabling TESS Federated </w:t>
      </w:r>
      <w:r w:rsidR="00A83B75">
        <w:rPr>
          <w:rFonts w:cs="Arial"/>
          <w:sz w:val="22"/>
          <w:szCs w:val="22"/>
        </w:rPr>
        <w:t>SP</w:t>
      </w:r>
      <w:r w:rsidRPr="0089186D">
        <w:rPr>
          <w:rFonts w:cs="Arial"/>
          <w:sz w:val="22"/>
          <w:szCs w:val="22"/>
        </w:rPr>
        <w:t xml:space="preserve"> </w:t>
      </w:r>
      <w:r w:rsidR="00BE4A40">
        <w:rPr>
          <w:rFonts w:cs="Arial"/>
          <w:sz w:val="22"/>
          <w:szCs w:val="22"/>
        </w:rPr>
        <w:t>s</w:t>
      </w:r>
      <w:r w:rsidR="00BE4A40" w:rsidRPr="0089186D">
        <w:rPr>
          <w:rFonts w:cs="Arial"/>
          <w:sz w:val="22"/>
          <w:szCs w:val="22"/>
        </w:rPr>
        <w:t xml:space="preserve">ervices </w:t>
      </w:r>
      <w:r w:rsidRPr="0089186D">
        <w:rPr>
          <w:rFonts w:cs="Arial"/>
          <w:sz w:val="22"/>
          <w:szCs w:val="22"/>
        </w:rPr>
        <w:t xml:space="preserve">provides </w:t>
      </w:r>
      <w:r w:rsidR="00B32E3E" w:rsidRPr="0089186D">
        <w:rPr>
          <w:rFonts w:cs="Arial"/>
          <w:sz w:val="22"/>
          <w:szCs w:val="22"/>
        </w:rPr>
        <w:t>TMS</w:t>
      </w:r>
      <w:r w:rsidRPr="0089186D">
        <w:rPr>
          <w:rFonts w:cs="Arial"/>
          <w:sz w:val="22"/>
          <w:szCs w:val="22"/>
        </w:rPr>
        <w:t xml:space="preserve"> the opportunity to sunset existing external user administrations systems used to support external users</w:t>
      </w:r>
    </w:p>
    <w:p w:rsidR="00CD152F" w:rsidRPr="00772C24" w:rsidRDefault="00CD152F" w:rsidP="00CD152F">
      <w:pPr>
        <w:rPr>
          <w:rFonts w:ascii="Arial" w:hAnsi="Arial" w:cs="Arial"/>
        </w:rPr>
      </w:pPr>
    </w:p>
    <w:p w:rsidR="00ED3FBA" w:rsidRPr="009B30FB" w:rsidRDefault="00ED3FBA" w:rsidP="00ED3FBA">
      <w:pPr>
        <w:pStyle w:val="Heading1-TESS"/>
        <w:ind w:left="360" w:hanging="360"/>
      </w:pPr>
      <w:bookmarkStart w:id="39" w:name="_Toc396473742"/>
      <w:r w:rsidRPr="009B30FB">
        <w:lastRenderedPageBreak/>
        <w:t>Use cases</w:t>
      </w:r>
      <w:bookmarkEnd w:id="39"/>
    </w:p>
    <w:p w:rsidR="00ED3FBA" w:rsidRPr="0089186D" w:rsidRDefault="00ED3FBA" w:rsidP="00ED3FBA">
      <w:pPr>
        <w:pStyle w:val="Bodycopy"/>
        <w:rPr>
          <w:rFonts w:cs="Arial"/>
          <w:sz w:val="22"/>
          <w:szCs w:val="22"/>
        </w:rPr>
      </w:pPr>
      <w:r w:rsidRPr="009B30FB">
        <w:rPr>
          <w:rFonts w:cs="Arial"/>
          <w:sz w:val="22"/>
          <w:szCs w:val="22"/>
        </w:rPr>
        <w:t xml:space="preserve">When a registered </w:t>
      </w:r>
      <w:r w:rsidR="00B32E3E" w:rsidRPr="009B30FB">
        <w:rPr>
          <w:rFonts w:cs="Arial"/>
          <w:sz w:val="22"/>
          <w:szCs w:val="22"/>
        </w:rPr>
        <w:t xml:space="preserve">TMS </w:t>
      </w:r>
      <w:r w:rsidRPr="009B30FB">
        <w:rPr>
          <w:rFonts w:cs="Arial"/>
          <w:sz w:val="22"/>
          <w:szCs w:val="22"/>
        </w:rPr>
        <w:t xml:space="preserve">user wishes to access a protected resource in the federated network, the third party </w:t>
      </w:r>
      <w:r w:rsidR="000D7400">
        <w:rPr>
          <w:rFonts w:cs="Arial"/>
          <w:sz w:val="22"/>
          <w:szCs w:val="22"/>
        </w:rPr>
        <w:t>SP</w:t>
      </w:r>
      <w:r w:rsidR="00B32E3E" w:rsidRPr="009B30FB">
        <w:rPr>
          <w:rFonts w:cs="Arial"/>
          <w:sz w:val="22"/>
          <w:szCs w:val="22"/>
        </w:rPr>
        <w:t xml:space="preserve"> along with the services hosted on other Toyota affiliates, </w:t>
      </w:r>
      <w:r w:rsidRPr="009B30FB">
        <w:rPr>
          <w:rFonts w:cs="Arial"/>
          <w:sz w:val="22"/>
          <w:szCs w:val="22"/>
        </w:rPr>
        <w:t xml:space="preserve">for that resource directs the user to OIF, which acts as </w:t>
      </w:r>
      <w:r w:rsidR="00ED3E5E">
        <w:rPr>
          <w:rFonts w:cs="Arial"/>
          <w:sz w:val="22"/>
          <w:szCs w:val="22"/>
        </w:rPr>
        <w:t>IdP</w:t>
      </w:r>
      <w:r w:rsidRPr="009B30FB">
        <w:rPr>
          <w:rFonts w:cs="Arial"/>
          <w:sz w:val="22"/>
          <w:szCs w:val="22"/>
        </w:rPr>
        <w:t xml:space="preserve"> for authentication. OIF would use </w:t>
      </w:r>
      <w:r w:rsidRPr="0089186D">
        <w:rPr>
          <w:rFonts w:cs="Arial"/>
          <w:sz w:val="22"/>
          <w:szCs w:val="22"/>
        </w:rPr>
        <w:t>OAM as an authentication engine to obtain credentials and authenticate the user. Oracle Identity Federation can now assert the user's identity to the third party resource (SP), which authenticates the user and provides the requested application.</w:t>
      </w:r>
    </w:p>
    <w:p w:rsidR="00ED3FBA" w:rsidRPr="0089186D" w:rsidRDefault="00B32E3E" w:rsidP="00ED3FBA">
      <w:pPr>
        <w:pStyle w:val="Bodycopy"/>
        <w:rPr>
          <w:rFonts w:cs="Arial"/>
          <w:sz w:val="22"/>
          <w:szCs w:val="22"/>
        </w:rPr>
      </w:pPr>
      <w:r w:rsidRPr="0089186D">
        <w:rPr>
          <w:rFonts w:cs="Arial"/>
          <w:sz w:val="22"/>
          <w:szCs w:val="22"/>
        </w:rPr>
        <w:t xml:space="preserve">An affiliate </w:t>
      </w:r>
      <w:r w:rsidR="00ED3FBA" w:rsidRPr="0089186D">
        <w:rPr>
          <w:rFonts w:cs="Arial"/>
          <w:sz w:val="22"/>
          <w:szCs w:val="22"/>
        </w:rPr>
        <w:t xml:space="preserve">user tries to access a </w:t>
      </w:r>
      <w:r w:rsidR="00761173" w:rsidRPr="0089186D">
        <w:rPr>
          <w:rFonts w:cs="Arial"/>
          <w:sz w:val="22"/>
          <w:szCs w:val="22"/>
        </w:rPr>
        <w:t>TMS</w:t>
      </w:r>
      <w:r w:rsidR="00ED3FBA" w:rsidRPr="0089186D">
        <w:rPr>
          <w:rFonts w:cs="Arial"/>
          <w:sz w:val="22"/>
          <w:szCs w:val="22"/>
        </w:rPr>
        <w:t xml:space="preserve"> resource protected by an authentication engine</w:t>
      </w:r>
      <w:r w:rsidR="00761173" w:rsidRPr="0089186D">
        <w:rPr>
          <w:rFonts w:cs="Arial"/>
          <w:sz w:val="22"/>
          <w:szCs w:val="22"/>
        </w:rPr>
        <w:t xml:space="preserve"> (OAM)</w:t>
      </w:r>
      <w:r w:rsidR="00ED3FBA" w:rsidRPr="0089186D">
        <w:rPr>
          <w:rFonts w:cs="Arial"/>
          <w:sz w:val="22"/>
          <w:szCs w:val="22"/>
        </w:rPr>
        <w:t xml:space="preserve"> within the TESS framework, which redirects the user to </w:t>
      </w:r>
      <w:r w:rsidR="004A22D0">
        <w:rPr>
          <w:rFonts w:cs="Arial"/>
          <w:sz w:val="22"/>
          <w:szCs w:val="22"/>
        </w:rPr>
        <w:t>OIF</w:t>
      </w:r>
      <w:r w:rsidR="00ED3FBA" w:rsidRPr="0089186D">
        <w:rPr>
          <w:rFonts w:cs="Arial"/>
          <w:sz w:val="22"/>
          <w:szCs w:val="22"/>
        </w:rPr>
        <w:t xml:space="preserve">. In a </w:t>
      </w:r>
      <w:r w:rsidR="000D7400">
        <w:rPr>
          <w:rFonts w:cs="Arial"/>
          <w:sz w:val="22"/>
          <w:szCs w:val="22"/>
        </w:rPr>
        <w:t>SP</w:t>
      </w:r>
      <w:r w:rsidR="00ED3FBA" w:rsidRPr="0089186D">
        <w:rPr>
          <w:rFonts w:cs="Arial"/>
          <w:sz w:val="22"/>
          <w:szCs w:val="22"/>
        </w:rPr>
        <w:t xml:space="preserve"> role, OIF redirects the user to an </w:t>
      </w:r>
      <w:r w:rsidR="00ED3E5E">
        <w:rPr>
          <w:rFonts w:cs="Arial"/>
          <w:sz w:val="22"/>
          <w:szCs w:val="22"/>
        </w:rPr>
        <w:t>IdP</w:t>
      </w:r>
      <w:r w:rsidR="00ED3FBA" w:rsidRPr="0089186D">
        <w:rPr>
          <w:rFonts w:cs="Arial"/>
          <w:sz w:val="22"/>
          <w:szCs w:val="22"/>
        </w:rPr>
        <w:t xml:space="preserve"> such as a portal for global authentication. The </w:t>
      </w:r>
      <w:r w:rsidR="00ED3E5E">
        <w:rPr>
          <w:rFonts w:cs="Arial"/>
          <w:sz w:val="22"/>
          <w:szCs w:val="22"/>
        </w:rPr>
        <w:t>IdP</w:t>
      </w:r>
      <w:r w:rsidR="00ED3FBA" w:rsidRPr="0089186D">
        <w:rPr>
          <w:rFonts w:cs="Arial"/>
          <w:sz w:val="22"/>
          <w:szCs w:val="22"/>
        </w:rPr>
        <w:t xml:space="preserve"> portal can now obtain credentials, authenticate the user, and redirect back to OIF, which then retrieves the asserted identity from the </w:t>
      </w:r>
      <w:r w:rsidR="00ED3E5E">
        <w:rPr>
          <w:rFonts w:cs="Arial"/>
          <w:sz w:val="22"/>
          <w:szCs w:val="22"/>
        </w:rPr>
        <w:t>IdP</w:t>
      </w:r>
      <w:r w:rsidR="00ED3FBA" w:rsidRPr="0089186D">
        <w:rPr>
          <w:rFonts w:cs="Arial"/>
          <w:sz w:val="22"/>
          <w:szCs w:val="22"/>
        </w:rPr>
        <w:t>. OIF redirects the (authenticated) user to the authentication engine, which grants access to the protected resource.</w:t>
      </w:r>
    </w:p>
    <w:p w:rsidR="00ED3FBA" w:rsidRPr="0089186D" w:rsidRDefault="00ED3FBA" w:rsidP="00ED3FBA">
      <w:pPr>
        <w:pStyle w:val="Bulletlevel1"/>
        <w:numPr>
          <w:ilvl w:val="0"/>
          <w:numId w:val="0"/>
        </w:numPr>
        <w:tabs>
          <w:tab w:val="clear" w:pos="432"/>
        </w:tabs>
        <w:rPr>
          <w:rFonts w:cs="Arial"/>
          <w:sz w:val="22"/>
          <w:szCs w:val="22"/>
        </w:rPr>
      </w:pPr>
      <w:r w:rsidRPr="0089186D">
        <w:rPr>
          <w:rFonts w:cs="Arial"/>
          <w:sz w:val="22"/>
          <w:szCs w:val="22"/>
        </w:rPr>
        <w:t>The two use cases supported by the TESS Federation services are:</w:t>
      </w:r>
    </w:p>
    <w:p w:rsidR="00ED3FBA" w:rsidRPr="0089186D" w:rsidRDefault="00ED3E5E" w:rsidP="00D36A51">
      <w:pPr>
        <w:pStyle w:val="Bulletlevel1"/>
        <w:numPr>
          <w:ilvl w:val="0"/>
          <w:numId w:val="24"/>
        </w:numPr>
        <w:tabs>
          <w:tab w:val="clear" w:pos="432"/>
        </w:tabs>
        <w:rPr>
          <w:rFonts w:cs="Arial"/>
          <w:sz w:val="22"/>
          <w:szCs w:val="22"/>
        </w:rPr>
      </w:pPr>
      <w:r>
        <w:rPr>
          <w:rFonts w:cs="Arial"/>
          <w:sz w:val="22"/>
          <w:szCs w:val="22"/>
        </w:rPr>
        <w:t>IdP</w:t>
      </w:r>
      <w:r w:rsidR="00ED3FBA" w:rsidRPr="0089186D">
        <w:rPr>
          <w:rFonts w:cs="Arial"/>
          <w:sz w:val="22"/>
          <w:szCs w:val="22"/>
        </w:rPr>
        <w:t xml:space="preserve"> </w:t>
      </w:r>
      <w:r w:rsidR="00761173" w:rsidRPr="0089186D">
        <w:rPr>
          <w:rFonts w:cs="Arial"/>
          <w:sz w:val="22"/>
          <w:szCs w:val="22"/>
        </w:rPr>
        <w:t>Initiated</w:t>
      </w:r>
      <w:r w:rsidR="00ED3FBA" w:rsidRPr="0089186D">
        <w:rPr>
          <w:rFonts w:cs="Arial"/>
          <w:sz w:val="22"/>
          <w:szCs w:val="22"/>
        </w:rPr>
        <w:t xml:space="preserve"> or </w:t>
      </w:r>
    </w:p>
    <w:p w:rsidR="00ED3FBA" w:rsidRPr="0089186D" w:rsidRDefault="00ED3FBA" w:rsidP="00D36A51">
      <w:pPr>
        <w:pStyle w:val="Bulletlevel1"/>
        <w:numPr>
          <w:ilvl w:val="0"/>
          <w:numId w:val="24"/>
        </w:numPr>
        <w:tabs>
          <w:tab w:val="clear" w:pos="432"/>
        </w:tabs>
        <w:rPr>
          <w:rFonts w:cs="Arial"/>
          <w:sz w:val="22"/>
          <w:szCs w:val="22"/>
        </w:rPr>
      </w:pPr>
      <w:r w:rsidRPr="0089186D">
        <w:rPr>
          <w:rFonts w:cs="Arial"/>
          <w:sz w:val="22"/>
          <w:szCs w:val="22"/>
        </w:rPr>
        <w:t>SP or Relying Party</w:t>
      </w:r>
      <w:r w:rsidR="00705062">
        <w:rPr>
          <w:rFonts w:cs="Arial"/>
          <w:sz w:val="22"/>
          <w:szCs w:val="22"/>
        </w:rPr>
        <w:t xml:space="preserve"> (</w:t>
      </w:r>
      <w:r w:rsidRPr="0089186D">
        <w:rPr>
          <w:rFonts w:cs="Arial"/>
          <w:sz w:val="22"/>
          <w:szCs w:val="22"/>
        </w:rPr>
        <w:t>”RP</w:t>
      </w:r>
      <w:r w:rsidR="00705062">
        <w:rPr>
          <w:rFonts w:cs="Arial"/>
          <w:sz w:val="22"/>
          <w:szCs w:val="22"/>
        </w:rPr>
        <w:t>”)</w:t>
      </w:r>
    </w:p>
    <w:p w:rsidR="00ED3FBA" w:rsidRPr="0089186D" w:rsidRDefault="00ED3FBA" w:rsidP="001D65B4">
      <w:pPr>
        <w:pStyle w:val="Heading2"/>
      </w:pPr>
      <w:r w:rsidRPr="0089186D">
        <w:t xml:space="preserve"> </w:t>
      </w:r>
      <w:bookmarkStart w:id="40" w:name="_Toc396473743"/>
      <w:r w:rsidR="00ED3E5E">
        <w:t>IdP</w:t>
      </w:r>
      <w:r w:rsidRPr="0089186D">
        <w:t xml:space="preserve"> Initiated Identity Federation</w:t>
      </w:r>
      <w:bookmarkEnd w:id="40"/>
    </w:p>
    <w:p w:rsidR="00ED3FBA" w:rsidRPr="0089186D" w:rsidRDefault="00ED3FBA" w:rsidP="00ED3FBA">
      <w:pPr>
        <w:pStyle w:val="Bulletlevel1"/>
        <w:numPr>
          <w:ilvl w:val="0"/>
          <w:numId w:val="0"/>
        </w:numPr>
        <w:rPr>
          <w:rFonts w:cs="Arial"/>
          <w:sz w:val="22"/>
          <w:szCs w:val="22"/>
        </w:rPr>
      </w:pPr>
      <w:r w:rsidRPr="0089186D">
        <w:rPr>
          <w:rFonts w:cs="Arial"/>
          <w:sz w:val="22"/>
          <w:szCs w:val="22"/>
        </w:rPr>
        <w:t xml:space="preserve">This is considered an unsolicited transaction because the </w:t>
      </w:r>
      <w:r w:rsidR="00A83B75">
        <w:rPr>
          <w:rFonts w:cs="Arial"/>
          <w:sz w:val="22"/>
          <w:szCs w:val="22"/>
        </w:rPr>
        <w:t>SP</w:t>
      </w:r>
      <w:r w:rsidRPr="0089186D">
        <w:rPr>
          <w:rFonts w:cs="Arial"/>
          <w:sz w:val="22"/>
          <w:szCs w:val="22"/>
        </w:rPr>
        <w:t xml:space="preserve"> does not request an assertion.  Only </w:t>
      </w:r>
      <w:r w:rsidR="00817E8C" w:rsidRPr="00817E8C">
        <w:rPr>
          <w:rFonts w:cs="Arial"/>
          <w:sz w:val="22"/>
          <w:szCs w:val="22"/>
        </w:rPr>
        <w:t>Hypertext Transfer Protocol</w:t>
      </w:r>
      <w:r w:rsidR="00817E8C">
        <w:rPr>
          <w:rFonts w:cs="Arial"/>
          <w:sz w:val="22"/>
          <w:szCs w:val="22"/>
        </w:rPr>
        <w:t xml:space="preserve"> (</w:t>
      </w:r>
      <w:r w:rsidRPr="0089186D">
        <w:rPr>
          <w:rFonts w:cs="Arial"/>
          <w:sz w:val="22"/>
          <w:szCs w:val="22"/>
        </w:rPr>
        <w:t>HTTP</w:t>
      </w:r>
      <w:r w:rsidR="00817E8C">
        <w:rPr>
          <w:rFonts w:cs="Arial"/>
          <w:sz w:val="22"/>
          <w:szCs w:val="22"/>
        </w:rPr>
        <w:t>)</w:t>
      </w:r>
      <w:r w:rsidRPr="0089186D">
        <w:rPr>
          <w:rFonts w:cs="Arial"/>
          <w:sz w:val="22"/>
          <w:szCs w:val="22"/>
        </w:rPr>
        <w:t xml:space="preserve"> Post binding is used.</w:t>
      </w:r>
    </w:p>
    <w:p w:rsidR="00ED3FBA" w:rsidRDefault="00ED3FBA" w:rsidP="00ED3FBA">
      <w:pPr>
        <w:rPr>
          <w:rFonts w:ascii="Arial" w:hAnsi="Arial" w:cs="Arial"/>
          <w:sz w:val="22"/>
        </w:rPr>
      </w:pPr>
      <w:r w:rsidRPr="0089186D">
        <w:rPr>
          <w:rFonts w:ascii="Arial" w:hAnsi="Arial" w:cs="Arial"/>
          <w:sz w:val="22"/>
        </w:rPr>
        <w:t xml:space="preserve">When a federation request initiated at the </w:t>
      </w:r>
      <w:r w:rsidR="00ED3E5E">
        <w:rPr>
          <w:rFonts w:ascii="Arial" w:hAnsi="Arial" w:cs="Arial"/>
          <w:sz w:val="22"/>
        </w:rPr>
        <w:t>IdP</w:t>
      </w:r>
      <w:r w:rsidRPr="0089186D">
        <w:rPr>
          <w:rFonts w:ascii="Arial" w:hAnsi="Arial" w:cs="Arial"/>
          <w:sz w:val="22"/>
        </w:rPr>
        <w:t>, the user is federated to a</w:t>
      </w:r>
      <w:r w:rsidR="00494BC6" w:rsidRPr="0089186D">
        <w:rPr>
          <w:rFonts w:ascii="Arial" w:hAnsi="Arial" w:cs="Arial"/>
          <w:sz w:val="22"/>
        </w:rPr>
        <w:t>n</w:t>
      </w:r>
      <w:r w:rsidRPr="0089186D">
        <w:rPr>
          <w:rFonts w:ascii="Arial" w:hAnsi="Arial" w:cs="Arial"/>
          <w:sz w:val="22"/>
        </w:rPr>
        <w:t xml:space="preserve"> </w:t>
      </w:r>
      <w:r w:rsidR="00494BC6" w:rsidRPr="0089186D">
        <w:rPr>
          <w:rFonts w:ascii="Arial" w:hAnsi="Arial" w:cs="Arial"/>
          <w:sz w:val="22"/>
        </w:rPr>
        <w:t>SP</w:t>
      </w:r>
      <w:r w:rsidRPr="0089186D">
        <w:rPr>
          <w:rFonts w:ascii="Arial" w:hAnsi="Arial" w:cs="Arial"/>
          <w:sz w:val="22"/>
        </w:rPr>
        <w:t>, authenticating the identity to access and utilize applications across domains or realms.</w:t>
      </w:r>
    </w:p>
    <w:p w:rsidR="00261581" w:rsidRDefault="00261581" w:rsidP="00ED3FBA">
      <w:pPr>
        <w:rPr>
          <w:rFonts w:ascii="Arial" w:hAnsi="Arial" w:cs="Arial"/>
          <w:sz w:val="22"/>
        </w:rPr>
      </w:pPr>
    </w:p>
    <w:p w:rsidR="00261581" w:rsidRDefault="00261581" w:rsidP="00ED3FBA">
      <w:pPr>
        <w:rPr>
          <w:rFonts w:ascii="Arial" w:hAnsi="Arial" w:cs="Arial"/>
          <w:sz w:val="22"/>
        </w:rPr>
      </w:pPr>
    </w:p>
    <w:tbl>
      <w:tblPr>
        <w:tblStyle w:val="TableWeb3"/>
        <w:tblW w:w="0" w:type="auto"/>
        <w:tblLook w:val="04A0" w:firstRow="1" w:lastRow="0" w:firstColumn="1" w:lastColumn="0" w:noHBand="0" w:noVBand="1"/>
      </w:tblPr>
      <w:tblGrid>
        <w:gridCol w:w="1807"/>
        <w:gridCol w:w="8689"/>
      </w:tblGrid>
      <w:tr w:rsidR="00261581" w:rsidTr="00261581">
        <w:trPr>
          <w:cnfStyle w:val="100000000000" w:firstRow="1" w:lastRow="0" w:firstColumn="0" w:lastColumn="0" w:oddVBand="0" w:evenVBand="0" w:oddHBand="0" w:evenHBand="0" w:firstRowFirstColumn="0" w:firstRowLastColumn="0" w:lastRowFirstColumn="0" w:lastRowLastColumn="0"/>
        </w:trPr>
        <w:tc>
          <w:tcPr>
            <w:tcW w:w="1747" w:type="dxa"/>
          </w:tcPr>
          <w:p w:rsidR="00261581" w:rsidRDefault="00261581" w:rsidP="00261581">
            <w:pPr>
              <w:rPr>
                <w:rFonts w:ascii="Arial" w:hAnsi="Arial" w:cs="Arial"/>
                <w:sz w:val="22"/>
              </w:rPr>
            </w:pPr>
            <w:r>
              <w:rPr>
                <w:rFonts w:ascii="Arial" w:hAnsi="Arial" w:cs="Arial"/>
                <w:sz w:val="20"/>
                <w:szCs w:val="20"/>
              </w:rPr>
              <w:t xml:space="preserve">1. </w:t>
            </w:r>
            <w:r w:rsidRPr="00261581">
              <w:rPr>
                <w:rFonts w:ascii="Arial" w:hAnsi="Arial" w:cs="Arial"/>
                <w:sz w:val="20"/>
                <w:szCs w:val="20"/>
              </w:rPr>
              <w:t xml:space="preserve">End user visits </w:t>
            </w:r>
            <w:r w:rsidR="00ED3E5E">
              <w:rPr>
                <w:rFonts w:ascii="Arial" w:hAnsi="Arial" w:cs="Arial"/>
                <w:sz w:val="20"/>
                <w:szCs w:val="20"/>
              </w:rPr>
              <w:t>IdP</w:t>
            </w:r>
            <w:r w:rsidR="00761173" w:rsidRPr="00261581">
              <w:rPr>
                <w:rFonts w:ascii="Arial" w:hAnsi="Arial" w:cs="Arial"/>
                <w:sz w:val="20"/>
                <w:szCs w:val="20"/>
              </w:rPr>
              <w:t xml:space="preserve"> Web</w:t>
            </w:r>
            <w:r w:rsidRPr="00261581">
              <w:rPr>
                <w:rFonts w:ascii="Arial" w:hAnsi="Arial" w:cs="Arial"/>
                <w:sz w:val="20"/>
                <w:szCs w:val="20"/>
              </w:rPr>
              <w:t xml:space="preserve"> Site and authenticates to the </w:t>
            </w:r>
            <w:r w:rsidR="00ED3E5E">
              <w:rPr>
                <w:rFonts w:ascii="Arial" w:hAnsi="Arial" w:cs="Arial"/>
                <w:sz w:val="20"/>
                <w:szCs w:val="20"/>
              </w:rPr>
              <w:t>IdP</w:t>
            </w:r>
            <w:r w:rsidRPr="00261581">
              <w:rPr>
                <w:rFonts w:ascii="Arial" w:hAnsi="Arial" w:cs="Arial"/>
                <w:sz w:val="20"/>
                <w:szCs w:val="20"/>
              </w:rPr>
              <w:t>.</w:t>
            </w:r>
          </w:p>
        </w:tc>
        <w:tc>
          <w:tcPr>
            <w:tcW w:w="8629" w:type="dxa"/>
          </w:tcPr>
          <w:p w:rsidR="00261581" w:rsidRDefault="00BB11C3" w:rsidP="00ED3FBA">
            <w:pPr>
              <w:rPr>
                <w:rFonts w:ascii="Arial" w:hAnsi="Arial" w:cs="Arial"/>
                <w:sz w:val="22"/>
              </w:rPr>
            </w:pPr>
            <w:r>
              <w:object w:dxaOrig="8181" w:dyaOrig="2625" w14:anchorId="4950B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65pt;height:130.45pt" o:ole="">
                  <v:imagedata r:id="rId22" o:title=""/>
                </v:shape>
                <o:OLEObject Type="Embed" ProgID="Visio.Drawing.11" ShapeID="_x0000_i1025" DrawAspect="Content" ObjectID="_1497870145" r:id="rId23"/>
              </w:object>
            </w:r>
          </w:p>
        </w:tc>
      </w:tr>
      <w:tr w:rsidR="00261581" w:rsidTr="00261581">
        <w:tc>
          <w:tcPr>
            <w:tcW w:w="1747" w:type="dxa"/>
          </w:tcPr>
          <w:p w:rsidR="00261581" w:rsidRDefault="00261581" w:rsidP="00ED3FBA">
            <w:pPr>
              <w:rPr>
                <w:rFonts w:ascii="Arial" w:hAnsi="Arial" w:cs="Arial"/>
                <w:sz w:val="22"/>
              </w:rPr>
            </w:pPr>
            <w:r>
              <w:rPr>
                <w:rFonts w:ascii="Arial" w:hAnsi="Arial" w:cs="Arial"/>
                <w:sz w:val="20"/>
                <w:szCs w:val="20"/>
              </w:rPr>
              <w:lastRenderedPageBreak/>
              <w:t xml:space="preserve">2. </w:t>
            </w:r>
            <w:r w:rsidRPr="00261581">
              <w:rPr>
                <w:rFonts w:ascii="Arial" w:hAnsi="Arial" w:cs="Arial"/>
                <w:sz w:val="20"/>
                <w:szCs w:val="20"/>
              </w:rPr>
              <w:t xml:space="preserve">Upon successful authentication, </w:t>
            </w:r>
            <w:r w:rsidR="00ED3E5E">
              <w:rPr>
                <w:rFonts w:ascii="Arial" w:hAnsi="Arial" w:cs="Arial"/>
                <w:sz w:val="20"/>
                <w:szCs w:val="20"/>
              </w:rPr>
              <w:t>IdP</w:t>
            </w:r>
            <w:r w:rsidRPr="00261581">
              <w:rPr>
                <w:rFonts w:ascii="Arial" w:hAnsi="Arial" w:cs="Arial"/>
                <w:sz w:val="20"/>
                <w:szCs w:val="20"/>
              </w:rPr>
              <w:t xml:space="preserve"> presents end users with a list of trusted </w:t>
            </w:r>
            <w:r w:rsidR="00A83B75">
              <w:rPr>
                <w:rFonts w:ascii="Arial" w:hAnsi="Arial" w:cs="Arial"/>
                <w:sz w:val="20"/>
                <w:szCs w:val="20"/>
              </w:rPr>
              <w:t>SP</w:t>
            </w:r>
            <w:r w:rsidRPr="00261581">
              <w:rPr>
                <w:rFonts w:ascii="Arial" w:hAnsi="Arial" w:cs="Arial"/>
                <w:sz w:val="20"/>
                <w:szCs w:val="20"/>
              </w:rPr>
              <w:t>’s</w:t>
            </w:r>
          </w:p>
        </w:tc>
        <w:tc>
          <w:tcPr>
            <w:tcW w:w="8629" w:type="dxa"/>
          </w:tcPr>
          <w:p w:rsidR="00261581" w:rsidRDefault="00BB11C3" w:rsidP="00ED3FBA">
            <w:pPr>
              <w:rPr>
                <w:rFonts w:ascii="Arial" w:hAnsi="Arial" w:cs="Arial"/>
                <w:sz w:val="22"/>
              </w:rPr>
            </w:pPr>
            <w:r>
              <w:object w:dxaOrig="8181" w:dyaOrig="2625" w14:anchorId="4950B989">
                <v:shape id="_x0000_i1026" type="#_x0000_t75" style="width:408.65pt;height:130.45pt" o:ole="">
                  <v:imagedata r:id="rId24" o:title=""/>
                </v:shape>
                <o:OLEObject Type="Embed" ProgID="Visio.Drawing.11" ShapeID="_x0000_i1026" DrawAspect="Content" ObjectID="_1497870146" r:id="rId25"/>
              </w:object>
            </w:r>
          </w:p>
        </w:tc>
      </w:tr>
      <w:tr w:rsidR="00261581" w:rsidTr="00261581">
        <w:tc>
          <w:tcPr>
            <w:tcW w:w="1747" w:type="dxa"/>
          </w:tcPr>
          <w:p w:rsidR="00261581" w:rsidRDefault="00261581" w:rsidP="00ED3FBA">
            <w:pPr>
              <w:rPr>
                <w:rFonts w:ascii="Arial" w:hAnsi="Arial" w:cs="Arial"/>
                <w:sz w:val="22"/>
              </w:rPr>
            </w:pPr>
            <w:r>
              <w:rPr>
                <w:rFonts w:ascii="Arial" w:hAnsi="Arial" w:cs="Arial"/>
                <w:sz w:val="20"/>
                <w:szCs w:val="20"/>
              </w:rPr>
              <w:t xml:space="preserve">3. </w:t>
            </w:r>
            <w:r w:rsidRPr="002A58B8">
              <w:rPr>
                <w:rFonts w:ascii="Arial" w:hAnsi="Arial" w:cs="Arial"/>
                <w:sz w:val="20"/>
                <w:szCs w:val="20"/>
              </w:rPr>
              <w:t xml:space="preserve">End user selects an </w:t>
            </w:r>
            <w:r w:rsidR="00A83B75" w:rsidRPr="002A58B8">
              <w:rPr>
                <w:rFonts w:ascii="Arial" w:hAnsi="Arial" w:cs="Arial"/>
                <w:sz w:val="20"/>
                <w:szCs w:val="20"/>
              </w:rPr>
              <w:t>SP</w:t>
            </w:r>
            <w:r w:rsidRPr="002A58B8">
              <w:rPr>
                <w:rFonts w:ascii="Arial" w:hAnsi="Arial" w:cs="Arial"/>
                <w:sz w:val="20"/>
                <w:szCs w:val="20"/>
              </w:rPr>
              <w:t xml:space="preserve"> from the list of trusted </w:t>
            </w:r>
            <w:r w:rsidR="00A83B75" w:rsidRPr="002A58B8">
              <w:rPr>
                <w:rFonts w:ascii="Arial" w:hAnsi="Arial" w:cs="Arial"/>
                <w:sz w:val="20"/>
                <w:szCs w:val="20"/>
              </w:rPr>
              <w:t>SP</w:t>
            </w:r>
            <w:r w:rsidRPr="002A58B8">
              <w:rPr>
                <w:rFonts w:ascii="Arial" w:hAnsi="Arial" w:cs="Arial"/>
                <w:sz w:val="20"/>
                <w:szCs w:val="20"/>
              </w:rPr>
              <w:t xml:space="preserve">’s presented by the </w:t>
            </w:r>
            <w:r w:rsidR="00ED3E5E">
              <w:rPr>
                <w:rFonts w:ascii="Arial" w:hAnsi="Arial" w:cs="Arial"/>
                <w:sz w:val="20"/>
                <w:szCs w:val="20"/>
              </w:rPr>
              <w:t>IdP</w:t>
            </w:r>
            <w:r w:rsidRPr="002A58B8">
              <w:rPr>
                <w:rFonts w:ascii="Arial" w:hAnsi="Arial" w:cs="Arial"/>
                <w:sz w:val="20"/>
                <w:szCs w:val="20"/>
              </w:rPr>
              <w:t xml:space="preserve">. The </w:t>
            </w:r>
            <w:r w:rsidR="00ED3E5E">
              <w:rPr>
                <w:rFonts w:ascii="Arial" w:hAnsi="Arial" w:cs="Arial"/>
                <w:sz w:val="20"/>
                <w:szCs w:val="20"/>
              </w:rPr>
              <w:t>IdP</w:t>
            </w:r>
            <w:r w:rsidRPr="002A58B8">
              <w:rPr>
                <w:rFonts w:ascii="Arial" w:hAnsi="Arial" w:cs="Arial"/>
                <w:sz w:val="20"/>
                <w:szCs w:val="20"/>
              </w:rPr>
              <w:t xml:space="preserve"> then redirects the end user to the </w:t>
            </w:r>
            <w:r w:rsidR="00A83B75" w:rsidRPr="002A58B8">
              <w:rPr>
                <w:rFonts w:ascii="Arial" w:hAnsi="Arial" w:cs="Arial"/>
                <w:sz w:val="20"/>
                <w:szCs w:val="20"/>
              </w:rPr>
              <w:t>SP</w:t>
            </w:r>
            <w:r w:rsidRPr="002A58B8">
              <w:rPr>
                <w:rFonts w:ascii="Arial" w:hAnsi="Arial" w:cs="Arial"/>
                <w:sz w:val="20"/>
                <w:szCs w:val="20"/>
              </w:rPr>
              <w:t xml:space="preserve"> with an unsolicited SAML assertion.</w:t>
            </w:r>
          </w:p>
        </w:tc>
        <w:tc>
          <w:tcPr>
            <w:tcW w:w="8629" w:type="dxa"/>
          </w:tcPr>
          <w:p w:rsidR="00261581" w:rsidRDefault="00BB11C3" w:rsidP="00ED3FBA">
            <w:pPr>
              <w:rPr>
                <w:rFonts w:ascii="Arial" w:hAnsi="Arial" w:cs="Arial"/>
                <w:sz w:val="22"/>
              </w:rPr>
            </w:pPr>
            <w:r>
              <w:object w:dxaOrig="8181" w:dyaOrig="4496" w14:anchorId="4950B98A">
                <v:shape id="_x0000_i1027" type="#_x0000_t75" style="width:408.65pt;height:225pt" o:ole="">
                  <v:imagedata r:id="rId26" o:title=""/>
                </v:shape>
                <o:OLEObject Type="Embed" ProgID="Visio.Drawing.11" ShapeID="_x0000_i1027" DrawAspect="Content" ObjectID="_1497870147" r:id="rId27"/>
              </w:object>
            </w:r>
          </w:p>
        </w:tc>
      </w:tr>
      <w:tr w:rsidR="00261581" w:rsidTr="00261581">
        <w:tc>
          <w:tcPr>
            <w:tcW w:w="1747" w:type="dxa"/>
          </w:tcPr>
          <w:p w:rsidR="00261581" w:rsidRPr="002A58B8" w:rsidRDefault="00261581" w:rsidP="00261581">
            <w:pPr>
              <w:rPr>
                <w:rFonts w:ascii="Arial" w:hAnsi="Arial" w:cs="Arial"/>
                <w:sz w:val="20"/>
                <w:szCs w:val="20"/>
              </w:rPr>
            </w:pPr>
            <w:r>
              <w:rPr>
                <w:rFonts w:ascii="Arial" w:hAnsi="Arial" w:cs="Arial"/>
                <w:sz w:val="20"/>
                <w:szCs w:val="20"/>
              </w:rPr>
              <w:t xml:space="preserve">4. </w:t>
            </w:r>
            <w:r w:rsidR="00A83B75" w:rsidRPr="002A58B8">
              <w:rPr>
                <w:rFonts w:ascii="Arial" w:hAnsi="Arial" w:cs="Arial"/>
                <w:sz w:val="20"/>
                <w:szCs w:val="20"/>
              </w:rPr>
              <w:t>SP</w:t>
            </w:r>
            <w:r w:rsidRPr="002A58B8">
              <w:rPr>
                <w:rFonts w:ascii="Arial" w:hAnsi="Arial" w:cs="Arial"/>
                <w:sz w:val="20"/>
                <w:szCs w:val="20"/>
              </w:rPr>
              <w:t xml:space="preserve"> Verifies SAML Assertion. </w:t>
            </w:r>
          </w:p>
          <w:p w:rsidR="00261581" w:rsidRDefault="00A83B75" w:rsidP="00261581">
            <w:pPr>
              <w:rPr>
                <w:rFonts w:ascii="Arial" w:hAnsi="Arial" w:cs="Arial"/>
                <w:sz w:val="22"/>
              </w:rPr>
            </w:pPr>
            <w:r w:rsidRPr="002A58B8">
              <w:rPr>
                <w:rFonts w:ascii="Arial" w:hAnsi="Arial" w:cs="Arial"/>
                <w:sz w:val="20"/>
                <w:szCs w:val="20"/>
              </w:rPr>
              <w:t>SP</w:t>
            </w:r>
            <w:r w:rsidR="00261581" w:rsidRPr="002A58B8">
              <w:rPr>
                <w:rFonts w:ascii="Arial" w:hAnsi="Arial" w:cs="Arial"/>
                <w:sz w:val="20"/>
                <w:szCs w:val="20"/>
              </w:rPr>
              <w:t xml:space="preserve"> verifies the Assertion returned by the </w:t>
            </w:r>
            <w:r w:rsidR="00ED3E5E">
              <w:rPr>
                <w:rFonts w:ascii="Arial" w:hAnsi="Arial" w:cs="Arial"/>
                <w:sz w:val="20"/>
                <w:szCs w:val="20"/>
              </w:rPr>
              <w:t>IdP</w:t>
            </w:r>
            <w:r w:rsidR="00261581" w:rsidRPr="002A58B8">
              <w:rPr>
                <w:rFonts w:ascii="Arial" w:hAnsi="Arial" w:cs="Arial"/>
                <w:sz w:val="20"/>
                <w:szCs w:val="20"/>
              </w:rPr>
              <w:t xml:space="preserve">. </w:t>
            </w:r>
            <w:r w:rsidRPr="002A58B8">
              <w:rPr>
                <w:rFonts w:ascii="Arial" w:hAnsi="Arial" w:cs="Arial"/>
                <w:sz w:val="20"/>
                <w:szCs w:val="20"/>
              </w:rPr>
              <w:t>SP</w:t>
            </w:r>
            <w:r w:rsidR="00261581" w:rsidRPr="002A58B8">
              <w:rPr>
                <w:rFonts w:ascii="Arial" w:hAnsi="Arial" w:cs="Arial"/>
                <w:sz w:val="20"/>
                <w:szCs w:val="20"/>
              </w:rPr>
              <w:t xml:space="preserve"> then provides end users with appropriate access ( In this case , permissions to access the desired </w:t>
            </w:r>
            <w:r w:rsidRPr="002A58B8">
              <w:rPr>
                <w:rFonts w:ascii="Arial" w:hAnsi="Arial" w:cs="Arial"/>
                <w:sz w:val="20"/>
                <w:szCs w:val="20"/>
              </w:rPr>
              <w:t>SP</w:t>
            </w:r>
            <w:r w:rsidR="00261581" w:rsidRPr="002A58B8">
              <w:rPr>
                <w:rFonts w:ascii="Arial" w:hAnsi="Arial" w:cs="Arial"/>
                <w:sz w:val="20"/>
                <w:szCs w:val="20"/>
              </w:rPr>
              <w:t xml:space="preserve"> resources)</w:t>
            </w:r>
          </w:p>
        </w:tc>
        <w:tc>
          <w:tcPr>
            <w:tcW w:w="8629" w:type="dxa"/>
          </w:tcPr>
          <w:p w:rsidR="00261581" w:rsidRDefault="00261581" w:rsidP="00ED3FBA">
            <w:pPr>
              <w:rPr>
                <w:rFonts w:ascii="Arial" w:hAnsi="Arial" w:cs="Arial"/>
                <w:sz w:val="22"/>
              </w:rPr>
            </w:pPr>
            <w:r>
              <w:object w:dxaOrig="8337" w:dyaOrig="2625" w14:anchorId="4950B98B">
                <v:shape id="_x0000_i1028" type="#_x0000_t75" style="width:416.85pt;height:130.45pt" o:ole="">
                  <v:imagedata r:id="rId28" o:title=""/>
                </v:shape>
                <o:OLEObject Type="Embed" ProgID="Visio.Drawing.11" ShapeID="_x0000_i1028" DrawAspect="Content" ObjectID="_1497870148" r:id="rId29"/>
              </w:object>
            </w:r>
          </w:p>
        </w:tc>
      </w:tr>
    </w:tbl>
    <w:p w:rsidR="00261581" w:rsidRDefault="00261581" w:rsidP="00ED3FBA">
      <w:pPr>
        <w:rPr>
          <w:rFonts w:ascii="Arial" w:hAnsi="Arial" w:cs="Arial"/>
          <w:sz w:val="22"/>
        </w:rPr>
      </w:pPr>
      <w:r>
        <w:rPr>
          <w:rFonts w:ascii="Arial" w:hAnsi="Arial" w:cs="Arial"/>
          <w:sz w:val="22"/>
        </w:rPr>
        <w:tab/>
      </w:r>
    </w:p>
    <w:p w:rsidR="00261581" w:rsidRPr="001A50A5" w:rsidRDefault="00261581" w:rsidP="001D65B4">
      <w:pPr>
        <w:pStyle w:val="Heading2"/>
      </w:pPr>
      <w:bookmarkStart w:id="41" w:name="_Toc396473744"/>
      <w:r>
        <w:lastRenderedPageBreak/>
        <w:t>SP Initiated Identity Federation</w:t>
      </w:r>
      <w:bookmarkEnd w:id="41"/>
    </w:p>
    <w:p w:rsidR="00261581" w:rsidRPr="00261581" w:rsidRDefault="00261581" w:rsidP="00261581">
      <w:pPr>
        <w:pStyle w:val="Bulletlevel1"/>
        <w:numPr>
          <w:ilvl w:val="0"/>
          <w:numId w:val="0"/>
        </w:numPr>
        <w:rPr>
          <w:rFonts w:cs="Arial"/>
          <w:sz w:val="22"/>
          <w:szCs w:val="22"/>
        </w:rPr>
      </w:pPr>
      <w:r w:rsidRPr="00261581">
        <w:rPr>
          <w:rFonts w:cs="Arial"/>
          <w:sz w:val="22"/>
          <w:szCs w:val="22"/>
        </w:rPr>
        <w:t xml:space="preserve">The </w:t>
      </w:r>
      <w:r w:rsidR="00A83B75">
        <w:rPr>
          <w:rFonts w:cs="Arial"/>
          <w:sz w:val="22"/>
          <w:szCs w:val="22"/>
        </w:rPr>
        <w:t>SP</w:t>
      </w:r>
      <w:r w:rsidRPr="00261581">
        <w:rPr>
          <w:rFonts w:cs="Arial"/>
          <w:sz w:val="22"/>
          <w:szCs w:val="22"/>
        </w:rPr>
        <w:t xml:space="preserve"> requests an assertion from the </w:t>
      </w:r>
      <w:r w:rsidR="00ED3E5E">
        <w:rPr>
          <w:rFonts w:cs="Arial"/>
          <w:sz w:val="22"/>
          <w:szCs w:val="22"/>
        </w:rPr>
        <w:t>IdP</w:t>
      </w:r>
      <w:r>
        <w:rPr>
          <w:rFonts w:cs="Arial"/>
          <w:sz w:val="22"/>
          <w:szCs w:val="22"/>
        </w:rPr>
        <w:t xml:space="preserve">. </w:t>
      </w:r>
      <w:r w:rsidRPr="00261581">
        <w:rPr>
          <w:rFonts w:cs="Arial"/>
          <w:sz w:val="22"/>
          <w:szCs w:val="22"/>
        </w:rPr>
        <w:t xml:space="preserve">The </w:t>
      </w:r>
      <w:r w:rsidR="00A83B75">
        <w:rPr>
          <w:rFonts w:cs="Arial"/>
          <w:sz w:val="22"/>
          <w:szCs w:val="22"/>
        </w:rPr>
        <w:t>SP</w:t>
      </w:r>
      <w:r w:rsidRPr="00261581">
        <w:rPr>
          <w:rFonts w:cs="Arial"/>
          <w:sz w:val="22"/>
          <w:szCs w:val="22"/>
        </w:rPr>
        <w:t xml:space="preserve"> request uses the HTTP Redirect binding, while the </w:t>
      </w:r>
      <w:r w:rsidR="00ED3E5E">
        <w:rPr>
          <w:rFonts w:cs="Arial"/>
          <w:sz w:val="22"/>
          <w:szCs w:val="22"/>
        </w:rPr>
        <w:t>IdP</w:t>
      </w:r>
      <w:r w:rsidRPr="00261581">
        <w:rPr>
          <w:rFonts w:cs="Arial"/>
          <w:sz w:val="22"/>
          <w:szCs w:val="22"/>
        </w:rPr>
        <w:t xml:space="preserve"> response uses the HTTP Post binding.</w:t>
      </w:r>
    </w:p>
    <w:p w:rsidR="00ED3FBA" w:rsidRPr="00AB02A5" w:rsidRDefault="00ED3FBA" w:rsidP="00ED3FBA"/>
    <w:tbl>
      <w:tblPr>
        <w:tblStyle w:val="TableWeb3"/>
        <w:tblW w:w="0" w:type="auto"/>
        <w:tblLook w:val="04A0" w:firstRow="1" w:lastRow="0" w:firstColumn="1" w:lastColumn="0" w:noHBand="0" w:noVBand="1"/>
      </w:tblPr>
      <w:tblGrid>
        <w:gridCol w:w="2230"/>
        <w:gridCol w:w="8266"/>
      </w:tblGrid>
      <w:tr w:rsidR="00261581" w:rsidTr="00761173">
        <w:trPr>
          <w:cnfStyle w:val="100000000000" w:firstRow="1" w:lastRow="0" w:firstColumn="0" w:lastColumn="0" w:oddVBand="0" w:evenVBand="0" w:oddHBand="0" w:evenHBand="0" w:firstRowFirstColumn="0" w:firstRowLastColumn="0" w:lastRowFirstColumn="0" w:lastRowLastColumn="0"/>
        </w:trPr>
        <w:tc>
          <w:tcPr>
            <w:tcW w:w="1747" w:type="dxa"/>
          </w:tcPr>
          <w:p w:rsidR="00261581" w:rsidRPr="00261581" w:rsidRDefault="00261581" w:rsidP="00761173">
            <w:pPr>
              <w:rPr>
                <w:rFonts w:ascii="Arial" w:hAnsi="Arial" w:cs="Arial"/>
                <w:sz w:val="20"/>
                <w:szCs w:val="20"/>
              </w:rPr>
            </w:pPr>
            <w:r w:rsidRPr="00261581">
              <w:rPr>
                <w:rFonts w:ascii="Arial" w:hAnsi="Arial" w:cs="Arial"/>
                <w:sz w:val="20"/>
                <w:szCs w:val="20"/>
              </w:rPr>
              <w:t xml:space="preserve">1. End user visits </w:t>
            </w:r>
            <w:r w:rsidR="00A83B75">
              <w:rPr>
                <w:rFonts w:ascii="Arial" w:hAnsi="Arial" w:cs="Arial"/>
                <w:sz w:val="20"/>
                <w:szCs w:val="20"/>
              </w:rPr>
              <w:t>SP</w:t>
            </w:r>
            <w:r w:rsidRPr="00261581">
              <w:rPr>
                <w:rFonts w:ascii="Arial" w:hAnsi="Arial" w:cs="Arial"/>
                <w:sz w:val="20"/>
                <w:szCs w:val="20"/>
              </w:rPr>
              <w:t xml:space="preserve"> web site.  </w:t>
            </w:r>
            <w:r w:rsidR="00A83B75">
              <w:rPr>
                <w:rFonts w:ascii="Arial" w:hAnsi="Arial" w:cs="Arial"/>
                <w:sz w:val="20"/>
                <w:szCs w:val="20"/>
              </w:rPr>
              <w:t>SP</w:t>
            </w:r>
            <w:r w:rsidRPr="00261581">
              <w:rPr>
                <w:rFonts w:ascii="Arial" w:hAnsi="Arial" w:cs="Arial"/>
                <w:sz w:val="20"/>
                <w:szCs w:val="20"/>
              </w:rPr>
              <w:t xml:space="preserve"> presents end user with a list of trusted </w:t>
            </w:r>
            <w:r w:rsidR="00ED3E5E">
              <w:rPr>
                <w:rFonts w:ascii="Arial" w:hAnsi="Arial" w:cs="Arial"/>
                <w:sz w:val="20"/>
                <w:szCs w:val="20"/>
              </w:rPr>
              <w:t>IdP</w:t>
            </w:r>
            <w:r w:rsidRPr="00261581">
              <w:rPr>
                <w:rFonts w:ascii="Arial" w:hAnsi="Arial" w:cs="Arial"/>
                <w:sz w:val="20"/>
                <w:szCs w:val="20"/>
              </w:rPr>
              <w:t>’s.</w:t>
            </w:r>
          </w:p>
        </w:tc>
        <w:tc>
          <w:tcPr>
            <w:tcW w:w="8629" w:type="dxa"/>
          </w:tcPr>
          <w:p w:rsidR="00261581" w:rsidRDefault="00261581" w:rsidP="00761173">
            <w:pPr>
              <w:rPr>
                <w:rFonts w:ascii="Arial" w:hAnsi="Arial" w:cs="Arial"/>
                <w:sz w:val="22"/>
              </w:rPr>
            </w:pPr>
            <w:r>
              <w:object w:dxaOrig="8337" w:dyaOrig="2625" w14:anchorId="4950B98C">
                <v:shape id="_x0000_i1029" type="#_x0000_t75" style="width:358.5pt;height:113.25pt" o:ole="">
                  <v:imagedata r:id="rId30" o:title=""/>
                </v:shape>
                <o:OLEObject Type="Embed" ProgID="Visio.Drawing.11" ShapeID="_x0000_i1029" DrawAspect="Content" ObjectID="_1497870149" r:id="rId31"/>
              </w:object>
            </w:r>
          </w:p>
        </w:tc>
      </w:tr>
      <w:tr w:rsidR="00261581" w:rsidTr="00761173">
        <w:tc>
          <w:tcPr>
            <w:tcW w:w="1747" w:type="dxa"/>
          </w:tcPr>
          <w:p w:rsidR="00261581" w:rsidRPr="00261581" w:rsidRDefault="00261581" w:rsidP="00761173">
            <w:pPr>
              <w:rPr>
                <w:rFonts w:ascii="Arial" w:hAnsi="Arial" w:cs="Arial"/>
                <w:sz w:val="20"/>
                <w:szCs w:val="20"/>
              </w:rPr>
            </w:pPr>
            <w:r w:rsidRPr="00261581">
              <w:rPr>
                <w:rFonts w:ascii="Arial" w:hAnsi="Arial" w:cs="Arial"/>
                <w:sz w:val="20"/>
                <w:szCs w:val="20"/>
              </w:rPr>
              <w:t xml:space="preserve">2. End User selects an </w:t>
            </w:r>
            <w:r w:rsidR="00ED3E5E">
              <w:rPr>
                <w:rFonts w:ascii="Arial" w:hAnsi="Arial" w:cs="Arial"/>
                <w:sz w:val="20"/>
                <w:szCs w:val="20"/>
              </w:rPr>
              <w:t>IdP</w:t>
            </w:r>
            <w:r w:rsidRPr="00261581">
              <w:rPr>
                <w:rFonts w:ascii="Arial" w:hAnsi="Arial" w:cs="Arial"/>
                <w:sz w:val="20"/>
                <w:szCs w:val="20"/>
              </w:rPr>
              <w:t xml:space="preserve"> from the list of Trusted </w:t>
            </w:r>
            <w:r w:rsidR="00ED3E5E">
              <w:rPr>
                <w:rFonts w:ascii="Arial" w:hAnsi="Arial" w:cs="Arial"/>
                <w:sz w:val="20"/>
                <w:szCs w:val="20"/>
              </w:rPr>
              <w:t>IdP</w:t>
            </w:r>
            <w:r w:rsidRPr="00261581">
              <w:rPr>
                <w:rFonts w:ascii="Arial" w:hAnsi="Arial" w:cs="Arial"/>
                <w:sz w:val="20"/>
                <w:szCs w:val="20"/>
              </w:rPr>
              <w:t xml:space="preserve">’s presented by the </w:t>
            </w:r>
            <w:r w:rsidR="00A83B75">
              <w:rPr>
                <w:rFonts w:ascii="Arial" w:hAnsi="Arial" w:cs="Arial"/>
                <w:sz w:val="20"/>
                <w:szCs w:val="20"/>
              </w:rPr>
              <w:t>SP</w:t>
            </w:r>
            <w:r w:rsidRPr="00261581">
              <w:rPr>
                <w:rFonts w:ascii="Arial" w:hAnsi="Arial" w:cs="Arial"/>
                <w:sz w:val="20"/>
                <w:szCs w:val="20"/>
              </w:rPr>
              <w:t xml:space="preserve">. The </w:t>
            </w:r>
            <w:r w:rsidR="00A83B75">
              <w:rPr>
                <w:rFonts w:ascii="Arial" w:hAnsi="Arial" w:cs="Arial"/>
                <w:sz w:val="20"/>
                <w:szCs w:val="20"/>
              </w:rPr>
              <w:t>SP</w:t>
            </w:r>
            <w:r w:rsidRPr="00261581">
              <w:rPr>
                <w:rFonts w:ascii="Arial" w:hAnsi="Arial" w:cs="Arial"/>
                <w:sz w:val="20"/>
                <w:szCs w:val="20"/>
              </w:rPr>
              <w:t xml:space="preserve"> then redirects the end user’s browser with a SAML AuthnRequest to the selected </w:t>
            </w:r>
            <w:r w:rsidR="00ED3E5E">
              <w:rPr>
                <w:rFonts w:ascii="Arial" w:hAnsi="Arial" w:cs="Arial"/>
                <w:sz w:val="20"/>
                <w:szCs w:val="20"/>
              </w:rPr>
              <w:t>IdP</w:t>
            </w:r>
            <w:r w:rsidRPr="00261581">
              <w:rPr>
                <w:rFonts w:ascii="Arial" w:hAnsi="Arial" w:cs="Arial"/>
                <w:sz w:val="20"/>
                <w:szCs w:val="20"/>
              </w:rPr>
              <w:t>.</w:t>
            </w:r>
          </w:p>
        </w:tc>
        <w:tc>
          <w:tcPr>
            <w:tcW w:w="8629" w:type="dxa"/>
          </w:tcPr>
          <w:p w:rsidR="00261581" w:rsidRDefault="00BB11C3" w:rsidP="00761173">
            <w:pPr>
              <w:rPr>
                <w:rFonts w:ascii="Arial" w:hAnsi="Arial" w:cs="Arial"/>
                <w:sz w:val="22"/>
              </w:rPr>
            </w:pPr>
            <w:r>
              <w:object w:dxaOrig="8181" w:dyaOrig="4496" w14:anchorId="4950B98D">
                <v:shape id="_x0000_i1030" type="#_x0000_t75" style="width:358.35pt;height:197.15pt" o:ole="">
                  <v:imagedata r:id="rId32" o:title=""/>
                </v:shape>
                <o:OLEObject Type="Embed" ProgID="Visio.Drawing.11" ShapeID="_x0000_i1030" DrawAspect="Content" ObjectID="_1497870150" r:id="rId33"/>
              </w:object>
            </w:r>
          </w:p>
        </w:tc>
      </w:tr>
      <w:tr w:rsidR="00261581" w:rsidTr="00761173">
        <w:tc>
          <w:tcPr>
            <w:tcW w:w="1747" w:type="dxa"/>
          </w:tcPr>
          <w:p w:rsidR="00261581" w:rsidRPr="00261581" w:rsidRDefault="00261581" w:rsidP="00761173">
            <w:pPr>
              <w:rPr>
                <w:rFonts w:ascii="Arial" w:hAnsi="Arial" w:cs="Arial"/>
                <w:sz w:val="20"/>
                <w:szCs w:val="20"/>
              </w:rPr>
            </w:pPr>
            <w:r w:rsidRPr="00261581">
              <w:rPr>
                <w:rFonts w:ascii="Arial" w:hAnsi="Arial" w:cs="Arial"/>
                <w:sz w:val="20"/>
                <w:szCs w:val="20"/>
              </w:rPr>
              <w:t xml:space="preserve">3. End user authenticates to </w:t>
            </w:r>
            <w:r w:rsidR="00ED3E5E">
              <w:rPr>
                <w:rFonts w:ascii="Arial" w:hAnsi="Arial" w:cs="Arial"/>
                <w:sz w:val="20"/>
                <w:szCs w:val="20"/>
              </w:rPr>
              <w:t>IdP</w:t>
            </w:r>
            <w:r w:rsidRPr="00261581">
              <w:rPr>
                <w:rFonts w:ascii="Arial" w:hAnsi="Arial" w:cs="Arial"/>
                <w:sz w:val="20"/>
                <w:szCs w:val="20"/>
              </w:rPr>
              <w:t xml:space="preserve">. </w:t>
            </w:r>
            <w:r w:rsidR="00ED3E5E">
              <w:rPr>
                <w:rFonts w:ascii="Arial" w:hAnsi="Arial" w:cs="Arial"/>
                <w:sz w:val="20"/>
                <w:szCs w:val="20"/>
              </w:rPr>
              <w:t>IdP</w:t>
            </w:r>
            <w:r w:rsidR="002764AD" w:rsidRPr="00261581">
              <w:rPr>
                <w:rFonts w:ascii="Arial" w:hAnsi="Arial" w:cs="Arial"/>
                <w:sz w:val="20"/>
                <w:szCs w:val="20"/>
              </w:rPr>
              <w:t xml:space="preserve"> provides a SAML response</w:t>
            </w:r>
            <w:r w:rsidR="002764AD">
              <w:rPr>
                <w:rFonts w:ascii="Arial" w:hAnsi="Arial" w:cs="Arial"/>
                <w:sz w:val="20"/>
                <w:szCs w:val="20"/>
              </w:rPr>
              <w:t xml:space="preserve"> along with mapping attribute (TMSFederationLink) attribute</w:t>
            </w:r>
            <w:r w:rsidR="002764AD" w:rsidRPr="00261581">
              <w:rPr>
                <w:rFonts w:ascii="Arial" w:hAnsi="Arial" w:cs="Arial"/>
                <w:sz w:val="20"/>
                <w:szCs w:val="20"/>
              </w:rPr>
              <w:t xml:space="preserve"> to the </w:t>
            </w:r>
            <w:r w:rsidR="002764AD">
              <w:rPr>
                <w:rFonts w:ascii="Arial" w:hAnsi="Arial" w:cs="Arial"/>
                <w:sz w:val="20"/>
                <w:szCs w:val="20"/>
              </w:rPr>
              <w:t>SP</w:t>
            </w:r>
            <w:r w:rsidR="002764AD" w:rsidRPr="00261581">
              <w:rPr>
                <w:rFonts w:ascii="Arial" w:hAnsi="Arial" w:cs="Arial"/>
                <w:sz w:val="20"/>
                <w:szCs w:val="20"/>
              </w:rPr>
              <w:t xml:space="preserve"> and redirects the end user back to the </w:t>
            </w:r>
            <w:r w:rsidR="002764AD">
              <w:rPr>
                <w:rFonts w:ascii="Arial" w:hAnsi="Arial" w:cs="Arial"/>
                <w:sz w:val="20"/>
                <w:szCs w:val="20"/>
              </w:rPr>
              <w:t>SP</w:t>
            </w:r>
            <w:r w:rsidR="002764AD" w:rsidRPr="00261581">
              <w:rPr>
                <w:rFonts w:ascii="Arial" w:hAnsi="Arial" w:cs="Arial"/>
                <w:sz w:val="20"/>
                <w:szCs w:val="20"/>
              </w:rPr>
              <w:t>.</w:t>
            </w:r>
          </w:p>
        </w:tc>
        <w:tc>
          <w:tcPr>
            <w:tcW w:w="8629" w:type="dxa"/>
          </w:tcPr>
          <w:p w:rsidR="00261581" w:rsidRDefault="00BB11C3" w:rsidP="00761173">
            <w:pPr>
              <w:rPr>
                <w:rFonts w:ascii="Arial" w:hAnsi="Arial" w:cs="Arial"/>
                <w:sz w:val="22"/>
              </w:rPr>
            </w:pPr>
            <w:r>
              <w:object w:dxaOrig="8181" w:dyaOrig="4496" w14:anchorId="4950B98E">
                <v:shape id="_x0000_i1031" type="#_x0000_t75" style="width:358.35pt;height:197.15pt" o:ole="">
                  <v:imagedata r:id="rId34" o:title=""/>
                </v:shape>
                <o:OLEObject Type="Embed" ProgID="Visio.Drawing.11" ShapeID="_x0000_i1031" DrawAspect="Content" ObjectID="_1497870151" r:id="rId35"/>
              </w:object>
            </w:r>
          </w:p>
        </w:tc>
      </w:tr>
      <w:tr w:rsidR="00261581" w:rsidTr="00761173">
        <w:tc>
          <w:tcPr>
            <w:tcW w:w="1747" w:type="dxa"/>
          </w:tcPr>
          <w:p w:rsidR="00261581" w:rsidRPr="00261581" w:rsidRDefault="002764AD" w:rsidP="009619EE">
            <w:pPr>
              <w:rPr>
                <w:rFonts w:ascii="Arial" w:hAnsi="Arial" w:cs="Arial"/>
                <w:sz w:val="20"/>
                <w:szCs w:val="20"/>
              </w:rPr>
            </w:pPr>
            <w:r w:rsidRPr="00261581">
              <w:rPr>
                <w:rFonts w:ascii="Arial" w:hAnsi="Arial" w:cs="Arial"/>
                <w:sz w:val="20"/>
                <w:szCs w:val="20"/>
              </w:rPr>
              <w:lastRenderedPageBreak/>
              <w:t xml:space="preserve">4. </w:t>
            </w:r>
            <w:r>
              <w:rPr>
                <w:rFonts w:ascii="Arial" w:hAnsi="Arial" w:cs="Arial"/>
                <w:sz w:val="20"/>
                <w:szCs w:val="20"/>
              </w:rPr>
              <w:t>SP</w:t>
            </w:r>
            <w:r w:rsidRPr="00261581">
              <w:rPr>
                <w:rFonts w:ascii="Arial" w:hAnsi="Arial" w:cs="Arial"/>
                <w:sz w:val="20"/>
                <w:szCs w:val="20"/>
              </w:rPr>
              <w:t xml:space="preserve"> Verifies the Response/ Assertion</w:t>
            </w:r>
            <w:r>
              <w:rPr>
                <w:rFonts w:ascii="Arial" w:hAnsi="Arial" w:cs="Arial"/>
                <w:sz w:val="20"/>
                <w:szCs w:val="20"/>
              </w:rPr>
              <w:t xml:space="preserve"> and for the existences of mapping attribute (TMSFederationLink) attribute in TESS </w:t>
            </w:r>
            <w:r w:rsidR="009619EE" w:rsidRPr="009619EE">
              <w:rPr>
                <w:rFonts w:ascii="Arial" w:hAnsi="Arial" w:cs="Arial"/>
                <w:sz w:val="20"/>
                <w:szCs w:val="20"/>
              </w:rPr>
              <w:t>Lightweight Directory Access Protocol</w:t>
            </w:r>
            <w:r w:rsidR="009619EE">
              <w:rPr>
                <w:rFonts w:ascii="Arial" w:hAnsi="Arial" w:cs="Arial"/>
                <w:sz w:val="20"/>
                <w:szCs w:val="20"/>
              </w:rPr>
              <w:t xml:space="preserve"> (LDAP)</w:t>
            </w:r>
            <w:r>
              <w:rPr>
                <w:rFonts w:ascii="Arial" w:hAnsi="Arial" w:cs="Arial"/>
                <w:sz w:val="20"/>
                <w:szCs w:val="20"/>
              </w:rPr>
              <w:t xml:space="preserve"> which is </w:t>
            </w:r>
            <w:r w:rsidRPr="00261581">
              <w:rPr>
                <w:rFonts w:ascii="Arial" w:hAnsi="Arial" w:cs="Arial"/>
                <w:sz w:val="20"/>
                <w:szCs w:val="20"/>
              </w:rPr>
              <w:t xml:space="preserve">returned by the </w:t>
            </w:r>
            <w:r w:rsidR="00ED3E5E">
              <w:rPr>
                <w:rFonts w:ascii="Arial" w:hAnsi="Arial" w:cs="Arial"/>
                <w:sz w:val="20"/>
                <w:szCs w:val="20"/>
              </w:rPr>
              <w:t>IdP</w:t>
            </w:r>
            <w:r w:rsidRPr="00261581">
              <w:rPr>
                <w:rFonts w:ascii="Arial" w:hAnsi="Arial" w:cs="Arial"/>
                <w:sz w:val="20"/>
                <w:szCs w:val="20"/>
              </w:rPr>
              <w:t xml:space="preserve">. </w:t>
            </w:r>
            <w:r w:rsidR="00A83B75">
              <w:rPr>
                <w:rFonts w:ascii="Arial" w:hAnsi="Arial" w:cs="Arial"/>
                <w:sz w:val="20"/>
                <w:szCs w:val="20"/>
              </w:rPr>
              <w:t>SP</w:t>
            </w:r>
            <w:r w:rsidR="00261581" w:rsidRPr="00261581">
              <w:rPr>
                <w:rFonts w:ascii="Arial" w:hAnsi="Arial" w:cs="Arial"/>
                <w:sz w:val="20"/>
                <w:szCs w:val="20"/>
              </w:rPr>
              <w:t xml:space="preserve"> then provides end user with appropriate access ) In this case , permission to access the desired </w:t>
            </w:r>
            <w:r w:rsidR="00A83B75">
              <w:rPr>
                <w:rFonts w:ascii="Arial" w:hAnsi="Arial" w:cs="Arial"/>
                <w:sz w:val="20"/>
                <w:szCs w:val="20"/>
              </w:rPr>
              <w:t>SP</w:t>
            </w:r>
            <w:r w:rsidR="00261581" w:rsidRPr="00261581">
              <w:rPr>
                <w:rFonts w:ascii="Arial" w:hAnsi="Arial" w:cs="Arial"/>
                <w:sz w:val="20"/>
                <w:szCs w:val="20"/>
              </w:rPr>
              <w:t xml:space="preserve"> resources)</w:t>
            </w:r>
          </w:p>
        </w:tc>
        <w:tc>
          <w:tcPr>
            <w:tcW w:w="8629" w:type="dxa"/>
          </w:tcPr>
          <w:p w:rsidR="00261581" w:rsidRDefault="00261581" w:rsidP="00761173">
            <w:pPr>
              <w:rPr>
                <w:rFonts w:ascii="Arial" w:hAnsi="Arial" w:cs="Arial"/>
                <w:sz w:val="22"/>
              </w:rPr>
            </w:pPr>
            <w:r>
              <w:object w:dxaOrig="8337" w:dyaOrig="2625" w14:anchorId="4950B98F">
                <v:shape id="_x0000_i1032" type="#_x0000_t75" style="width:358.5pt;height:113.25pt" o:ole="">
                  <v:imagedata r:id="rId36" o:title=""/>
                </v:shape>
                <o:OLEObject Type="Embed" ProgID="Visio.Drawing.11" ShapeID="_x0000_i1032" DrawAspect="Content" ObjectID="_1497870152" r:id="rId37"/>
              </w:object>
            </w:r>
          </w:p>
        </w:tc>
      </w:tr>
    </w:tbl>
    <w:p w:rsidR="00CD152F" w:rsidRDefault="00CD152F" w:rsidP="00CD152F">
      <w:pPr>
        <w:pStyle w:val="Bodycopy"/>
        <w:rPr>
          <w:rFonts w:ascii="Verdana" w:hAnsi="Verdana"/>
          <w:sz w:val="20"/>
        </w:rPr>
      </w:pPr>
    </w:p>
    <w:p w:rsidR="006573D4" w:rsidRPr="00450B56" w:rsidRDefault="005764B9" w:rsidP="00434408">
      <w:pPr>
        <w:pStyle w:val="Heading1-TESS"/>
        <w:ind w:left="360" w:hanging="360"/>
      </w:pPr>
      <w:bookmarkStart w:id="42" w:name="_Toc396473745"/>
      <w:r>
        <w:lastRenderedPageBreak/>
        <w:t xml:space="preserve">Federation </w:t>
      </w:r>
      <w:r w:rsidR="001A50A5">
        <w:t>Integration</w:t>
      </w:r>
      <w:bookmarkEnd w:id="42"/>
    </w:p>
    <w:p w:rsidR="001A50A5" w:rsidRDefault="001A50A5" w:rsidP="006573D4">
      <w:pPr>
        <w:pStyle w:val="Heading-Intro"/>
        <w:rPr>
          <w:rFonts w:eastAsia="Times New Roman" w:cs="Arial"/>
          <w:color w:val="auto"/>
          <w:sz w:val="22"/>
          <w:szCs w:val="22"/>
        </w:rPr>
      </w:pPr>
      <w:r w:rsidRPr="001A50A5">
        <w:rPr>
          <w:rFonts w:eastAsia="Times New Roman" w:cs="Arial"/>
          <w:color w:val="auto"/>
          <w:sz w:val="22"/>
          <w:szCs w:val="22"/>
        </w:rPr>
        <w:t xml:space="preserve">Toyota </w:t>
      </w:r>
      <w:r w:rsidR="00494BC6">
        <w:rPr>
          <w:rFonts w:eastAsia="Times New Roman" w:cs="Arial"/>
          <w:color w:val="auto"/>
          <w:sz w:val="22"/>
          <w:szCs w:val="22"/>
        </w:rPr>
        <w:t xml:space="preserve">has </w:t>
      </w:r>
      <w:r w:rsidRPr="001A50A5">
        <w:rPr>
          <w:rFonts w:eastAsia="Times New Roman" w:cs="Arial"/>
          <w:color w:val="auto"/>
          <w:sz w:val="22"/>
          <w:szCs w:val="22"/>
        </w:rPr>
        <w:t>embark</w:t>
      </w:r>
      <w:r w:rsidR="00494BC6">
        <w:rPr>
          <w:rFonts w:eastAsia="Times New Roman" w:cs="Arial"/>
          <w:color w:val="auto"/>
          <w:sz w:val="22"/>
          <w:szCs w:val="22"/>
        </w:rPr>
        <w:t>ed in</w:t>
      </w:r>
      <w:r w:rsidRPr="001A50A5">
        <w:rPr>
          <w:rFonts w:eastAsia="Times New Roman" w:cs="Arial"/>
          <w:color w:val="auto"/>
          <w:sz w:val="22"/>
          <w:szCs w:val="22"/>
        </w:rPr>
        <w:t xml:space="preserve"> implement</w:t>
      </w:r>
      <w:r w:rsidR="00494BC6">
        <w:rPr>
          <w:rFonts w:eastAsia="Times New Roman" w:cs="Arial"/>
          <w:color w:val="auto"/>
          <w:sz w:val="22"/>
          <w:szCs w:val="22"/>
        </w:rPr>
        <w:t>ing</w:t>
      </w:r>
      <w:r w:rsidRPr="001A50A5">
        <w:rPr>
          <w:rFonts w:eastAsia="Times New Roman" w:cs="Arial"/>
          <w:color w:val="auto"/>
          <w:sz w:val="22"/>
          <w:szCs w:val="22"/>
        </w:rPr>
        <w:t xml:space="preserve"> federation solutions </w:t>
      </w:r>
      <w:r w:rsidR="00792FC9" w:rsidRPr="001A50A5">
        <w:rPr>
          <w:rFonts w:eastAsia="Times New Roman" w:cs="Arial"/>
          <w:color w:val="auto"/>
          <w:sz w:val="22"/>
          <w:szCs w:val="22"/>
        </w:rPr>
        <w:t>that</w:t>
      </w:r>
      <w:r w:rsidRPr="001A50A5">
        <w:rPr>
          <w:rFonts w:eastAsia="Times New Roman" w:cs="Arial"/>
          <w:color w:val="auto"/>
          <w:sz w:val="22"/>
          <w:szCs w:val="22"/>
        </w:rPr>
        <w:t xml:space="preserve"> will be tightly integrated with TESS components for </w:t>
      </w:r>
      <w:r w:rsidR="00494BC6">
        <w:rPr>
          <w:rFonts w:eastAsia="Times New Roman" w:cs="Arial"/>
          <w:color w:val="auto"/>
          <w:sz w:val="22"/>
          <w:szCs w:val="22"/>
        </w:rPr>
        <w:t>IAM</w:t>
      </w:r>
      <w:r w:rsidRPr="001A50A5">
        <w:rPr>
          <w:rFonts w:eastAsia="Times New Roman" w:cs="Arial"/>
          <w:color w:val="auto"/>
          <w:sz w:val="22"/>
          <w:szCs w:val="22"/>
        </w:rPr>
        <w:t xml:space="preserve">. As an </w:t>
      </w:r>
      <w:r w:rsidR="00ED3E5E">
        <w:rPr>
          <w:rFonts w:eastAsia="Times New Roman" w:cs="Arial"/>
          <w:color w:val="auto"/>
          <w:sz w:val="22"/>
          <w:szCs w:val="22"/>
        </w:rPr>
        <w:t>IdP</w:t>
      </w:r>
      <w:r w:rsidRPr="001A50A5">
        <w:rPr>
          <w:rFonts w:eastAsia="Times New Roman" w:cs="Arial"/>
          <w:color w:val="auto"/>
          <w:sz w:val="22"/>
          <w:szCs w:val="22"/>
        </w:rPr>
        <w:t>, the primary authoritative source for user information will be obtained from TESS. Active and authorized user information from TESS will be used to create federation protocols within the circle of trust domains to federate users</w:t>
      </w:r>
      <w:r w:rsidR="00494BC6">
        <w:rPr>
          <w:rFonts w:eastAsia="Times New Roman" w:cs="Arial"/>
          <w:color w:val="auto"/>
          <w:sz w:val="22"/>
          <w:szCs w:val="22"/>
        </w:rPr>
        <w:t>.</w:t>
      </w:r>
    </w:p>
    <w:p w:rsidR="006C3439" w:rsidRPr="001A50A5" w:rsidRDefault="001A50A5" w:rsidP="001D65B4">
      <w:pPr>
        <w:pStyle w:val="Heading2"/>
      </w:pPr>
      <w:bookmarkStart w:id="43" w:name="_Toc396473746"/>
      <w:r w:rsidRPr="001A50A5">
        <w:t>Federation Integration Components</w:t>
      </w:r>
      <w:bookmarkEnd w:id="43"/>
    </w:p>
    <w:p w:rsidR="001A50A5" w:rsidRPr="001A50A5" w:rsidRDefault="00494BC6" w:rsidP="001A50A5">
      <w:pPr>
        <w:pStyle w:val="Bodycopy"/>
        <w:rPr>
          <w:rFonts w:cs="Arial"/>
          <w:sz w:val="22"/>
          <w:szCs w:val="22"/>
        </w:rPr>
      </w:pPr>
      <w:r>
        <w:rPr>
          <w:rFonts w:cs="Arial"/>
          <w:sz w:val="22"/>
          <w:szCs w:val="22"/>
        </w:rPr>
        <w:t>The TMS OIF</w:t>
      </w:r>
      <w:r w:rsidR="001A50A5" w:rsidRPr="001A50A5">
        <w:rPr>
          <w:rFonts w:cs="Arial"/>
          <w:sz w:val="22"/>
          <w:szCs w:val="22"/>
        </w:rPr>
        <w:t xml:space="preserve"> </w:t>
      </w:r>
      <w:r>
        <w:rPr>
          <w:rFonts w:cs="Arial"/>
          <w:sz w:val="22"/>
          <w:szCs w:val="22"/>
        </w:rPr>
        <w:t>i</w:t>
      </w:r>
      <w:r w:rsidR="001A50A5" w:rsidRPr="001A50A5">
        <w:rPr>
          <w:rFonts w:cs="Arial"/>
          <w:sz w:val="22"/>
          <w:szCs w:val="22"/>
        </w:rPr>
        <w:t xml:space="preserve">mplementation will </w:t>
      </w:r>
      <w:r>
        <w:rPr>
          <w:rFonts w:cs="Arial"/>
          <w:sz w:val="22"/>
          <w:szCs w:val="22"/>
        </w:rPr>
        <w:t>leverage</w:t>
      </w:r>
      <w:r w:rsidRPr="001A50A5">
        <w:rPr>
          <w:rFonts w:cs="Arial"/>
          <w:sz w:val="22"/>
          <w:szCs w:val="22"/>
        </w:rPr>
        <w:t xml:space="preserve"> </w:t>
      </w:r>
      <w:r w:rsidR="001A50A5" w:rsidRPr="001A50A5">
        <w:rPr>
          <w:rFonts w:cs="Arial"/>
          <w:sz w:val="22"/>
          <w:szCs w:val="22"/>
        </w:rPr>
        <w:t xml:space="preserve">the </w:t>
      </w:r>
      <w:r>
        <w:rPr>
          <w:rFonts w:cs="Arial"/>
          <w:sz w:val="22"/>
          <w:szCs w:val="22"/>
        </w:rPr>
        <w:t xml:space="preserve">other components of the </w:t>
      </w:r>
      <w:r w:rsidR="001A50A5" w:rsidRPr="001A50A5">
        <w:rPr>
          <w:rFonts w:cs="Arial"/>
          <w:sz w:val="22"/>
          <w:szCs w:val="22"/>
        </w:rPr>
        <w:t xml:space="preserve">TESS infrastructure for tighter integration with existing </w:t>
      </w:r>
      <w:r>
        <w:rPr>
          <w:rFonts w:cs="Arial"/>
          <w:sz w:val="22"/>
          <w:szCs w:val="22"/>
        </w:rPr>
        <w:t>IAM</w:t>
      </w:r>
      <w:r w:rsidR="001A50A5" w:rsidRPr="001A50A5">
        <w:rPr>
          <w:rFonts w:cs="Arial"/>
          <w:sz w:val="22"/>
          <w:szCs w:val="22"/>
        </w:rPr>
        <w:t xml:space="preserve"> components</w:t>
      </w:r>
    </w:p>
    <w:p w:rsidR="001A50A5" w:rsidRPr="001A50A5" w:rsidRDefault="001A50A5" w:rsidP="001A50A5">
      <w:pPr>
        <w:pStyle w:val="Bodycopy"/>
        <w:rPr>
          <w:rFonts w:cs="Arial"/>
          <w:sz w:val="22"/>
          <w:szCs w:val="22"/>
        </w:rPr>
      </w:pPr>
      <w:r w:rsidRPr="001A50A5">
        <w:rPr>
          <w:rFonts w:cs="Arial"/>
          <w:sz w:val="22"/>
          <w:szCs w:val="22"/>
        </w:rPr>
        <w:t xml:space="preserve">The components utilized for successful setup of OIF </w:t>
      </w:r>
      <w:r w:rsidR="00761173">
        <w:rPr>
          <w:rFonts w:cs="Arial"/>
          <w:sz w:val="22"/>
          <w:szCs w:val="22"/>
        </w:rPr>
        <w:t xml:space="preserve">at TMS </w:t>
      </w:r>
      <w:r w:rsidRPr="001A50A5">
        <w:rPr>
          <w:rFonts w:cs="Arial"/>
          <w:sz w:val="22"/>
          <w:szCs w:val="22"/>
        </w:rPr>
        <w:t>will include</w:t>
      </w:r>
    </w:p>
    <w:p w:rsidR="001A50A5" w:rsidRPr="001A50A5" w:rsidRDefault="001A50A5" w:rsidP="00D36A51">
      <w:pPr>
        <w:pStyle w:val="Bodycopy"/>
        <w:numPr>
          <w:ilvl w:val="0"/>
          <w:numId w:val="16"/>
        </w:numPr>
        <w:rPr>
          <w:rFonts w:cs="Arial"/>
          <w:sz w:val="22"/>
          <w:szCs w:val="22"/>
        </w:rPr>
      </w:pPr>
      <w:r w:rsidRPr="00434408">
        <w:rPr>
          <w:rFonts w:cs="Arial"/>
          <w:sz w:val="22"/>
          <w:szCs w:val="22"/>
        </w:rPr>
        <w:t>Oracle Identity Manager</w:t>
      </w:r>
      <w:r w:rsidR="00494BC6">
        <w:rPr>
          <w:rFonts w:cs="Arial"/>
          <w:sz w:val="22"/>
          <w:szCs w:val="22"/>
        </w:rPr>
        <w:t xml:space="preserve"> (“OIM”)</w:t>
      </w:r>
      <w:r w:rsidRPr="001A50A5">
        <w:rPr>
          <w:rFonts w:cs="Arial"/>
          <w:b/>
          <w:sz w:val="22"/>
          <w:szCs w:val="22"/>
        </w:rPr>
        <w:t>:</w:t>
      </w:r>
      <w:r w:rsidRPr="001A50A5">
        <w:rPr>
          <w:rFonts w:cs="Arial"/>
          <w:sz w:val="22"/>
          <w:szCs w:val="22"/>
        </w:rPr>
        <w:t xml:space="preserve">  This will be utilized for the creating and maintaining User Identities </w:t>
      </w:r>
      <w:r w:rsidR="00744EFE">
        <w:rPr>
          <w:rFonts w:cs="Arial"/>
          <w:sz w:val="22"/>
          <w:szCs w:val="22"/>
        </w:rPr>
        <w:t>across</w:t>
      </w:r>
      <w:r w:rsidRPr="001A50A5">
        <w:rPr>
          <w:rFonts w:cs="Arial"/>
          <w:sz w:val="22"/>
          <w:szCs w:val="22"/>
        </w:rPr>
        <w:t xml:space="preserve"> </w:t>
      </w:r>
      <w:r>
        <w:rPr>
          <w:rFonts w:cs="Arial"/>
          <w:sz w:val="22"/>
          <w:szCs w:val="22"/>
        </w:rPr>
        <w:t>TESS</w:t>
      </w:r>
      <w:r w:rsidRPr="001A50A5">
        <w:rPr>
          <w:rFonts w:cs="Arial"/>
          <w:sz w:val="22"/>
          <w:szCs w:val="22"/>
        </w:rPr>
        <w:t xml:space="preserve"> </w:t>
      </w:r>
      <w:r w:rsidR="00744EFE">
        <w:rPr>
          <w:rFonts w:cs="Arial"/>
          <w:sz w:val="22"/>
          <w:szCs w:val="22"/>
        </w:rPr>
        <w:t>infrastructure</w:t>
      </w:r>
      <w:r w:rsidRPr="001A50A5">
        <w:rPr>
          <w:rFonts w:cs="Arial"/>
          <w:sz w:val="22"/>
          <w:szCs w:val="22"/>
        </w:rPr>
        <w:t>.</w:t>
      </w:r>
    </w:p>
    <w:p w:rsidR="001A50A5" w:rsidRPr="001A50A5" w:rsidRDefault="001A50A5" w:rsidP="00D36A51">
      <w:pPr>
        <w:pStyle w:val="Bodycopy"/>
        <w:numPr>
          <w:ilvl w:val="0"/>
          <w:numId w:val="16"/>
        </w:numPr>
        <w:rPr>
          <w:rFonts w:cs="Arial"/>
          <w:sz w:val="22"/>
          <w:szCs w:val="22"/>
        </w:rPr>
      </w:pPr>
      <w:r w:rsidRPr="00434408">
        <w:rPr>
          <w:rFonts w:cs="Arial"/>
          <w:sz w:val="22"/>
          <w:szCs w:val="22"/>
        </w:rPr>
        <w:t>Oracle Directory Server Enterprise Edition</w:t>
      </w:r>
      <w:r w:rsidR="00494BC6">
        <w:rPr>
          <w:rFonts w:cs="Arial"/>
          <w:sz w:val="22"/>
          <w:szCs w:val="22"/>
        </w:rPr>
        <w:t xml:space="preserve"> (“ODSEE”)</w:t>
      </w:r>
      <w:r w:rsidRPr="001A50A5">
        <w:rPr>
          <w:rFonts w:cs="Arial"/>
          <w:b/>
          <w:sz w:val="22"/>
          <w:szCs w:val="22"/>
        </w:rPr>
        <w:t>:</w:t>
      </w:r>
      <w:r w:rsidRPr="001A50A5">
        <w:rPr>
          <w:rFonts w:cs="Arial"/>
          <w:sz w:val="22"/>
          <w:szCs w:val="22"/>
        </w:rPr>
        <w:t xml:space="preserve"> The O</w:t>
      </w:r>
      <w:r w:rsidR="00744EFE">
        <w:rPr>
          <w:rFonts w:cs="Arial"/>
          <w:sz w:val="22"/>
          <w:szCs w:val="22"/>
        </w:rPr>
        <w:t>DSEE</w:t>
      </w:r>
      <w:r w:rsidRPr="001A50A5">
        <w:rPr>
          <w:rFonts w:cs="Arial"/>
          <w:sz w:val="22"/>
          <w:szCs w:val="22"/>
        </w:rPr>
        <w:t xml:space="preserve"> will be the primary source as an LDAP directory for obtaining user attributes and entitlements for OIF as an </w:t>
      </w:r>
      <w:r w:rsidR="00ED3E5E">
        <w:rPr>
          <w:rFonts w:cs="Arial"/>
          <w:sz w:val="22"/>
          <w:szCs w:val="22"/>
        </w:rPr>
        <w:t>IdP</w:t>
      </w:r>
      <w:r w:rsidRPr="001A50A5">
        <w:rPr>
          <w:rFonts w:cs="Arial"/>
          <w:sz w:val="22"/>
          <w:szCs w:val="22"/>
        </w:rPr>
        <w:t xml:space="preserve"> and a SP.</w:t>
      </w:r>
    </w:p>
    <w:p w:rsidR="001A50A5" w:rsidRPr="001A50A5" w:rsidRDefault="001A50A5" w:rsidP="00D36A51">
      <w:pPr>
        <w:pStyle w:val="Bodycopy"/>
        <w:numPr>
          <w:ilvl w:val="0"/>
          <w:numId w:val="16"/>
        </w:numPr>
        <w:rPr>
          <w:rFonts w:cs="Arial"/>
          <w:sz w:val="22"/>
          <w:szCs w:val="22"/>
        </w:rPr>
      </w:pPr>
      <w:r w:rsidRPr="00434408">
        <w:rPr>
          <w:rFonts w:cs="Arial"/>
          <w:sz w:val="22"/>
          <w:szCs w:val="22"/>
        </w:rPr>
        <w:t>Oracle Virtual Directory</w:t>
      </w:r>
      <w:r w:rsidR="000B7D99">
        <w:rPr>
          <w:rFonts w:cs="Arial"/>
          <w:sz w:val="22"/>
          <w:szCs w:val="22"/>
        </w:rPr>
        <w:t xml:space="preserve"> (“OVD”)</w:t>
      </w:r>
      <w:r w:rsidRPr="00434408">
        <w:rPr>
          <w:rFonts w:cs="Arial"/>
          <w:sz w:val="22"/>
          <w:szCs w:val="22"/>
        </w:rPr>
        <w:t>:</w:t>
      </w:r>
      <w:r w:rsidRPr="001A50A5">
        <w:rPr>
          <w:rFonts w:cs="Arial"/>
          <w:sz w:val="22"/>
          <w:szCs w:val="22"/>
        </w:rPr>
        <w:t xml:space="preserve"> OIF will point to the virtual directory for obtaining user identity, primarily from </w:t>
      </w:r>
      <w:r w:rsidR="00744EFE">
        <w:rPr>
          <w:rFonts w:cs="Arial"/>
          <w:sz w:val="22"/>
          <w:szCs w:val="22"/>
        </w:rPr>
        <w:t>ODSEE</w:t>
      </w:r>
      <w:r w:rsidRPr="001A50A5">
        <w:rPr>
          <w:rFonts w:cs="Arial"/>
          <w:sz w:val="22"/>
          <w:szCs w:val="22"/>
        </w:rPr>
        <w:t>. Should a user exist in the primary source, OVD will gather user attributes to other sources through a join view adapter.</w:t>
      </w:r>
    </w:p>
    <w:p w:rsidR="001A50A5" w:rsidRPr="001A50A5" w:rsidRDefault="001A50A5" w:rsidP="00D36A51">
      <w:pPr>
        <w:pStyle w:val="Bodycopy"/>
        <w:numPr>
          <w:ilvl w:val="0"/>
          <w:numId w:val="16"/>
        </w:numPr>
        <w:rPr>
          <w:rFonts w:cs="Arial"/>
          <w:sz w:val="22"/>
          <w:szCs w:val="22"/>
        </w:rPr>
      </w:pPr>
      <w:r w:rsidRPr="00434408">
        <w:rPr>
          <w:rFonts w:cs="Arial"/>
          <w:sz w:val="22"/>
          <w:szCs w:val="22"/>
        </w:rPr>
        <w:t>Oracle Access Manager</w:t>
      </w:r>
      <w:r w:rsidR="000B7D99">
        <w:rPr>
          <w:rFonts w:cs="Arial"/>
          <w:sz w:val="22"/>
          <w:szCs w:val="22"/>
        </w:rPr>
        <w:t xml:space="preserve"> (“OAM”)</w:t>
      </w:r>
      <w:r w:rsidRPr="00434408">
        <w:rPr>
          <w:rFonts w:cs="Arial"/>
          <w:sz w:val="22"/>
          <w:szCs w:val="22"/>
        </w:rPr>
        <w:t>:</w:t>
      </w:r>
      <w:r w:rsidRPr="001A50A5">
        <w:rPr>
          <w:rFonts w:cs="Arial"/>
          <w:sz w:val="22"/>
          <w:szCs w:val="22"/>
        </w:rPr>
        <w:t xml:space="preserve"> </w:t>
      </w:r>
      <w:r w:rsidR="000B7D99">
        <w:rPr>
          <w:rFonts w:cs="Arial"/>
          <w:sz w:val="22"/>
          <w:szCs w:val="22"/>
        </w:rPr>
        <w:t>OAM</w:t>
      </w:r>
      <w:r w:rsidRPr="001A50A5">
        <w:rPr>
          <w:rFonts w:cs="Arial"/>
          <w:sz w:val="22"/>
          <w:szCs w:val="22"/>
        </w:rPr>
        <w:t xml:space="preserve"> will protect defined resources and validate user access based on predefined attributes and access rules defined in the </w:t>
      </w:r>
      <w:r w:rsidR="00744EFE">
        <w:rPr>
          <w:rFonts w:cs="Arial"/>
          <w:sz w:val="22"/>
          <w:szCs w:val="22"/>
        </w:rPr>
        <w:t>ODSEE</w:t>
      </w:r>
      <w:r w:rsidRPr="001A50A5">
        <w:rPr>
          <w:rFonts w:cs="Arial"/>
          <w:sz w:val="22"/>
          <w:szCs w:val="22"/>
        </w:rPr>
        <w:t xml:space="preserve"> or other defined </w:t>
      </w:r>
      <w:r w:rsidR="00BE4A40">
        <w:rPr>
          <w:rFonts w:cs="Arial"/>
          <w:sz w:val="22"/>
          <w:szCs w:val="22"/>
        </w:rPr>
        <w:t>directory</w:t>
      </w:r>
      <w:r w:rsidR="00BE4A40" w:rsidRPr="001A50A5">
        <w:rPr>
          <w:rFonts w:cs="Arial"/>
          <w:sz w:val="22"/>
          <w:szCs w:val="22"/>
        </w:rPr>
        <w:t xml:space="preserve"> </w:t>
      </w:r>
      <w:r w:rsidRPr="001A50A5">
        <w:rPr>
          <w:rFonts w:cs="Arial"/>
          <w:sz w:val="22"/>
          <w:szCs w:val="22"/>
        </w:rPr>
        <w:t>sources.</w:t>
      </w:r>
    </w:p>
    <w:p w:rsidR="001A50A5" w:rsidRDefault="00761173" w:rsidP="00D36A51">
      <w:pPr>
        <w:pStyle w:val="Bodycopy"/>
        <w:numPr>
          <w:ilvl w:val="0"/>
          <w:numId w:val="16"/>
        </w:numPr>
        <w:rPr>
          <w:rFonts w:cs="Arial"/>
          <w:sz w:val="22"/>
          <w:szCs w:val="22"/>
        </w:rPr>
      </w:pPr>
      <w:r w:rsidRPr="00434408">
        <w:rPr>
          <w:rFonts w:cs="Arial"/>
          <w:sz w:val="22"/>
          <w:szCs w:val="22"/>
        </w:rPr>
        <w:t>WebGates:</w:t>
      </w:r>
      <w:r w:rsidRPr="001A50A5">
        <w:rPr>
          <w:rFonts w:cs="Arial"/>
          <w:sz w:val="22"/>
          <w:szCs w:val="22"/>
        </w:rPr>
        <w:t xml:space="preserve"> </w:t>
      </w:r>
      <w:r w:rsidR="00B57DB9" w:rsidRPr="001A50A5">
        <w:rPr>
          <w:rFonts w:cs="Arial"/>
          <w:sz w:val="22"/>
          <w:szCs w:val="22"/>
        </w:rPr>
        <w:t>Web</w:t>
      </w:r>
      <w:r w:rsidR="00B57DB9">
        <w:rPr>
          <w:rFonts w:cs="Arial"/>
          <w:sz w:val="22"/>
          <w:szCs w:val="22"/>
        </w:rPr>
        <w:t>G</w:t>
      </w:r>
      <w:r w:rsidR="00B57DB9" w:rsidRPr="001A50A5">
        <w:rPr>
          <w:rFonts w:cs="Arial"/>
          <w:sz w:val="22"/>
          <w:szCs w:val="22"/>
        </w:rPr>
        <w:t xml:space="preserve">ates </w:t>
      </w:r>
      <w:r w:rsidRPr="001A50A5">
        <w:rPr>
          <w:rFonts w:cs="Arial"/>
          <w:sz w:val="22"/>
          <w:szCs w:val="22"/>
        </w:rPr>
        <w:t>installed in the infrastructure will validate users through OAM, and should the identity not exist, the request will be forwarded to OIF for its capacity</w:t>
      </w:r>
      <w:r>
        <w:rPr>
          <w:rFonts w:cs="Arial"/>
          <w:sz w:val="22"/>
          <w:szCs w:val="22"/>
        </w:rPr>
        <w:t xml:space="preserve"> to either provide access as an </w:t>
      </w:r>
      <w:r w:rsidR="00ED3E5E">
        <w:rPr>
          <w:rFonts w:cs="Arial"/>
          <w:sz w:val="22"/>
          <w:szCs w:val="22"/>
        </w:rPr>
        <w:t>IdP</w:t>
      </w:r>
      <w:r>
        <w:rPr>
          <w:rFonts w:cs="Arial"/>
          <w:sz w:val="22"/>
          <w:szCs w:val="22"/>
        </w:rPr>
        <w:t xml:space="preserve"> </w:t>
      </w:r>
      <w:r w:rsidRPr="001A50A5">
        <w:rPr>
          <w:rFonts w:cs="Arial"/>
          <w:sz w:val="22"/>
          <w:szCs w:val="22"/>
        </w:rPr>
        <w:t>or a SP.</w:t>
      </w:r>
    </w:p>
    <w:p w:rsidR="00744EFE" w:rsidRDefault="00761173" w:rsidP="001D65B4">
      <w:pPr>
        <w:pStyle w:val="Heading2"/>
      </w:pPr>
      <w:bookmarkStart w:id="44" w:name="_Toc396473747"/>
      <w:r>
        <w:t>TESS Federation Components</w:t>
      </w:r>
      <w:bookmarkEnd w:id="44"/>
    </w:p>
    <w:tbl>
      <w:tblPr>
        <w:tblStyle w:val="TableGrid"/>
        <w:tblW w:w="0" w:type="auto"/>
        <w:tblLook w:val="04A0" w:firstRow="1" w:lastRow="0" w:firstColumn="1" w:lastColumn="0" w:noHBand="0" w:noVBand="1"/>
      </w:tblPr>
      <w:tblGrid>
        <w:gridCol w:w="3432"/>
        <w:gridCol w:w="3432"/>
        <w:gridCol w:w="3432"/>
      </w:tblGrid>
      <w:tr w:rsidR="00BA7FB1" w:rsidRPr="00BA7FB1" w:rsidTr="00744EFE">
        <w:trPr>
          <w:cnfStyle w:val="100000000000" w:firstRow="1" w:lastRow="0" w:firstColumn="0" w:lastColumn="0" w:oddVBand="0" w:evenVBand="0" w:oddHBand="0" w:evenHBand="0" w:firstRowFirstColumn="0" w:firstRowLastColumn="0" w:lastRowFirstColumn="0" w:lastRowLastColumn="0"/>
        </w:trPr>
        <w:tc>
          <w:tcPr>
            <w:tcW w:w="3432" w:type="dxa"/>
          </w:tcPr>
          <w:p w:rsidR="00BA7FB1" w:rsidRPr="00772C24" w:rsidRDefault="00BA7FB1" w:rsidP="00744EFE">
            <w:pPr>
              <w:rPr>
                <w:rFonts w:ascii="Arial" w:hAnsi="Arial" w:cs="Arial"/>
                <w:sz w:val="20"/>
              </w:rPr>
            </w:pPr>
            <w:r w:rsidRPr="00772C24">
              <w:rPr>
                <w:rFonts w:ascii="Arial" w:hAnsi="Arial" w:cs="Arial"/>
                <w:sz w:val="20"/>
              </w:rPr>
              <w:t>Component</w:t>
            </w:r>
          </w:p>
        </w:tc>
        <w:tc>
          <w:tcPr>
            <w:tcW w:w="3432" w:type="dxa"/>
          </w:tcPr>
          <w:p w:rsidR="00BA7FB1" w:rsidRPr="00772C24" w:rsidRDefault="00BA7FB1" w:rsidP="00744EFE">
            <w:pPr>
              <w:rPr>
                <w:rFonts w:ascii="Arial" w:hAnsi="Arial" w:cs="Arial"/>
                <w:sz w:val="20"/>
              </w:rPr>
            </w:pPr>
            <w:r w:rsidRPr="00772C24">
              <w:rPr>
                <w:rFonts w:ascii="Arial" w:hAnsi="Arial" w:cs="Arial"/>
                <w:sz w:val="20"/>
              </w:rPr>
              <w:t>Interface</w:t>
            </w:r>
          </w:p>
        </w:tc>
        <w:tc>
          <w:tcPr>
            <w:tcW w:w="3432" w:type="dxa"/>
          </w:tcPr>
          <w:p w:rsidR="00BA7FB1" w:rsidRPr="00772C24" w:rsidRDefault="00BA7FB1" w:rsidP="00744EFE">
            <w:pPr>
              <w:rPr>
                <w:rFonts w:ascii="Arial" w:hAnsi="Arial" w:cs="Arial"/>
                <w:sz w:val="20"/>
              </w:rPr>
            </w:pPr>
            <w:r w:rsidRPr="00772C24">
              <w:rPr>
                <w:rFonts w:ascii="Arial" w:hAnsi="Arial" w:cs="Arial"/>
                <w:sz w:val="20"/>
              </w:rPr>
              <w:t>Description</w:t>
            </w:r>
          </w:p>
        </w:tc>
      </w:tr>
      <w:tr w:rsidR="00BA7FB1" w:rsidRPr="00BA7FB1" w:rsidTr="00BA7FB1">
        <w:tc>
          <w:tcPr>
            <w:tcW w:w="10296" w:type="dxa"/>
            <w:gridSpan w:val="3"/>
            <w:shd w:val="clear" w:color="auto" w:fill="002776" w:themeFill="text2"/>
          </w:tcPr>
          <w:p w:rsidR="00BA7FB1" w:rsidRPr="00772C24" w:rsidRDefault="00BA7FB1" w:rsidP="00744EFE">
            <w:pPr>
              <w:rPr>
                <w:rFonts w:ascii="Arial" w:hAnsi="Arial" w:cs="Arial"/>
                <w:b/>
                <w:sz w:val="22"/>
              </w:rPr>
            </w:pPr>
            <w:r w:rsidRPr="00772C24">
              <w:rPr>
                <w:rFonts w:ascii="Arial" w:hAnsi="Arial" w:cs="Arial"/>
                <w:b/>
                <w:sz w:val="20"/>
              </w:rPr>
              <w:t>Presentation Tier</w:t>
            </w:r>
          </w:p>
        </w:tc>
      </w:tr>
      <w:tr w:rsidR="00BA7FB1" w:rsidRPr="00BA7FB1" w:rsidTr="00744EFE">
        <w:tc>
          <w:tcPr>
            <w:tcW w:w="3432" w:type="dxa"/>
          </w:tcPr>
          <w:p w:rsidR="00BA7FB1" w:rsidRPr="00BA7FB1" w:rsidRDefault="00BA7FB1" w:rsidP="00BA7FB1">
            <w:pPr>
              <w:pStyle w:val="Tableentry"/>
              <w:rPr>
                <w:rFonts w:cs="Arial"/>
                <w:sz w:val="20"/>
                <w:szCs w:val="20"/>
              </w:rPr>
            </w:pPr>
            <w:r w:rsidRPr="00BA7FB1">
              <w:rPr>
                <w:rFonts w:cs="Arial"/>
                <w:sz w:val="20"/>
                <w:szCs w:val="20"/>
              </w:rPr>
              <w:t>Admin Web Interface</w:t>
            </w:r>
          </w:p>
        </w:tc>
        <w:tc>
          <w:tcPr>
            <w:tcW w:w="3432" w:type="dxa"/>
          </w:tcPr>
          <w:p w:rsidR="00BA7FB1" w:rsidRPr="00BA7FB1" w:rsidRDefault="00BA7FB1" w:rsidP="00BA7FB1">
            <w:pPr>
              <w:pStyle w:val="Tableentry"/>
              <w:rPr>
                <w:rFonts w:cs="Arial"/>
                <w:sz w:val="20"/>
                <w:szCs w:val="20"/>
              </w:rPr>
            </w:pPr>
            <w:r w:rsidRPr="00BA7FB1">
              <w:rPr>
                <w:rFonts w:cs="Arial"/>
                <w:sz w:val="20"/>
                <w:szCs w:val="20"/>
              </w:rPr>
              <w:t>HTTP(S)</w:t>
            </w:r>
          </w:p>
        </w:tc>
        <w:tc>
          <w:tcPr>
            <w:tcW w:w="3432" w:type="dxa"/>
          </w:tcPr>
          <w:p w:rsidR="00BA7FB1" w:rsidRPr="00BA7FB1" w:rsidRDefault="00BA7FB1" w:rsidP="00BA7FB1">
            <w:pPr>
              <w:pStyle w:val="Tableentry"/>
              <w:rPr>
                <w:rFonts w:cs="Arial"/>
                <w:sz w:val="20"/>
                <w:szCs w:val="20"/>
              </w:rPr>
            </w:pPr>
            <w:r w:rsidRPr="00BA7FB1">
              <w:rPr>
                <w:rFonts w:cs="Arial"/>
                <w:sz w:val="20"/>
                <w:szCs w:val="20"/>
              </w:rPr>
              <w:t>The administrative interface for OIF that allows for the configuration of OIF and federation policies, etc. The OIF Admin Web Interface is deployed on a separate HTTP server from the OIF Federation Proxy.</w:t>
            </w:r>
          </w:p>
        </w:tc>
      </w:tr>
      <w:tr w:rsidR="00BA7FB1" w:rsidRPr="00BA7FB1" w:rsidTr="00744EFE">
        <w:tc>
          <w:tcPr>
            <w:tcW w:w="3432" w:type="dxa"/>
          </w:tcPr>
          <w:p w:rsidR="00BA7FB1" w:rsidRPr="00BA7FB1" w:rsidRDefault="00BA7FB1" w:rsidP="00BA7FB1">
            <w:pPr>
              <w:pStyle w:val="Tableentry"/>
              <w:rPr>
                <w:rFonts w:cs="Arial"/>
                <w:sz w:val="20"/>
                <w:szCs w:val="20"/>
              </w:rPr>
            </w:pPr>
            <w:r w:rsidRPr="00BA7FB1">
              <w:rPr>
                <w:rFonts w:cs="Arial"/>
                <w:sz w:val="20"/>
                <w:szCs w:val="20"/>
              </w:rPr>
              <w:t>Federation Proxy</w:t>
            </w:r>
          </w:p>
        </w:tc>
        <w:tc>
          <w:tcPr>
            <w:tcW w:w="3432" w:type="dxa"/>
          </w:tcPr>
          <w:p w:rsidR="00BA7FB1" w:rsidRPr="00BA7FB1" w:rsidRDefault="00BA7FB1" w:rsidP="00BA7FB1">
            <w:pPr>
              <w:pStyle w:val="Tableentry"/>
              <w:rPr>
                <w:rFonts w:cs="Arial"/>
                <w:sz w:val="20"/>
                <w:szCs w:val="20"/>
              </w:rPr>
            </w:pPr>
            <w:r w:rsidRPr="00BA7FB1">
              <w:rPr>
                <w:rFonts w:cs="Arial"/>
                <w:sz w:val="20"/>
                <w:szCs w:val="20"/>
              </w:rPr>
              <w:t>HTTP(S)</w:t>
            </w:r>
          </w:p>
        </w:tc>
        <w:tc>
          <w:tcPr>
            <w:tcW w:w="3432" w:type="dxa"/>
          </w:tcPr>
          <w:p w:rsidR="00BA7FB1" w:rsidRPr="00BA7FB1" w:rsidRDefault="00BA7FB1" w:rsidP="00BA7FB1">
            <w:pPr>
              <w:pStyle w:val="Tableentry"/>
              <w:rPr>
                <w:rFonts w:cs="Arial"/>
                <w:sz w:val="20"/>
                <w:szCs w:val="20"/>
              </w:rPr>
            </w:pPr>
            <w:r w:rsidRPr="00BA7FB1">
              <w:rPr>
                <w:rFonts w:cs="Arial"/>
                <w:sz w:val="20"/>
                <w:szCs w:val="20"/>
              </w:rPr>
              <w:t xml:space="preserve">An HTTP server which resides in the DMZ and forwards requests and responses to the federation server, </w:t>
            </w:r>
            <w:r w:rsidRPr="00BA7FB1">
              <w:rPr>
                <w:rFonts w:cs="Arial"/>
                <w:sz w:val="20"/>
                <w:szCs w:val="20"/>
              </w:rPr>
              <w:lastRenderedPageBreak/>
              <w:t>enabling transparent access to the server from an external network such as the internet.</w:t>
            </w:r>
          </w:p>
        </w:tc>
      </w:tr>
      <w:tr w:rsidR="00BA7FB1" w:rsidRPr="00BA7FB1" w:rsidTr="00744EFE">
        <w:tc>
          <w:tcPr>
            <w:tcW w:w="3432" w:type="dxa"/>
          </w:tcPr>
          <w:p w:rsidR="00BA7FB1" w:rsidRPr="00BA7FB1" w:rsidRDefault="00BA7FB1" w:rsidP="00BA7FB1">
            <w:pPr>
              <w:pStyle w:val="Tableentry"/>
              <w:rPr>
                <w:rFonts w:cs="Arial"/>
                <w:sz w:val="20"/>
                <w:szCs w:val="20"/>
              </w:rPr>
            </w:pPr>
            <w:r w:rsidRPr="00BA7FB1">
              <w:rPr>
                <w:rFonts w:cs="Arial"/>
                <w:sz w:val="20"/>
                <w:szCs w:val="20"/>
              </w:rPr>
              <w:lastRenderedPageBreak/>
              <w:t>Oracle OpenSSO Fedlets</w:t>
            </w:r>
          </w:p>
        </w:tc>
        <w:tc>
          <w:tcPr>
            <w:tcW w:w="3432" w:type="dxa"/>
          </w:tcPr>
          <w:p w:rsidR="00BA7FB1" w:rsidRPr="00BA7FB1" w:rsidRDefault="00BA7FB1" w:rsidP="00BA7FB1">
            <w:pPr>
              <w:pStyle w:val="Tableentry"/>
              <w:rPr>
                <w:rFonts w:cs="Arial"/>
                <w:sz w:val="20"/>
                <w:szCs w:val="20"/>
              </w:rPr>
            </w:pPr>
            <w:r w:rsidRPr="00BA7FB1">
              <w:rPr>
                <w:rFonts w:cs="Arial"/>
                <w:sz w:val="20"/>
                <w:szCs w:val="20"/>
              </w:rPr>
              <w:t>Java/.Net</w:t>
            </w:r>
          </w:p>
        </w:tc>
        <w:tc>
          <w:tcPr>
            <w:tcW w:w="3432" w:type="dxa"/>
          </w:tcPr>
          <w:p w:rsidR="00BA7FB1" w:rsidRPr="00BA7FB1" w:rsidRDefault="00BA7FB1" w:rsidP="00BA7FB1">
            <w:pPr>
              <w:pStyle w:val="Tableentry"/>
              <w:rPr>
                <w:rFonts w:cs="Arial"/>
                <w:sz w:val="20"/>
                <w:szCs w:val="20"/>
              </w:rPr>
            </w:pPr>
            <w:r w:rsidRPr="00BA7FB1">
              <w:rPr>
                <w:rFonts w:cs="Arial"/>
                <w:sz w:val="20"/>
                <w:szCs w:val="20"/>
              </w:rPr>
              <w:t xml:space="preserve">This component is provided as an integration mechanism to provide an existing application a way to “speak SAML” and integrate with an </w:t>
            </w:r>
            <w:r w:rsidR="00ED3E5E">
              <w:rPr>
                <w:rFonts w:cs="Arial"/>
                <w:sz w:val="20"/>
                <w:szCs w:val="20"/>
              </w:rPr>
              <w:t>IdP</w:t>
            </w:r>
            <w:r w:rsidRPr="00BA7FB1">
              <w:rPr>
                <w:rFonts w:cs="Arial"/>
                <w:sz w:val="20"/>
                <w:szCs w:val="20"/>
              </w:rPr>
              <w:t>.</w:t>
            </w:r>
          </w:p>
        </w:tc>
      </w:tr>
      <w:tr w:rsidR="00BA7FB1" w:rsidRPr="00BA7FB1" w:rsidTr="00BA7FB1">
        <w:tc>
          <w:tcPr>
            <w:tcW w:w="10296" w:type="dxa"/>
            <w:gridSpan w:val="3"/>
            <w:shd w:val="clear" w:color="auto" w:fill="002776" w:themeFill="text2"/>
          </w:tcPr>
          <w:p w:rsidR="00BA7FB1" w:rsidRPr="00BA7FB1" w:rsidRDefault="00BA7FB1" w:rsidP="00744EFE">
            <w:pPr>
              <w:rPr>
                <w:rFonts w:ascii="Arial" w:hAnsi="Arial" w:cs="Arial"/>
                <w:b/>
                <w:sz w:val="22"/>
              </w:rPr>
            </w:pPr>
            <w:r w:rsidRPr="00772C24">
              <w:rPr>
                <w:rFonts w:ascii="Arial" w:hAnsi="Arial" w:cs="Arial"/>
                <w:b/>
                <w:sz w:val="20"/>
              </w:rPr>
              <w:t>Application Tier</w:t>
            </w:r>
          </w:p>
        </w:tc>
      </w:tr>
      <w:tr w:rsidR="00BA7FB1" w:rsidRPr="00BA7FB1" w:rsidTr="00744EFE">
        <w:tc>
          <w:tcPr>
            <w:tcW w:w="3432" w:type="dxa"/>
          </w:tcPr>
          <w:p w:rsidR="00BA7FB1" w:rsidRPr="00BA7FB1" w:rsidRDefault="00BA7FB1" w:rsidP="000D7400">
            <w:pPr>
              <w:pStyle w:val="Tableentry"/>
              <w:rPr>
                <w:rFonts w:cs="Arial"/>
                <w:sz w:val="20"/>
                <w:szCs w:val="20"/>
              </w:rPr>
            </w:pPr>
            <w:r w:rsidRPr="00BA7FB1">
              <w:rPr>
                <w:rFonts w:cs="Arial"/>
                <w:sz w:val="20"/>
                <w:szCs w:val="20"/>
              </w:rPr>
              <w:t>SP Engine</w:t>
            </w:r>
          </w:p>
        </w:tc>
        <w:tc>
          <w:tcPr>
            <w:tcW w:w="3432" w:type="dxa"/>
          </w:tcPr>
          <w:p w:rsidR="00BA7FB1" w:rsidRPr="00BA7FB1" w:rsidRDefault="00BA7FB1" w:rsidP="00BA7FB1">
            <w:pPr>
              <w:pStyle w:val="Tableentry"/>
              <w:rPr>
                <w:rFonts w:cs="Arial"/>
                <w:sz w:val="20"/>
                <w:szCs w:val="20"/>
              </w:rPr>
            </w:pPr>
            <w:r w:rsidRPr="00BA7FB1">
              <w:rPr>
                <w:rFonts w:cs="Arial"/>
                <w:sz w:val="20"/>
                <w:szCs w:val="20"/>
              </w:rPr>
              <w:t>N/A</w:t>
            </w:r>
          </w:p>
        </w:tc>
        <w:tc>
          <w:tcPr>
            <w:tcW w:w="3432" w:type="dxa"/>
          </w:tcPr>
          <w:p w:rsidR="00BA7FB1" w:rsidRPr="00BA7FB1" w:rsidRDefault="00BA7FB1" w:rsidP="00BE4A40">
            <w:pPr>
              <w:pStyle w:val="Tableentry"/>
              <w:rPr>
                <w:rFonts w:cs="Arial"/>
                <w:sz w:val="20"/>
                <w:szCs w:val="20"/>
              </w:rPr>
            </w:pPr>
            <w:r w:rsidRPr="00BA7FB1">
              <w:rPr>
                <w:rFonts w:cs="Arial"/>
                <w:sz w:val="20"/>
                <w:szCs w:val="20"/>
              </w:rPr>
              <w:t>The module that creates a local authenticated session for the user based on a received federated SSO token.</w:t>
            </w:r>
          </w:p>
        </w:tc>
      </w:tr>
      <w:tr w:rsidR="00BA7FB1" w:rsidRPr="00BA7FB1" w:rsidTr="00744EFE">
        <w:tc>
          <w:tcPr>
            <w:tcW w:w="3432" w:type="dxa"/>
          </w:tcPr>
          <w:p w:rsidR="00BA7FB1" w:rsidRPr="00BA7FB1" w:rsidRDefault="00BA7FB1" w:rsidP="00BA7FB1">
            <w:pPr>
              <w:pStyle w:val="Tableentry"/>
              <w:rPr>
                <w:rFonts w:cs="Arial"/>
                <w:sz w:val="20"/>
                <w:szCs w:val="20"/>
              </w:rPr>
            </w:pPr>
            <w:r w:rsidRPr="00BA7FB1">
              <w:rPr>
                <w:rFonts w:cs="Arial"/>
                <w:sz w:val="20"/>
                <w:szCs w:val="20"/>
              </w:rPr>
              <w:t>Authentication Engine</w:t>
            </w:r>
          </w:p>
        </w:tc>
        <w:tc>
          <w:tcPr>
            <w:tcW w:w="3432" w:type="dxa"/>
          </w:tcPr>
          <w:p w:rsidR="00BA7FB1" w:rsidRPr="00BA7FB1" w:rsidRDefault="00BA7FB1" w:rsidP="00BA7FB1">
            <w:pPr>
              <w:pStyle w:val="Tableentry"/>
              <w:rPr>
                <w:rFonts w:cs="Arial"/>
                <w:sz w:val="20"/>
                <w:szCs w:val="20"/>
              </w:rPr>
            </w:pPr>
            <w:r w:rsidRPr="00BA7FB1">
              <w:rPr>
                <w:rFonts w:cs="Arial"/>
                <w:sz w:val="20"/>
                <w:szCs w:val="20"/>
              </w:rPr>
              <w:t>HTTP(S)</w:t>
            </w:r>
          </w:p>
        </w:tc>
        <w:tc>
          <w:tcPr>
            <w:tcW w:w="3432" w:type="dxa"/>
          </w:tcPr>
          <w:p w:rsidR="00BA7FB1" w:rsidRPr="00BA7FB1" w:rsidRDefault="00BA7FB1" w:rsidP="00BA7FB1">
            <w:pPr>
              <w:pStyle w:val="Tableentry"/>
              <w:rPr>
                <w:rFonts w:cs="Arial"/>
                <w:sz w:val="20"/>
                <w:szCs w:val="20"/>
              </w:rPr>
            </w:pPr>
            <w:r w:rsidRPr="00BA7FB1">
              <w:rPr>
                <w:rFonts w:cs="Arial"/>
                <w:sz w:val="20"/>
                <w:szCs w:val="20"/>
              </w:rPr>
              <w:t>The module that challenges users when they log in.</w:t>
            </w:r>
          </w:p>
        </w:tc>
      </w:tr>
      <w:tr w:rsidR="00BA7FB1" w:rsidRPr="00BA7FB1" w:rsidTr="00744EFE">
        <w:tc>
          <w:tcPr>
            <w:tcW w:w="3432" w:type="dxa"/>
          </w:tcPr>
          <w:p w:rsidR="00BA7FB1" w:rsidRPr="00BA7FB1" w:rsidRDefault="00BA7FB1" w:rsidP="00BA7FB1">
            <w:pPr>
              <w:pStyle w:val="Tableentry"/>
              <w:rPr>
                <w:rFonts w:cs="Arial"/>
                <w:sz w:val="20"/>
                <w:szCs w:val="20"/>
              </w:rPr>
            </w:pPr>
            <w:r w:rsidRPr="00BA7FB1">
              <w:rPr>
                <w:rFonts w:cs="Arial"/>
                <w:sz w:val="20"/>
                <w:szCs w:val="20"/>
              </w:rPr>
              <w:t>Federation Server</w:t>
            </w:r>
          </w:p>
        </w:tc>
        <w:tc>
          <w:tcPr>
            <w:tcW w:w="3432" w:type="dxa"/>
          </w:tcPr>
          <w:p w:rsidR="00BA7FB1" w:rsidRPr="00BA7FB1" w:rsidRDefault="00BA7FB1" w:rsidP="00BA7FB1">
            <w:pPr>
              <w:pStyle w:val="Tableentry"/>
              <w:rPr>
                <w:rFonts w:cs="Arial"/>
                <w:sz w:val="20"/>
                <w:szCs w:val="20"/>
              </w:rPr>
            </w:pPr>
            <w:r w:rsidRPr="00BA7FB1">
              <w:rPr>
                <w:rFonts w:cs="Arial"/>
                <w:sz w:val="20"/>
                <w:szCs w:val="20"/>
              </w:rPr>
              <w:t>HTTP(S)</w:t>
            </w:r>
          </w:p>
        </w:tc>
        <w:tc>
          <w:tcPr>
            <w:tcW w:w="3432" w:type="dxa"/>
          </w:tcPr>
          <w:p w:rsidR="00BA7FB1" w:rsidRPr="00BA7FB1" w:rsidRDefault="00BA7FB1" w:rsidP="00BA7FB1">
            <w:pPr>
              <w:pStyle w:val="Tableentry"/>
              <w:rPr>
                <w:rFonts w:cs="Arial"/>
                <w:sz w:val="20"/>
                <w:szCs w:val="20"/>
              </w:rPr>
            </w:pPr>
            <w:r w:rsidRPr="00BA7FB1">
              <w:rPr>
                <w:rFonts w:cs="Arial"/>
                <w:sz w:val="20"/>
                <w:szCs w:val="20"/>
              </w:rPr>
              <w:t xml:space="preserve">The policy decision point for OIF where federation policies and OIF configuration are administered (via a web interface). </w:t>
            </w:r>
          </w:p>
        </w:tc>
      </w:tr>
      <w:tr w:rsidR="00BA7FB1" w:rsidRPr="00BA7FB1" w:rsidTr="00BA7FB1">
        <w:tc>
          <w:tcPr>
            <w:tcW w:w="10296" w:type="dxa"/>
            <w:gridSpan w:val="3"/>
            <w:shd w:val="clear" w:color="auto" w:fill="002776" w:themeFill="text2"/>
          </w:tcPr>
          <w:p w:rsidR="00BA7FB1" w:rsidRPr="00BA7FB1" w:rsidRDefault="00BA7FB1" w:rsidP="00744EFE">
            <w:pPr>
              <w:rPr>
                <w:rFonts w:ascii="Arial" w:hAnsi="Arial" w:cs="Arial"/>
                <w:b/>
                <w:sz w:val="22"/>
              </w:rPr>
            </w:pPr>
            <w:r w:rsidRPr="00772C24">
              <w:rPr>
                <w:rFonts w:ascii="Arial" w:hAnsi="Arial" w:cs="Arial"/>
                <w:b/>
                <w:sz w:val="20"/>
              </w:rPr>
              <w:t>Data Tier</w:t>
            </w:r>
          </w:p>
        </w:tc>
      </w:tr>
      <w:tr w:rsidR="00BA7FB1" w:rsidRPr="00BA7FB1" w:rsidTr="00744EFE">
        <w:tc>
          <w:tcPr>
            <w:tcW w:w="3432" w:type="dxa"/>
          </w:tcPr>
          <w:p w:rsidR="00BA7FB1" w:rsidRPr="00BA7FB1" w:rsidRDefault="00BA7FB1" w:rsidP="00BA7FB1">
            <w:pPr>
              <w:pStyle w:val="Tableentry"/>
              <w:rPr>
                <w:rFonts w:cs="Arial"/>
                <w:sz w:val="20"/>
                <w:szCs w:val="20"/>
              </w:rPr>
            </w:pPr>
            <w:r w:rsidRPr="00BA7FB1">
              <w:rPr>
                <w:rFonts w:cs="Arial"/>
                <w:sz w:val="20"/>
                <w:szCs w:val="20"/>
              </w:rPr>
              <w:t>Configuration Data Store</w:t>
            </w:r>
          </w:p>
        </w:tc>
        <w:tc>
          <w:tcPr>
            <w:tcW w:w="3432" w:type="dxa"/>
          </w:tcPr>
          <w:p w:rsidR="00BA7FB1" w:rsidRPr="00BA7FB1" w:rsidRDefault="00761173" w:rsidP="00BA7FB1">
            <w:pPr>
              <w:pStyle w:val="Tableentry"/>
              <w:rPr>
                <w:rFonts w:cs="Arial"/>
                <w:sz w:val="20"/>
                <w:szCs w:val="20"/>
              </w:rPr>
            </w:pPr>
            <w:r>
              <w:rPr>
                <w:rFonts w:cs="Arial"/>
                <w:sz w:val="20"/>
                <w:szCs w:val="20"/>
              </w:rPr>
              <w:t xml:space="preserve">Oracle </w:t>
            </w:r>
            <w:r w:rsidR="009619EE">
              <w:rPr>
                <w:rFonts w:cs="Arial"/>
                <w:sz w:val="20"/>
                <w:szCs w:val="20"/>
              </w:rPr>
              <w:t>database (</w:t>
            </w:r>
            <w:r>
              <w:rPr>
                <w:rFonts w:cs="Arial"/>
                <w:sz w:val="20"/>
                <w:szCs w:val="20"/>
              </w:rPr>
              <w:t>DB</w:t>
            </w:r>
            <w:r w:rsidR="009619EE">
              <w:rPr>
                <w:rFonts w:cs="Arial"/>
                <w:sz w:val="20"/>
                <w:szCs w:val="20"/>
              </w:rPr>
              <w:t>)</w:t>
            </w:r>
          </w:p>
        </w:tc>
        <w:tc>
          <w:tcPr>
            <w:tcW w:w="3432" w:type="dxa"/>
          </w:tcPr>
          <w:p w:rsidR="00BA7FB1" w:rsidRPr="00BA7FB1" w:rsidRDefault="00BA7FB1" w:rsidP="00BE4A40">
            <w:pPr>
              <w:pStyle w:val="Tableentry"/>
              <w:rPr>
                <w:rFonts w:cs="Arial"/>
                <w:sz w:val="20"/>
                <w:szCs w:val="20"/>
              </w:rPr>
            </w:pPr>
            <w:r w:rsidRPr="00BA7FB1">
              <w:rPr>
                <w:rFonts w:cs="Arial"/>
                <w:sz w:val="20"/>
                <w:szCs w:val="20"/>
              </w:rPr>
              <w:t xml:space="preserve">The repository containing </w:t>
            </w:r>
            <w:r w:rsidR="00BE4A40">
              <w:rPr>
                <w:rFonts w:cs="Arial"/>
                <w:sz w:val="20"/>
                <w:szCs w:val="20"/>
              </w:rPr>
              <w:t>OIF</w:t>
            </w:r>
            <w:r w:rsidRPr="00BA7FB1">
              <w:rPr>
                <w:rFonts w:cs="Arial"/>
                <w:sz w:val="20"/>
                <w:szCs w:val="20"/>
              </w:rPr>
              <w:br/>
              <w:t>configuration data.</w:t>
            </w:r>
          </w:p>
        </w:tc>
      </w:tr>
      <w:tr w:rsidR="00BA7FB1" w:rsidRPr="00BA7FB1" w:rsidTr="00744EFE">
        <w:tc>
          <w:tcPr>
            <w:tcW w:w="3432" w:type="dxa"/>
          </w:tcPr>
          <w:p w:rsidR="00BA7FB1" w:rsidRPr="00BA7FB1" w:rsidRDefault="00BA7FB1" w:rsidP="00BA7FB1">
            <w:pPr>
              <w:pStyle w:val="Tableentry"/>
              <w:rPr>
                <w:rFonts w:cs="Arial"/>
                <w:sz w:val="20"/>
                <w:szCs w:val="20"/>
              </w:rPr>
            </w:pPr>
            <w:r w:rsidRPr="00BA7FB1">
              <w:rPr>
                <w:rFonts w:cs="Arial"/>
                <w:sz w:val="20"/>
                <w:szCs w:val="20"/>
              </w:rPr>
              <w:t>Federation Data Store</w:t>
            </w:r>
          </w:p>
        </w:tc>
        <w:tc>
          <w:tcPr>
            <w:tcW w:w="3432" w:type="dxa"/>
          </w:tcPr>
          <w:p w:rsidR="00BA7FB1" w:rsidRPr="00BA7FB1" w:rsidRDefault="00761173" w:rsidP="00BA7FB1">
            <w:pPr>
              <w:pStyle w:val="Tableentry"/>
              <w:rPr>
                <w:rFonts w:cs="Arial"/>
                <w:sz w:val="20"/>
                <w:szCs w:val="20"/>
              </w:rPr>
            </w:pPr>
            <w:r>
              <w:rPr>
                <w:rFonts w:cs="Arial"/>
                <w:sz w:val="20"/>
                <w:szCs w:val="20"/>
              </w:rPr>
              <w:t>ODSEE 11g</w:t>
            </w:r>
          </w:p>
        </w:tc>
        <w:tc>
          <w:tcPr>
            <w:tcW w:w="3432" w:type="dxa"/>
          </w:tcPr>
          <w:p w:rsidR="00BA7FB1" w:rsidRPr="00BA7FB1" w:rsidRDefault="00BA7FB1" w:rsidP="00BA7FB1">
            <w:pPr>
              <w:pStyle w:val="Tableentry"/>
              <w:rPr>
                <w:rFonts w:cs="Arial"/>
                <w:sz w:val="20"/>
                <w:szCs w:val="20"/>
              </w:rPr>
            </w:pPr>
            <w:r w:rsidRPr="00BA7FB1">
              <w:rPr>
                <w:rFonts w:cs="Arial"/>
                <w:sz w:val="20"/>
                <w:szCs w:val="20"/>
              </w:rPr>
              <w:t>The repository containing federated user account linking data</w:t>
            </w:r>
            <w:r>
              <w:rPr>
                <w:rFonts w:cs="Arial"/>
                <w:sz w:val="20"/>
                <w:szCs w:val="20"/>
              </w:rPr>
              <w:t>.</w:t>
            </w:r>
          </w:p>
        </w:tc>
      </w:tr>
      <w:tr w:rsidR="00BA7FB1" w:rsidRPr="00BA7FB1" w:rsidTr="00744EFE">
        <w:tc>
          <w:tcPr>
            <w:tcW w:w="3432" w:type="dxa"/>
          </w:tcPr>
          <w:p w:rsidR="00BA7FB1" w:rsidRPr="00BA7FB1" w:rsidRDefault="00BA7FB1" w:rsidP="00BA7FB1">
            <w:pPr>
              <w:pStyle w:val="Tableentry"/>
              <w:rPr>
                <w:rFonts w:cs="Arial"/>
                <w:sz w:val="20"/>
                <w:szCs w:val="20"/>
              </w:rPr>
            </w:pPr>
            <w:r w:rsidRPr="00BA7FB1">
              <w:rPr>
                <w:rFonts w:cs="Arial"/>
                <w:sz w:val="20"/>
                <w:szCs w:val="20"/>
              </w:rPr>
              <w:t>User Data Store</w:t>
            </w:r>
          </w:p>
        </w:tc>
        <w:tc>
          <w:tcPr>
            <w:tcW w:w="3432" w:type="dxa"/>
          </w:tcPr>
          <w:p w:rsidR="00BA7FB1" w:rsidRPr="00BA7FB1" w:rsidRDefault="00761173" w:rsidP="00BA7FB1">
            <w:pPr>
              <w:pStyle w:val="Tableentry"/>
              <w:rPr>
                <w:rFonts w:cs="Arial"/>
                <w:sz w:val="20"/>
                <w:szCs w:val="20"/>
              </w:rPr>
            </w:pPr>
            <w:r>
              <w:rPr>
                <w:rFonts w:cs="Arial"/>
                <w:sz w:val="20"/>
                <w:szCs w:val="20"/>
              </w:rPr>
              <w:t>ODSEE 11g</w:t>
            </w:r>
          </w:p>
        </w:tc>
        <w:tc>
          <w:tcPr>
            <w:tcW w:w="3432" w:type="dxa"/>
          </w:tcPr>
          <w:p w:rsidR="00BA7FB1" w:rsidRPr="00BA7FB1" w:rsidRDefault="00BA7FB1" w:rsidP="000B7D99">
            <w:pPr>
              <w:pStyle w:val="Tableentry"/>
              <w:rPr>
                <w:rFonts w:cs="Arial"/>
                <w:sz w:val="20"/>
                <w:szCs w:val="20"/>
              </w:rPr>
            </w:pPr>
            <w:r w:rsidRPr="00BA7FB1">
              <w:rPr>
                <w:rFonts w:cs="Arial"/>
                <w:sz w:val="20"/>
                <w:szCs w:val="20"/>
              </w:rPr>
              <w:t xml:space="preserve">The repository containing the identity information of the users the </w:t>
            </w:r>
            <w:r w:rsidR="000B7D99">
              <w:rPr>
                <w:rFonts w:cs="Arial"/>
                <w:sz w:val="20"/>
                <w:szCs w:val="20"/>
              </w:rPr>
              <w:t>OIF</w:t>
            </w:r>
            <w:r w:rsidRPr="00BA7FB1">
              <w:rPr>
                <w:rFonts w:cs="Arial"/>
                <w:sz w:val="20"/>
                <w:szCs w:val="20"/>
              </w:rPr>
              <w:t xml:space="preserve"> system authenticates</w:t>
            </w:r>
            <w:r>
              <w:rPr>
                <w:rFonts w:cs="Arial"/>
                <w:sz w:val="20"/>
                <w:szCs w:val="20"/>
              </w:rPr>
              <w:t>.</w:t>
            </w:r>
          </w:p>
        </w:tc>
      </w:tr>
      <w:tr w:rsidR="00BA7FB1" w:rsidRPr="00BA7FB1" w:rsidTr="00744EFE">
        <w:tc>
          <w:tcPr>
            <w:tcW w:w="3432" w:type="dxa"/>
          </w:tcPr>
          <w:p w:rsidR="00BA7FB1" w:rsidRPr="00BA7FB1" w:rsidRDefault="00BA7FB1" w:rsidP="00BA7FB1">
            <w:pPr>
              <w:pStyle w:val="Tableentry"/>
              <w:rPr>
                <w:rFonts w:cs="Arial"/>
                <w:sz w:val="20"/>
                <w:szCs w:val="20"/>
              </w:rPr>
            </w:pPr>
            <w:r w:rsidRPr="00BA7FB1">
              <w:rPr>
                <w:rFonts w:cs="Arial"/>
                <w:sz w:val="20"/>
                <w:szCs w:val="20"/>
              </w:rPr>
              <w:t>User Session Store and Message Store</w:t>
            </w:r>
          </w:p>
        </w:tc>
        <w:tc>
          <w:tcPr>
            <w:tcW w:w="3432" w:type="dxa"/>
          </w:tcPr>
          <w:p w:rsidR="00BA7FB1" w:rsidRPr="00BA7FB1" w:rsidRDefault="00761173" w:rsidP="00BA7FB1">
            <w:pPr>
              <w:pStyle w:val="Tableentry"/>
              <w:rPr>
                <w:rFonts w:cs="Arial"/>
                <w:sz w:val="20"/>
                <w:szCs w:val="20"/>
              </w:rPr>
            </w:pPr>
            <w:r>
              <w:rPr>
                <w:rFonts w:cs="Arial"/>
                <w:sz w:val="20"/>
                <w:szCs w:val="20"/>
              </w:rPr>
              <w:t>Oracle DB</w:t>
            </w:r>
          </w:p>
        </w:tc>
        <w:tc>
          <w:tcPr>
            <w:tcW w:w="3432" w:type="dxa"/>
          </w:tcPr>
          <w:p w:rsidR="00BA7FB1" w:rsidRPr="00BA7FB1" w:rsidRDefault="00BA7FB1" w:rsidP="008F7D00">
            <w:pPr>
              <w:pStyle w:val="Tableentry"/>
              <w:keepNext/>
              <w:rPr>
                <w:rFonts w:cs="Arial"/>
                <w:sz w:val="20"/>
                <w:szCs w:val="20"/>
              </w:rPr>
            </w:pPr>
            <w:r w:rsidRPr="00BA7FB1">
              <w:rPr>
                <w:rFonts w:cs="Arial"/>
                <w:sz w:val="20"/>
                <w:szCs w:val="20"/>
              </w:rPr>
              <w:t>The repository containing transient runtime session state data and protocol messages</w:t>
            </w:r>
            <w:r>
              <w:rPr>
                <w:rFonts w:cs="Arial"/>
                <w:sz w:val="20"/>
                <w:szCs w:val="20"/>
              </w:rPr>
              <w:t>.</w:t>
            </w:r>
          </w:p>
        </w:tc>
      </w:tr>
    </w:tbl>
    <w:p w:rsidR="00457451" w:rsidRPr="008F7D00" w:rsidRDefault="00457451" w:rsidP="008F7D00">
      <w:pPr>
        <w:pStyle w:val="Caption"/>
        <w:jc w:val="center"/>
        <w:rPr>
          <w:b w:val="0"/>
        </w:rPr>
      </w:pPr>
      <w:r w:rsidRPr="008F7D00">
        <w:rPr>
          <w:b w:val="0"/>
        </w:rPr>
        <w:t xml:space="preserve">Table </w:t>
      </w:r>
      <w:r w:rsidR="002A58B8">
        <w:rPr>
          <w:b w:val="0"/>
        </w:rPr>
        <w:fldChar w:fldCharType="begin"/>
      </w:r>
      <w:r w:rsidR="002A58B8">
        <w:rPr>
          <w:b w:val="0"/>
        </w:rPr>
        <w:instrText xml:space="preserve"> STYLEREF 2 \s </w:instrText>
      </w:r>
      <w:r w:rsidR="002A58B8">
        <w:rPr>
          <w:b w:val="0"/>
        </w:rPr>
        <w:fldChar w:fldCharType="separate"/>
      </w:r>
      <w:r w:rsidR="002A58B8">
        <w:rPr>
          <w:b w:val="0"/>
          <w:noProof/>
        </w:rPr>
        <w:t>4.2</w:t>
      </w:r>
      <w:r w:rsidR="002A58B8">
        <w:rPr>
          <w:b w:val="0"/>
        </w:rPr>
        <w:fldChar w:fldCharType="end"/>
      </w:r>
      <w:r w:rsidR="002A58B8">
        <w:rPr>
          <w:b w:val="0"/>
        </w:rPr>
        <w:noBreakHyphen/>
      </w:r>
      <w:r w:rsidR="002A58B8">
        <w:rPr>
          <w:b w:val="0"/>
        </w:rPr>
        <w:fldChar w:fldCharType="begin"/>
      </w:r>
      <w:r w:rsidR="002A58B8">
        <w:rPr>
          <w:b w:val="0"/>
        </w:rPr>
        <w:instrText xml:space="preserve"> SEQ Table \* ARABIC \s 2 </w:instrText>
      </w:r>
      <w:r w:rsidR="002A58B8">
        <w:rPr>
          <w:b w:val="0"/>
        </w:rPr>
        <w:fldChar w:fldCharType="separate"/>
      </w:r>
      <w:r w:rsidR="002A58B8">
        <w:rPr>
          <w:b w:val="0"/>
          <w:noProof/>
        </w:rPr>
        <w:t>1</w:t>
      </w:r>
      <w:r w:rsidR="002A58B8">
        <w:rPr>
          <w:b w:val="0"/>
        </w:rPr>
        <w:fldChar w:fldCharType="end"/>
      </w:r>
      <w:r w:rsidRPr="008F7D00">
        <w:rPr>
          <w:b w:val="0"/>
        </w:rPr>
        <w:t xml:space="preserve"> Federation Components</w:t>
      </w:r>
    </w:p>
    <w:p w:rsidR="00BA7FB1" w:rsidRDefault="00BA7FB1" w:rsidP="001D65B4">
      <w:pPr>
        <w:pStyle w:val="Heading2"/>
      </w:pPr>
      <w:bookmarkStart w:id="45" w:name="_Toc396473748"/>
      <w:r>
        <w:t>OIF Administrative Integration</w:t>
      </w:r>
      <w:bookmarkEnd w:id="45"/>
    </w:p>
    <w:p w:rsidR="00BA7FB1" w:rsidRPr="00BA7FB1" w:rsidRDefault="00BA7FB1" w:rsidP="00BA7FB1">
      <w:pPr>
        <w:rPr>
          <w:rFonts w:ascii="Arial" w:hAnsi="Arial" w:cs="Arial"/>
          <w:sz w:val="22"/>
        </w:rPr>
      </w:pPr>
      <w:r w:rsidRPr="00BA7FB1">
        <w:rPr>
          <w:rFonts w:ascii="Arial" w:hAnsi="Arial" w:cs="Arial"/>
          <w:sz w:val="22"/>
        </w:rPr>
        <w:t>Oracle Identity federation integrates with Oracle Fusion Middleware. The integration touch points are</w:t>
      </w:r>
    </w:p>
    <w:p w:rsidR="00BA7FB1" w:rsidRPr="00434408" w:rsidRDefault="00BA7FB1" w:rsidP="00D36A51">
      <w:pPr>
        <w:pStyle w:val="ListParagraph"/>
        <w:numPr>
          <w:ilvl w:val="0"/>
          <w:numId w:val="25"/>
        </w:numPr>
        <w:rPr>
          <w:rFonts w:ascii="Arial" w:hAnsi="Arial" w:cs="Arial"/>
          <w:sz w:val="22"/>
        </w:rPr>
      </w:pPr>
      <w:r w:rsidRPr="00434408">
        <w:rPr>
          <w:rFonts w:ascii="Arial" w:hAnsi="Arial" w:cs="Arial"/>
          <w:sz w:val="22"/>
        </w:rPr>
        <w:t xml:space="preserve">Oracle HTTP Server for </w:t>
      </w:r>
      <w:r w:rsidR="000B7D99">
        <w:rPr>
          <w:rFonts w:ascii="Arial" w:hAnsi="Arial" w:cs="Arial"/>
          <w:sz w:val="22"/>
        </w:rPr>
        <w:t>OAM</w:t>
      </w:r>
      <w:r w:rsidRPr="00434408">
        <w:rPr>
          <w:rFonts w:ascii="Arial" w:hAnsi="Arial" w:cs="Arial"/>
          <w:sz w:val="22"/>
        </w:rPr>
        <w:t xml:space="preserve"> Integration</w:t>
      </w:r>
    </w:p>
    <w:p w:rsidR="00BA7FB1" w:rsidRPr="00434408" w:rsidRDefault="00BA7FB1" w:rsidP="00D36A51">
      <w:pPr>
        <w:pStyle w:val="ListParagraph"/>
        <w:numPr>
          <w:ilvl w:val="0"/>
          <w:numId w:val="25"/>
        </w:numPr>
        <w:rPr>
          <w:rFonts w:ascii="Arial" w:hAnsi="Arial" w:cs="Arial"/>
          <w:sz w:val="22"/>
        </w:rPr>
      </w:pPr>
      <w:r w:rsidRPr="00434408">
        <w:rPr>
          <w:rFonts w:ascii="Arial" w:hAnsi="Arial" w:cs="Arial"/>
          <w:sz w:val="22"/>
        </w:rPr>
        <w:t xml:space="preserve">Oracle HTTP Server to be set as a proxy for </w:t>
      </w:r>
      <w:r w:rsidR="000B7D99">
        <w:rPr>
          <w:rFonts w:ascii="Arial" w:hAnsi="Arial" w:cs="Arial"/>
          <w:sz w:val="22"/>
        </w:rPr>
        <w:t>OIF</w:t>
      </w:r>
    </w:p>
    <w:p w:rsidR="00BA7FB1" w:rsidRDefault="00BA7FB1" w:rsidP="001D65B4">
      <w:pPr>
        <w:pStyle w:val="Heading2"/>
      </w:pPr>
      <w:bookmarkStart w:id="46" w:name="_Toc396473749"/>
      <w:r>
        <w:lastRenderedPageBreak/>
        <w:t>OIF Authentication Engine</w:t>
      </w:r>
      <w:bookmarkEnd w:id="46"/>
    </w:p>
    <w:p w:rsidR="00BA7FB1" w:rsidRDefault="00BA7FB1" w:rsidP="00BA7FB1">
      <w:pPr>
        <w:rPr>
          <w:rFonts w:ascii="Arial" w:hAnsi="Arial" w:cs="Arial"/>
          <w:sz w:val="22"/>
        </w:rPr>
      </w:pPr>
      <w:r w:rsidRPr="00BA7FB1">
        <w:rPr>
          <w:rFonts w:ascii="Arial" w:hAnsi="Arial" w:cs="Arial"/>
          <w:sz w:val="22"/>
        </w:rPr>
        <w:t xml:space="preserve">Most OIF features require the user to be authenticated. These operations include both </w:t>
      </w:r>
      <w:r w:rsidR="00ED3E5E">
        <w:rPr>
          <w:rFonts w:ascii="Arial" w:hAnsi="Arial" w:cs="Arial"/>
          <w:sz w:val="22"/>
        </w:rPr>
        <w:t>IdP</w:t>
      </w:r>
      <w:r w:rsidRPr="00BA7FB1">
        <w:rPr>
          <w:rFonts w:ascii="Arial" w:hAnsi="Arial" w:cs="Arial"/>
          <w:sz w:val="22"/>
        </w:rPr>
        <w:t xml:space="preserve"> and SP protocol operations such as </w:t>
      </w:r>
      <w:r w:rsidR="006439D6">
        <w:rPr>
          <w:rFonts w:ascii="Arial" w:hAnsi="Arial" w:cs="Arial"/>
          <w:sz w:val="22"/>
        </w:rPr>
        <w:t>SSO</w:t>
      </w:r>
      <w:r w:rsidRPr="00BA7FB1">
        <w:rPr>
          <w:rFonts w:ascii="Arial" w:hAnsi="Arial" w:cs="Arial"/>
          <w:sz w:val="22"/>
        </w:rPr>
        <w:t>, federation creation, federation termination, and NameID registration. The federation server provides support of federation protocol such as Liberty 1.x, SAML 1.0/1.1, and SAML 2.0 protocols. Additionally, the federation authentication module provides support for user authentication and integration with IAM solu</w:t>
      </w:r>
      <w:r>
        <w:rPr>
          <w:rFonts w:ascii="Arial" w:hAnsi="Arial" w:cs="Arial"/>
          <w:sz w:val="22"/>
        </w:rPr>
        <w:t>tions. The</w:t>
      </w:r>
      <w:r w:rsidRPr="00BA7FB1">
        <w:rPr>
          <w:rFonts w:ascii="Arial" w:hAnsi="Arial" w:cs="Arial"/>
          <w:sz w:val="22"/>
        </w:rPr>
        <w:t xml:space="preserve"> OIF’s authentication engine interacts with OAM to provide </w:t>
      </w:r>
      <w:r w:rsidR="006439D6">
        <w:rPr>
          <w:rFonts w:ascii="Arial" w:hAnsi="Arial" w:cs="Arial"/>
          <w:sz w:val="22"/>
        </w:rPr>
        <w:t>w</w:t>
      </w:r>
      <w:r w:rsidRPr="00BA7FB1">
        <w:rPr>
          <w:rFonts w:ascii="Arial" w:hAnsi="Arial" w:cs="Arial"/>
          <w:sz w:val="22"/>
        </w:rPr>
        <w:t xml:space="preserve">eb </w:t>
      </w:r>
      <w:r w:rsidR="006439D6">
        <w:rPr>
          <w:rFonts w:ascii="Arial" w:hAnsi="Arial" w:cs="Arial"/>
          <w:sz w:val="22"/>
        </w:rPr>
        <w:t>SSO</w:t>
      </w:r>
      <w:r w:rsidR="001F6428">
        <w:rPr>
          <w:rFonts w:ascii="Arial" w:hAnsi="Arial" w:cs="Arial"/>
          <w:sz w:val="22"/>
        </w:rPr>
        <w:t xml:space="preserve">. </w:t>
      </w:r>
      <w:r w:rsidRPr="00BA7FB1">
        <w:rPr>
          <w:rFonts w:ascii="Arial" w:hAnsi="Arial" w:cs="Arial"/>
          <w:sz w:val="22"/>
        </w:rPr>
        <w:t xml:space="preserve">User entitlements are defined based on attributes stored in </w:t>
      </w:r>
      <w:r w:rsidR="001F6428">
        <w:rPr>
          <w:rFonts w:ascii="Arial" w:hAnsi="Arial" w:cs="Arial"/>
          <w:sz w:val="22"/>
        </w:rPr>
        <w:t>LDAP</w:t>
      </w:r>
      <w:r w:rsidRPr="00BA7FB1">
        <w:rPr>
          <w:rFonts w:ascii="Arial" w:hAnsi="Arial" w:cs="Arial"/>
          <w:sz w:val="22"/>
        </w:rPr>
        <w:t xml:space="preserve">. </w:t>
      </w:r>
    </w:p>
    <w:p w:rsidR="00C661CE" w:rsidRDefault="00C661CE" w:rsidP="00BA7FB1">
      <w:pPr>
        <w:rPr>
          <w:rFonts w:ascii="Arial" w:hAnsi="Arial" w:cs="Arial"/>
          <w:sz w:val="22"/>
        </w:rPr>
      </w:pPr>
      <w:r>
        <w:rPr>
          <w:rFonts w:ascii="Arial" w:hAnsi="Arial" w:cs="Arial"/>
          <w:sz w:val="22"/>
        </w:rPr>
        <w:t xml:space="preserve">For IdP initiated authentication requests, a default IdP scheme such as “TMS Authentication” scheme will be set using an online WLST command. </w:t>
      </w:r>
      <w:r w:rsidR="008C2358">
        <w:rPr>
          <w:rFonts w:ascii="Arial" w:hAnsi="Arial" w:cs="Arial"/>
          <w:sz w:val="22"/>
        </w:rPr>
        <w:t>This configuration will use the default authentication scheme to be effective for all federation integrations that require IdP initiated authentication.</w:t>
      </w:r>
    </w:p>
    <w:p w:rsidR="001F6428" w:rsidRDefault="00761173" w:rsidP="001D65B4">
      <w:pPr>
        <w:pStyle w:val="Heading2"/>
      </w:pPr>
      <w:bookmarkStart w:id="47" w:name="_Toc396473750"/>
      <w:r>
        <w:t>TMS Standards for Federation</w:t>
      </w:r>
      <w:bookmarkEnd w:id="47"/>
    </w:p>
    <w:p w:rsidR="00B473BD" w:rsidRDefault="00B473BD" w:rsidP="00F445F2">
      <w:pPr>
        <w:pStyle w:val="Heading3"/>
      </w:pPr>
      <w:bookmarkStart w:id="48" w:name="_Toc396473751"/>
      <w:bookmarkStart w:id="49" w:name="_Toc308352807"/>
      <w:r>
        <w:t>Federated SP Interface</w:t>
      </w:r>
      <w:bookmarkEnd w:id="48"/>
      <w:r w:rsidDel="00B473BD">
        <w:t xml:space="preserve"> </w:t>
      </w:r>
    </w:p>
    <w:bookmarkEnd w:id="49"/>
    <w:p w:rsidR="00772C24" w:rsidRPr="004D666B" w:rsidRDefault="00F56B88" w:rsidP="00761173">
      <w:pPr>
        <w:rPr>
          <w:rFonts w:ascii="Arial" w:hAnsi="Arial" w:cs="Arial"/>
          <w:sz w:val="22"/>
        </w:rPr>
      </w:pPr>
      <w:r w:rsidRPr="004D666B">
        <w:rPr>
          <w:rFonts w:ascii="Arial" w:hAnsi="Arial" w:cs="Arial"/>
          <w:sz w:val="22"/>
        </w:rPr>
        <w:t xml:space="preserve">The following section defines the Federated SP interface and how </w:t>
      </w:r>
      <w:r w:rsidR="00ED3E5E">
        <w:rPr>
          <w:rFonts w:ascii="Arial" w:hAnsi="Arial" w:cs="Arial"/>
          <w:sz w:val="22"/>
        </w:rPr>
        <w:t>IdP</w:t>
      </w:r>
      <w:r w:rsidRPr="004D666B">
        <w:rPr>
          <w:rFonts w:ascii="Arial" w:hAnsi="Arial" w:cs="Arial"/>
          <w:sz w:val="22"/>
        </w:rPr>
        <w:t xml:space="preserve">s will need to configure their </w:t>
      </w:r>
      <w:r w:rsidR="00ED3E5E">
        <w:rPr>
          <w:rFonts w:ascii="Arial" w:hAnsi="Arial" w:cs="Arial"/>
          <w:sz w:val="22"/>
        </w:rPr>
        <w:t>IdP</w:t>
      </w:r>
      <w:r w:rsidRPr="004D666B">
        <w:rPr>
          <w:rFonts w:ascii="Arial" w:hAnsi="Arial" w:cs="Arial"/>
          <w:sz w:val="22"/>
        </w:rPr>
        <w:t xml:space="preserve"> servers to exchange information with SP applications for authentication and authorization.</w:t>
      </w:r>
    </w:p>
    <w:p w:rsidR="00F56B88" w:rsidRDefault="00F56B88" w:rsidP="004D666B">
      <w:pPr>
        <w:pStyle w:val="Heading4-Requirements"/>
      </w:pPr>
      <w:bookmarkStart w:id="50" w:name="_Toc308352808"/>
      <w:r>
        <w:t>Interface Definition</w:t>
      </w:r>
      <w:bookmarkEnd w:id="50"/>
    </w:p>
    <w:p w:rsidR="00F56B88" w:rsidRPr="004D666B" w:rsidRDefault="00F56B88" w:rsidP="00F56B88">
      <w:pPr>
        <w:rPr>
          <w:rFonts w:ascii="Arial" w:hAnsi="Arial" w:cs="Arial"/>
          <w:sz w:val="22"/>
        </w:rPr>
      </w:pPr>
      <w:r w:rsidRPr="004D666B">
        <w:rPr>
          <w:rFonts w:ascii="Arial" w:hAnsi="Arial" w:cs="Arial"/>
          <w:sz w:val="22"/>
        </w:rPr>
        <w:t>The Traditional Federated SP Interface supports the following use cases:</w:t>
      </w:r>
    </w:p>
    <w:p w:rsidR="00F56B88" w:rsidRPr="004D666B" w:rsidRDefault="00F56B88" w:rsidP="00D36A51">
      <w:pPr>
        <w:numPr>
          <w:ilvl w:val="0"/>
          <w:numId w:val="28"/>
        </w:numPr>
        <w:spacing w:after="120"/>
        <w:rPr>
          <w:rFonts w:ascii="Arial" w:hAnsi="Arial" w:cs="Arial"/>
          <w:sz w:val="22"/>
        </w:rPr>
      </w:pPr>
      <w:r w:rsidRPr="004D666B">
        <w:rPr>
          <w:rFonts w:ascii="Arial" w:hAnsi="Arial" w:cs="Arial"/>
          <w:sz w:val="22"/>
        </w:rPr>
        <w:t xml:space="preserve">External TMS </w:t>
      </w:r>
      <w:r w:rsidR="004D666B" w:rsidRPr="004D666B">
        <w:rPr>
          <w:rFonts w:ascii="Arial" w:hAnsi="Arial" w:cs="Arial"/>
          <w:sz w:val="22"/>
        </w:rPr>
        <w:t>vendors or business partners</w:t>
      </w:r>
      <w:r w:rsidRPr="004D666B">
        <w:rPr>
          <w:rFonts w:ascii="Arial" w:hAnsi="Arial" w:cs="Arial"/>
          <w:sz w:val="22"/>
        </w:rPr>
        <w:t xml:space="preserve"> accessing Client XYZ web applications (i.e., also known as </w:t>
      </w:r>
      <w:r w:rsidR="004D666B" w:rsidRPr="004D666B">
        <w:rPr>
          <w:rFonts w:ascii="Arial" w:hAnsi="Arial" w:cs="Arial"/>
          <w:sz w:val="22"/>
        </w:rPr>
        <w:t>Business</w:t>
      </w:r>
      <w:r w:rsidRPr="004D666B">
        <w:rPr>
          <w:rFonts w:ascii="Arial" w:hAnsi="Arial" w:cs="Arial"/>
          <w:sz w:val="22"/>
        </w:rPr>
        <w:t>-to-</w:t>
      </w:r>
      <w:r w:rsidR="004D666B" w:rsidRPr="004D666B">
        <w:rPr>
          <w:rFonts w:ascii="Arial" w:hAnsi="Arial" w:cs="Arial"/>
          <w:sz w:val="22"/>
        </w:rPr>
        <w:t>Business</w:t>
      </w:r>
      <w:r w:rsidRPr="004D666B">
        <w:rPr>
          <w:rFonts w:ascii="Arial" w:hAnsi="Arial" w:cs="Arial"/>
          <w:sz w:val="22"/>
        </w:rPr>
        <w:t xml:space="preserve"> (</w:t>
      </w:r>
      <w:r w:rsidR="00E0280F">
        <w:rPr>
          <w:rFonts w:ascii="Arial" w:hAnsi="Arial" w:cs="Arial"/>
          <w:sz w:val="22"/>
        </w:rPr>
        <w:t>“</w:t>
      </w:r>
      <w:r w:rsidR="004D666B" w:rsidRPr="004D666B">
        <w:rPr>
          <w:rFonts w:ascii="Arial" w:hAnsi="Arial" w:cs="Arial"/>
          <w:sz w:val="22"/>
        </w:rPr>
        <w:t>B</w:t>
      </w:r>
      <w:r w:rsidRPr="004D666B">
        <w:rPr>
          <w:rFonts w:ascii="Arial" w:hAnsi="Arial" w:cs="Arial"/>
          <w:sz w:val="22"/>
        </w:rPr>
        <w:t>2</w:t>
      </w:r>
      <w:r w:rsidR="004D666B" w:rsidRPr="004D666B">
        <w:rPr>
          <w:rFonts w:ascii="Arial" w:hAnsi="Arial" w:cs="Arial"/>
          <w:sz w:val="22"/>
        </w:rPr>
        <w:t>B</w:t>
      </w:r>
      <w:r w:rsidR="00E0280F">
        <w:rPr>
          <w:rFonts w:ascii="Arial" w:hAnsi="Arial" w:cs="Arial"/>
          <w:sz w:val="22"/>
        </w:rPr>
        <w:t>”</w:t>
      </w:r>
      <w:r w:rsidRPr="004D666B">
        <w:rPr>
          <w:rFonts w:ascii="Arial" w:hAnsi="Arial" w:cs="Arial"/>
          <w:sz w:val="22"/>
        </w:rPr>
        <w:t>))</w:t>
      </w:r>
    </w:p>
    <w:p w:rsidR="00F56B88" w:rsidRPr="004D666B" w:rsidRDefault="004D666B" w:rsidP="00D36A51">
      <w:pPr>
        <w:numPr>
          <w:ilvl w:val="0"/>
          <w:numId w:val="28"/>
        </w:numPr>
        <w:spacing w:after="120"/>
        <w:rPr>
          <w:rFonts w:ascii="Arial" w:hAnsi="Arial" w:cs="Arial"/>
          <w:sz w:val="22"/>
        </w:rPr>
      </w:pPr>
      <w:r w:rsidRPr="004D666B">
        <w:rPr>
          <w:rFonts w:ascii="Arial" w:hAnsi="Arial" w:cs="Arial"/>
          <w:sz w:val="22"/>
        </w:rPr>
        <w:t>Toyota</w:t>
      </w:r>
      <w:r w:rsidR="00F56B88" w:rsidRPr="004D666B">
        <w:rPr>
          <w:rFonts w:ascii="Arial" w:hAnsi="Arial" w:cs="Arial"/>
          <w:sz w:val="22"/>
        </w:rPr>
        <w:t xml:space="preserve"> business </w:t>
      </w:r>
      <w:r w:rsidRPr="004D666B">
        <w:rPr>
          <w:rFonts w:ascii="Arial" w:hAnsi="Arial" w:cs="Arial"/>
          <w:sz w:val="22"/>
        </w:rPr>
        <w:t xml:space="preserve">affiliate (e.g. TFS, TEMA) </w:t>
      </w:r>
      <w:r w:rsidR="00F56B88" w:rsidRPr="004D666B">
        <w:rPr>
          <w:rFonts w:ascii="Arial" w:hAnsi="Arial" w:cs="Arial"/>
          <w:sz w:val="22"/>
        </w:rPr>
        <w:t xml:space="preserve">end-users accessing Client XYZ web applications (i.e., also known as </w:t>
      </w:r>
      <w:r w:rsidRPr="004D666B">
        <w:rPr>
          <w:rFonts w:ascii="Arial" w:hAnsi="Arial" w:cs="Arial"/>
          <w:sz w:val="22"/>
        </w:rPr>
        <w:t>B2B</w:t>
      </w:r>
      <w:r w:rsidR="00F56B88" w:rsidRPr="004D666B">
        <w:rPr>
          <w:rFonts w:ascii="Arial" w:hAnsi="Arial" w:cs="Arial"/>
          <w:sz w:val="22"/>
        </w:rPr>
        <w:t>)</w:t>
      </w:r>
    </w:p>
    <w:p w:rsidR="00F56B88" w:rsidRPr="004D666B" w:rsidRDefault="00F56B88" w:rsidP="004D666B">
      <w:pPr>
        <w:pStyle w:val="Heading4-Requirements"/>
        <w:rPr>
          <w:szCs w:val="22"/>
        </w:rPr>
      </w:pPr>
      <w:bookmarkStart w:id="51" w:name="_Toc308352809"/>
      <w:r w:rsidRPr="004D666B">
        <w:rPr>
          <w:szCs w:val="22"/>
        </w:rPr>
        <w:t>Interface Requirements</w:t>
      </w:r>
      <w:bookmarkEnd w:id="51"/>
    </w:p>
    <w:p w:rsidR="00F56B88" w:rsidRPr="004D666B" w:rsidRDefault="004D666B" w:rsidP="00D36A51">
      <w:pPr>
        <w:numPr>
          <w:ilvl w:val="0"/>
          <w:numId w:val="27"/>
        </w:numPr>
        <w:spacing w:after="120"/>
        <w:rPr>
          <w:rFonts w:ascii="Arial" w:hAnsi="Arial" w:cs="Arial"/>
          <w:sz w:val="22"/>
        </w:rPr>
      </w:pPr>
      <w:r w:rsidRPr="004D666B">
        <w:rPr>
          <w:rFonts w:ascii="Arial" w:hAnsi="Arial" w:cs="Arial"/>
          <w:sz w:val="22"/>
        </w:rPr>
        <w:t>Toyota North America</w:t>
      </w:r>
      <w:r w:rsidR="00BE4A40">
        <w:rPr>
          <w:rFonts w:ascii="Arial" w:hAnsi="Arial" w:cs="Arial"/>
          <w:sz w:val="22"/>
        </w:rPr>
        <w:t>n</w:t>
      </w:r>
      <w:r w:rsidRPr="004D666B">
        <w:rPr>
          <w:rFonts w:ascii="Arial" w:hAnsi="Arial" w:cs="Arial"/>
          <w:sz w:val="22"/>
        </w:rPr>
        <w:t xml:space="preserve"> (</w:t>
      </w:r>
      <w:r w:rsidR="00E0280F">
        <w:rPr>
          <w:rFonts w:ascii="Arial" w:hAnsi="Arial" w:cs="Arial"/>
          <w:sz w:val="22"/>
        </w:rPr>
        <w:t>“</w:t>
      </w:r>
      <w:r w:rsidRPr="004D666B">
        <w:rPr>
          <w:rFonts w:ascii="Arial" w:hAnsi="Arial" w:cs="Arial"/>
          <w:sz w:val="22"/>
        </w:rPr>
        <w:t>NA</w:t>
      </w:r>
      <w:r w:rsidR="00E0280F">
        <w:rPr>
          <w:rFonts w:ascii="Arial" w:hAnsi="Arial" w:cs="Arial"/>
          <w:sz w:val="22"/>
        </w:rPr>
        <w:t>”</w:t>
      </w:r>
      <w:r w:rsidRPr="004D666B">
        <w:rPr>
          <w:rFonts w:ascii="Arial" w:hAnsi="Arial" w:cs="Arial"/>
          <w:sz w:val="22"/>
        </w:rPr>
        <w:t>) affiliate</w:t>
      </w:r>
      <w:r w:rsidR="00F56B88" w:rsidRPr="004D666B">
        <w:rPr>
          <w:rFonts w:ascii="Arial" w:hAnsi="Arial" w:cs="Arial"/>
          <w:sz w:val="22"/>
        </w:rPr>
        <w:t xml:space="preserve"> </w:t>
      </w:r>
      <w:r w:rsidR="00ED3E5E">
        <w:rPr>
          <w:rFonts w:ascii="Arial" w:hAnsi="Arial" w:cs="Arial"/>
          <w:sz w:val="22"/>
        </w:rPr>
        <w:t>IdP</w:t>
      </w:r>
      <w:r w:rsidR="00F56B88" w:rsidRPr="004D666B">
        <w:rPr>
          <w:rFonts w:ascii="Arial" w:hAnsi="Arial" w:cs="Arial"/>
          <w:sz w:val="22"/>
        </w:rPr>
        <w:t xml:space="preserve">s requesting to interoperate with the </w:t>
      </w:r>
      <w:r w:rsidRPr="004D666B">
        <w:rPr>
          <w:rFonts w:ascii="Arial" w:hAnsi="Arial" w:cs="Arial"/>
          <w:sz w:val="22"/>
        </w:rPr>
        <w:t>TESS</w:t>
      </w:r>
      <w:r w:rsidR="00F56B88" w:rsidRPr="004D666B">
        <w:rPr>
          <w:rFonts w:ascii="Arial" w:hAnsi="Arial" w:cs="Arial"/>
          <w:sz w:val="22"/>
        </w:rPr>
        <w:t xml:space="preserve"> must conform to the </w:t>
      </w:r>
      <w:r w:rsidR="00B473BD">
        <w:rPr>
          <w:rFonts w:ascii="Arial" w:hAnsi="Arial" w:cs="Arial"/>
          <w:sz w:val="22"/>
        </w:rPr>
        <w:t>OASIS</w:t>
      </w:r>
      <w:r w:rsidR="00B473BD" w:rsidRPr="004D666B">
        <w:rPr>
          <w:rFonts w:ascii="Arial" w:hAnsi="Arial" w:cs="Arial"/>
          <w:sz w:val="22"/>
        </w:rPr>
        <w:t xml:space="preserve"> </w:t>
      </w:r>
      <w:r w:rsidR="00F56B88" w:rsidRPr="004D666B">
        <w:rPr>
          <w:rFonts w:ascii="Arial" w:hAnsi="Arial" w:cs="Arial"/>
          <w:sz w:val="22"/>
        </w:rPr>
        <w:t>SAML 2.0 Web SSO Profile Version 1.0.</w:t>
      </w:r>
    </w:p>
    <w:p w:rsidR="00F56B88" w:rsidRPr="004D666B" w:rsidRDefault="004D666B" w:rsidP="00D36A51">
      <w:pPr>
        <w:numPr>
          <w:ilvl w:val="0"/>
          <w:numId w:val="27"/>
        </w:numPr>
        <w:spacing w:after="120"/>
        <w:rPr>
          <w:rFonts w:ascii="Arial" w:hAnsi="Arial" w:cs="Arial"/>
          <w:sz w:val="22"/>
        </w:rPr>
      </w:pPr>
      <w:r w:rsidRPr="004D666B">
        <w:rPr>
          <w:rFonts w:ascii="Arial" w:hAnsi="Arial" w:cs="Arial"/>
          <w:sz w:val="22"/>
        </w:rPr>
        <w:t xml:space="preserve">Toyota NA </w:t>
      </w:r>
      <w:r w:rsidR="00856412" w:rsidRPr="004D666B">
        <w:rPr>
          <w:rFonts w:ascii="Arial" w:hAnsi="Arial" w:cs="Arial"/>
          <w:sz w:val="22"/>
        </w:rPr>
        <w:t>affiliate</w:t>
      </w:r>
      <w:r w:rsidR="00F56B88" w:rsidRPr="004D666B">
        <w:rPr>
          <w:rFonts w:ascii="Arial" w:hAnsi="Arial" w:cs="Arial"/>
          <w:sz w:val="22"/>
        </w:rPr>
        <w:t xml:space="preserve"> </w:t>
      </w:r>
      <w:r w:rsidR="00ED3E5E">
        <w:rPr>
          <w:rFonts w:ascii="Arial" w:hAnsi="Arial" w:cs="Arial"/>
          <w:sz w:val="22"/>
        </w:rPr>
        <w:t>IdP</w:t>
      </w:r>
      <w:r w:rsidR="00F56B88" w:rsidRPr="004D666B">
        <w:rPr>
          <w:rFonts w:ascii="Arial" w:hAnsi="Arial" w:cs="Arial"/>
          <w:sz w:val="22"/>
        </w:rPr>
        <w:t xml:space="preserve">s must provide signed SAML 2.0 metadata to the </w:t>
      </w:r>
      <w:r w:rsidRPr="004D666B">
        <w:rPr>
          <w:rFonts w:ascii="Arial" w:hAnsi="Arial" w:cs="Arial"/>
          <w:sz w:val="22"/>
        </w:rPr>
        <w:t>TESS</w:t>
      </w:r>
      <w:r w:rsidR="00F56B88" w:rsidRPr="004D666B">
        <w:rPr>
          <w:rFonts w:ascii="Arial" w:hAnsi="Arial" w:cs="Arial"/>
          <w:sz w:val="22"/>
        </w:rPr>
        <w:t xml:space="preserve"> Integration Services Team.</w:t>
      </w:r>
    </w:p>
    <w:p w:rsidR="00F56B88" w:rsidRDefault="00F56B88" w:rsidP="00D36A51">
      <w:pPr>
        <w:numPr>
          <w:ilvl w:val="0"/>
          <w:numId w:val="27"/>
        </w:numPr>
        <w:spacing w:after="120"/>
        <w:rPr>
          <w:rFonts w:ascii="Arial" w:hAnsi="Arial" w:cs="Arial"/>
          <w:sz w:val="22"/>
        </w:rPr>
      </w:pPr>
      <w:r w:rsidRPr="004D666B">
        <w:rPr>
          <w:rFonts w:ascii="Arial" w:hAnsi="Arial" w:cs="Arial"/>
          <w:sz w:val="22"/>
        </w:rPr>
        <w:t xml:space="preserve">To obtain a signed </w:t>
      </w:r>
      <w:r w:rsidR="00B473BD">
        <w:rPr>
          <w:rFonts w:ascii="Arial" w:hAnsi="Arial" w:cs="Arial"/>
          <w:sz w:val="22"/>
        </w:rPr>
        <w:t>TESS</w:t>
      </w:r>
      <w:r w:rsidRPr="004D666B">
        <w:rPr>
          <w:rFonts w:ascii="Arial" w:hAnsi="Arial" w:cs="Arial"/>
          <w:sz w:val="22"/>
        </w:rPr>
        <w:t xml:space="preserve"> </w:t>
      </w:r>
      <w:r w:rsidR="004D666B" w:rsidRPr="004D666B">
        <w:rPr>
          <w:rFonts w:ascii="Arial" w:hAnsi="Arial" w:cs="Arial"/>
          <w:sz w:val="22"/>
        </w:rPr>
        <w:t>SP</w:t>
      </w:r>
      <w:r w:rsidRPr="004D666B">
        <w:rPr>
          <w:rFonts w:ascii="Arial" w:hAnsi="Arial" w:cs="Arial"/>
          <w:sz w:val="22"/>
        </w:rPr>
        <w:t xml:space="preserve"> SAML 2.0 Metadata file please consult your assigned </w:t>
      </w:r>
      <w:r w:rsidR="004D666B" w:rsidRPr="004D666B">
        <w:rPr>
          <w:rFonts w:ascii="Arial" w:hAnsi="Arial" w:cs="Arial"/>
          <w:sz w:val="22"/>
        </w:rPr>
        <w:t>TESS</w:t>
      </w:r>
      <w:r w:rsidRPr="004D666B">
        <w:rPr>
          <w:rFonts w:ascii="Arial" w:hAnsi="Arial" w:cs="Arial"/>
          <w:sz w:val="22"/>
        </w:rPr>
        <w:t xml:space="preserve"> Integration </w:t>
      </w:r>
      <w:r w:rsidR="00B473BD" w:rsidRPr="00B473BD">
        <w:rPr>
          <w:rFonts w:ascii="Arial" w:hAnsi="Arial" w:cs="Arial"/>
          <w:sz w:val="22"/>
        </w:rPr>
        <w:t xml:space="preserve">platform </w:t>
      </w:r>
      <w:r w:rsidRPr="004D666B">
        <w:rPr>
          <w:rFonts w:ascii="Arial" w:hAnsi="Arial" w:cs="Arial"/>
          <w:sz w:val="22"/>
        </w:rPr>
        <w:t>Team member.</w:t>
      </w:r>
    </w:p>
    <w:p w:rsidR="004D666B" w:rsidRDefault="00ED3E5E" w:rsidP="005872AF">
      <w:pPr>
        <w:numPr>
          <w:ilvl w:val="0"/>
          <w:numId w:val="27"/>
        </w:numPr>
        <w:spacing w:after="120"/>
        <w:rPr>
          <w:rFonts w:ascii="Arial" w:hAnsi="Arial" w:cs="Arial"/>
          <w:sz w:val="22"/>
        </w:rPr>
      </w:pPr>
      <w:r>
        <w:rPr>
          <w:rFonts w:ascii="Arial" w:hAnsi="Arial" w:cs="Arial"/>
          <w:sz w:val="22"/>
        </w:rPr>
        <w:t>IdP</w:t>
      </w:r>
      <w:r w:rsidR="002F4C74" w:rsidRPr="002F4C74">
        <w:rPr>
          <w:rFonts w:ascii="Arial" w:hAnsi="Arial" w:cs="Arial"/>
          <w:sz w:val="22"/>
        </w:rPr>
        <w:t xml:space="preserve"> must won and operate their own Federated instance (i.e., Federated Identity and Access Management component such as OIF, </w:t>
      </w:r>
      <w:r w:rsidR="005872AF" w:rsidRPr="005872AF">
        <w:rPr>
          <w:rFonts w:ascii="Arial" w:hAnsi="Arial" w:cs="Arial"/>
          <w:sz w:val="22"/>
        </w:rPr>
        <w:t xml:space="preserve">Rivest, Shamir, &amp; Adleman </w:t>
      </w:r>
      <w:r w:rsidR="005872AF">
        <w:rPr>
          <w:rFonts w:ascii="Arial" w:hAnsi="Arial" w:cs="Arial"/>
          <w:sz w:val="22"/>
        </w:rPr>
        <w:t>(</w:t>
      </w:r>
      <w:r w:rsidR="002F4C74" w:rsidRPr="002F4C74">
        <w:rPr>
          <w:rFonts w:ascii="Arial" w:hAnsi="Arial" w:cs="Arial"/>
          <w:sz w:val="22"/>
        </w:rPr>
        <w:t>RSA</w:t>
      </w:r>
      <w:r w:rsidR="005872AF">
        <w:rPr>
          <w:rFonts w:ascii="Arial" w:hAnsi="Arial" w:cs="Arial"/>
          <w:sz w:val="22"/>
        </w:rPr>
        <w:t>)</w:t>
      </w:r>
      <w:r w:rsidR="002F4C74" w:rsidRPr="002F4C74">
        <w:rPr>
          <w:rFonts w:ascii="Arial" w:hAnsi="Arial" w:cs="Arial"/>
          <w:sz w:val="22"/>
        </w:rPr>
        <w:t xml:space="preserve"> Federated Identity Manager (</w:t>
      </w:r>
      <w:r w:rsidR="00E0280F">
        <w:rPr>
          <w:rFonts w:ascii="Arial" w:hAnsi="Arial" w:cs="Arial"/>
          <w:sz w:val="22"/>
        </w:rPr>
        <w:t>“</w:t>
      </w:r>
      <w:r w:rsidR="002F4C74" w:rsidRPr="002F4C74">
        <w:rPr>
          <w:rFonts w:ascii="Arial" w:hAnsi="Arial" w:cs="Arial"/>
          <w:sz w:val="22"/>
        </w:rPr>
        <w:t>FIM</w:t>
      </w:r>
      <w:r w:rsidR="00E0280F">
        <w:rPr>
          <w:rFonts w:ascii="Arial" w:hAnsi="Arial" w:cs="Arial"/>
          <w:sz w:val="22"/>
        </w:rPr>
        <w:t>”</w:t>
      </w:r>
      <w:r w:rsidR="002F4C74" w:rsidRPr="002F4C74">
        <w:rPr>
          <w:rFonts w:ascii="Arial" w:hAnsi="Arial" w:cs="Arial"/>
          <w:sz w:val="22"/>
        </w:rPr>
        <w:t xml:space="preserve">), </w:t>
      </w:r>
      <w:r w:rsidR="005872AF">
        <w:rPr>
          <w:rFonts w:ascii="Arial" w:hAnsi="Arial" w:cs="Arial"/>
          <w:sz w:val="22"/>
        </w:rPr>
        <w:t>Computer Associates (</w:t>
      </w:r>
      <w:r w:rsidR="002F4C74" w:rsidRPr="002F4C74">
        <w:rPr>
          <w:rFonts w:ascii="Arial" w:hAnsi="Arial" w:cs="Arial"/>
          <w:sz w:val="22"/>
        </w:rPr>
        <w:t>CA</w:t>
      </w:r>
      <w:r w:rsidR="005872AF">
        <w:rPr>
          <w:rFonts w:ascii="Arial" w:hAnsi="Arial" w:cs="Arial"/>
          <w:sz w:val="22"/>
        </w:rPr>
        <w:t>)</w:t>
      </w:r>
      <w:r w:rsidR="002F4C74" w:rsidRPr="002F4C74">
        <w:rPr>
          <w:rFonts w:ascii="Arial" w:hAnsi="Arial" w:cs="Arial"/>
          <w:sz w:val="22"/>
        </w:rPr>
        <w:t xml:space="preserve"> SiteMinder, OpenSSO)</w:t>
      </w:r>
    </w:p>
    <w:p w:rsidR="00B473BD" w:rsidRDefault="00B473BD" w:rsidP="00F445F2">
      <w:pPr>
        <w:pStyle w:val="Heading3"/>
      </w:pPr>
      <w:bookmarkStart w:id="52" w:name="_Toc396473752"/>
      <w:r>
        <w:t xml:space="preserve">Federated </w:t>
      </w:r>
      <w:r w:rsidR="00ED3E5E">
        <w:t>IdP</w:t>
      </w:r>
      <w:r>
        <w:t xml:space="preserve"> Interface</w:t>
      </w:r>
      <w:bookmarkEnd w:id="52"/>
      <w:r>
        <w:t xml:space="preserve"> </w:t>
      </w:r>
    </w:p>
    <w:p w:rsidR="002F4C74" w:rsidRPr="00B473BD" w:rsidRDefault="002F4C74" w:rsidP="00F445F2">
      <w:pPr>
        <w:spacing w:after="120"/>
        <w:rPr>
          <w:rFonts w:ascii="Arial" w:hAnsi="Arial" w:cs="Arial"/>
          <w:sz w:val="22"/>
        </w:rPr>
      </w:pPr>
      <w:r w:rsidRPr="00F445F2">
        <w:rPr>
          <w:rFonts w:ascii="Arial" w:hAnsi="Arial" w:cs="Arial"/>
          <w:sz w:val="22"/>
        </w:rPr>
        <w:t xml:space="preserve">The following section defines the Federated </w:t>
      </w:r>
      <w:r w:rsidR="00ED3E5E">
        <w:rPr>
          <w:rFonts w:ascii="Arial" w:hAnsi="Arial" w:cs="Arial"/>
          <w:sz w:val="22"/>
        </w:rPr>
        <w:t>IdP</w:t>
      </w:r>
      <w:r w:rsidRPr="00F445F2">
        <w:rPr>
          <w:rFonts w:ascii="Arial" w:hAnsi="Arial" w:cs="Arial"/>
          <w:sz w:val="22"/>
        </w:rPr>
        <w:t xml:space="preserve"> interface and how SPs will need to configure their applications to exchange information with </w:t>
      </w:r>
      <w:r w:rsidR="00ED3E5E">
        <w:rPr>
          <w:rFonts w:ascii="Arial" w:hAnsi="Arial" w:cs="Arial"/>
          <w:sz w:val="22"/>
        </w:rPr>
        <w:t>IdP</w:t>
      </w:r>
      <w:r w:rsidRPr="00F445F2">
        <w:rPr>
          <w:rFonts w:ascii="Arial" w:hAnsi="Arial" w:cs="Arial"/>
          <w:sz w:val="22"/>
        </w:rPr>
        <w:t>s for authentication and authorization.</w:t>
      </w:r>
    </w:p>
    <w:p w:rsidR="002F4C74" w:rsidRPr="00B473BD" w:rsidRDefault="002F4C74" w:rsidP="00F445F2">
      <w:pPr>
        <w:pStyle w:val="Heading4-Requirements"/>
      </w:pPr>
      <w:bookmarkStart w:id="53" w:name="_Toc308352787"/>
      <w:bookmarkStart w:id="54" w:name="IfaceDef"/>
      <w:r w:rsidRPr="00B473BD">
        <w:t>Interface Definition</w:t>
      </w:r>
      <w:bookmarkEnd w:id="53"/>
    </w:p>
    <w:bookmarkEnd w:id="54"/>
    <w:p w:rsidR="002F4C74" w:rsidRPr="00F445F2" w:rsidRDefault="002F4C74" w:rsidP="002F4C74">
      <w:pPr>
        <w:rPr>
          <w:rFonts w:ascii="Arial" w:hAnsi="Arial" w:cs="Arial"/>
          <w:sz w:val="22"/>
        </w:rPr>
      </w:pPr>
      <w:r w:rsidRPr="00F445F2">
        <w:rPr>
          <w:rFonts w:ascii="Arial" w:hAnsi="Arial" w:cs="Arial"/>
          <w:sz w:val="22"/>
        </w:rPr>
        <w:t xml:space="preserve">The Traditional Federated </w:t>
      </w:r>
      <w:r w:rsidR="00ED3E5E">
        <w:rPr>
          <w:rFonts w:ascii="Arial" w:hAnsi="Arial" w:cs="Arial"/>
          <w:sz w:val="22"/>
        </w:rPr>
        <w:t>IdP</w:t>
      </w:r>
      <w:r w:rsidRPr="00F445F2">
        <w:rPr>
          <w:rFonts w:ascii="Arial" w:hAnsi="Arial" w:cs="Arial"/>
          <w:sz w:val="22"/>
        </w:rPr>
        <w:t xml:space="preserve"> Services support the following use cases:</w:t>
      </w:r>
    </w:p>
    <w:p w:rsidR="002F4C74" w:rsidRPr="00F445F2" w:rsidRDefault="002F4C74" w:rsidP="00D36A51">
      <w:pPr>
        <w:numPr>
          <w:ilvl w:val="0"/>
          <w:numId w:val="30"/>
        </w:numPr>
        <w:spacing w:after="120"/>
        <w:rPr>
          <w:rFonts w:ascii="Arial" w:hAnsi="Arial" w:cs="Arial"/>
          <w:sz w:val="22"/>
        </w:rPr>
      </w:pPr>
      <w:r w:rsidRPr="00F445F2">
        <w:rPr>
          <w:rFonts w:ascii="Arial" w:hAnsi="Arial" w:cs="Arial"/>
          <w:sz w:val="22"/>
        </w:rPr>
        <w:lastRenderedPageBreak/>
        <w:t xml:space="preserve">Toyota NA </w:t>
      </w:r>
      <w:r w:rsidR="00B473BD" w:rsidRPr="00F445F2">
        <w:rPr>
          <w:rFonts w:ascii="Arial" w:hAnsi="Arial" w:cs="Arial"/>
          <w:sz w:val="22"/>
        </w:rPr>
        <w:t>affiliate</w:t>
      </w:r>
      <w:r w:rsidRPr="00F445F2">
        <w:rPr>
          <w:rFonts w:ascii="Arial" w:hAnsi="Arial" w:cs="Arial"/>
          <w:sz w:val="22"/>
        </w:rPr>
        <w:t xml:space="preserve"> (e.g., TFS, TEMA) employees or contractors accessing TMS owned web applications using TESS web SSO.</w:t>
      </w:r>
    </w:p>
    <w:p w:rsidR="002F4C74" w:rsidRPr="00F445F2" w:rsidRDefault="002F4C74" w:rsidP="00D36A51">
      <w:pPr>
        <w:numPr>
          <w:ilvl w:val="0"/>
          <w:numId w:val="30"/>
        </w:numPr>
        <w:spacing w:after="120"/>
        <w:rPr>
          <w:rFonts w:ascii="Arial" w:hAnsi="Arial" w:cs="Arial"/>
          <w:sz w:val="22"/>
        </w:rPr>
      </w:pPr>
      <w:r w:rsidRPr="00F445F2">
        <w:rPr>
          <w:rFonts w:ascii="Arial" w:hAnsi="Arial" w:cs="Arial"/>
          <w:sz w:val="22"/>
        </w:rPr>
        <w:t xml:space="preserve">TMS employees or contractors accessing external Client XYZ-owned web applications (e.g., cloud-based </w:t>
      </w:r>
      <w:r w:rsidR="000D7400">
        <w:rPr>
          <w:rFonts w:ascii="Arial" w:hAnsi="Arial" w:cs="Arial"/>
          <w:sz w:val="22"/>
        </w:rPr>
        <w:t>SP</w:t>
      </w:r>
      <w:r w:rsidRPr="00F445F2">
        <w:rPr>
          <w:rFonts w:ascii="Arial" w:hAnsi="Arial" w:cs="Arial"/>
          <w:sz w:val="22"/>
        </w:rPr>
        <w:t>s, software-as-a-service (</w:t>
      </w:r>
      <w:r w:rsidR="00E0280F">
        <w:rPr>
          <w:rFonts w:ascii="Arial" w:hAnsi="Arial" w:cs="Arial"/>
          <w:sz w:val="22"/>
        </w:rPr>
        <w:t>“</w:t>
      </w:r>
      <w:r w:rsidRPr="00F445F2">
        <w:rPr>
          <w:rFonts w:ascii="Arial" w:hAnsi="Arial" w:cs="Arial"/>
          <w:sz w:val="22"/>
        </w:rPr>
        <w:t>SaaS</w:t>
      </w:r>
      <w:r w:rsidR="00E0280F">
        <w:rPr>
          <w:rFonts w:ascii="Arial" w:hAnsi="Arial" w:cs="Arial"/>
          <w:sz w:val="22"/>
        </w:rPr>
        <w:t>”</w:t>
      </w:r>
      <w:r w:rsidRPr="00F445F2">
        <w:rPr>
          <w:rFonts w:ascii="Arial" w:hAnsi="Arial" w:cs="Arial"/>
          <w:sz w:val="22"/>
        </w:rPr>
        <w:t xml:space="preserve">) providers, and externally hosted applications) using TESS web SSO. </w:t>
      </w:r>
    </w:p>
    <w:p w:rsidR="002F4C74" w:rsidRPr="00B473BD" w:rsidRDefault="002F4C74" w:rsidP="00F445F2">
      <w:pPr>
        <w:pStyle w:val="Heading4-Requirements"/>
      </w:pPr>
      <w:bookmarkStart w:id="55" w:name="_Toc308352788"/>
      <w:r w:rsidRPr="00B473BD">
        <w:t xml:space="preserve">Interface Requirements for </w:t>
      </w:r>
      <w:bookmarkEnd w:id="55"/>
      <w:r w:rsidR="00ED3E5E">
        <w:t>IdP</w:t>
      </w:r>
      <w:r w:rsidRPr="00B473BD">
        <w:t>s</w:t>
      </w:r>
    </w:p>
    <w:p w:rsidR="002F4C74" w:rsidRPr="00F445F2" w:rsidRDefault="00B473BD" w:rsidP="00D36A51">
      <w:pPr>
        <w:numPr>
          <w:ilvl w:val="0"/>
          <w:numId w:val="29"/>
        </w:numPr>
        <w:spacing w:after="120"/>
        <w:rPr>
          <w:rFonts w:ascii="Arial" w:hAnsi="Arial" w:cs="Arial"/>
          <w:sz w:val="22"/>
        </w:rPr>
      </w:pPr>
      <w:r w:rsidRPr="00F445F2">
        <w:rPr>
          <w:rFonts w:ascii="Arial" w:hAnsi="Arial" w:cs="Arial"/>
          <w:sz w:val="22"/>
        </w:rPr>
        <w:t>Toyota NA affiliate</w:t>
      </w:r>
      <w:r w:rsidR="002F4C74" w:rsidRPr="00F445F2">
        <w:rPr>
          <w:rFonts w:ascii="Arial" w:hAnsi="Arial" w:cs="Arial"/>
          <w:sz w:val="22"/>
        </w:rPr>
        <w:t xml:space="preserve"> web application requesting to interoperate with </w:t>
      </w:r>
      <w:r w:rsidRPr="00F445F2">
        <w:rPr>
          <w:rFonts w:ascii="Arial" w:hAnsi="Arial" w:cs="Arial"/>
          <w:sz w:val="22"/>
        </w:rPr>
        <w:t>TMS</w:t>
      </w:r>
      <w:r w:rsidR="002F4C74" w:rsidRPr="00F445F2">
        <w:rPr>
          <w:rFonts w:ascii="Arial" w:hAnsi="Arial" w:cs="Arial"/>
          <w:sz w:val="22"/>
        </w:rPr>
        <w:t xml:space="preserve"> should conform to the </w:t>
      </w:r>
      <w:r w:rsidRPr="00F445F2">
        <w:rPr>
          <w:rFonts w:ascii="Arial" w:hAnsi="Arial" w:cs="Arial"/>
          <w:sz w:val="22"/>
        </w:rPr>
        <w:t>OASIS</w:t>
      </w:r>
      <w:r w:rsidR="002F4C74" w:rsidRPr="00F445F2">
        <w:rPr>
          <w:rFonts w:ascii="Arial" w:hAnsi="Arial" w:cs="Arial"/>
          <w:sz w:val="22"/>
        </w:rPr>
        <w:t xml:space="preserve"> SAML 2.0 Web SSO Profile Version 1.0.</w:t>
      </w:r>
    </w:p>
    <w:p w:rsidR="002F4C74" w:rsidRPr="00F445F2" w:rsidRDefault="002F4C74" w:rsidP="00D36A51">
      <w:pPr>
        <w:numPr>
          <w:ilvl w:val="0"/>
          <w:numId w:val="29"/>
        </w:numPr>
        <w:spacing w:after="120"/>
        <w:rPr>
          <w:rFonts w:ascii="Arial" w:hAnsi="Arial" w:cs="Arial"/>
          <w:sz w:val="22"/>
        </w:rPr>
      </w:pPr>
      <w:r w:rsidRPr="00F445F2">
        <w:rPr>
          <w:rFonts w:ascii="Arial" w:hAnsi="Arial" w:cs="Arial"/>
          <w:sz w:val="22"/>
        </w:rPr>
        <w:t xml:space="preserve">All </w:t>
      </w:r>
      <w:r w:rsidR="00856412" w:rsidRPr="00F445F2">
        <w:rPr>
          <w:rFonts w:ascii="Arial" w:hAnsi="Arial" w:cs="Arial"/>
          <w:sz w:val="22"/>
        </w:rPr>
        <w:t>affil</w:t>
      </w:r>
      <w:r w:rsidR="00856412">
        <w:rPr>
          <w:rFonts w:ascii="Arial" w:hAnsi="Arial" w:cs="Arial"/>
          <w:sz w:val="22"/>
        </w:rPr>
        <w:t>i</w:t>
      </w:r>
      <w:r w:rsidR="00856412" w:rsidRPr="00F445F2">
        <w:rPr>
          <w:rFonts w:ascii="Arial" w:hAnsi="Arial" w:cs="Arial"/>
          <w:sz w:val="22"/>
        </w:rPr>
        <w:t>ates</w:t>
      </w:r>
      <w:r w:rsidR="00B473BD" w:rsidRPr="00F445F2">
        <w:rPr>
          <w:rFonts w:ascii="Arial" w:hAnsi="Arial" w:cs="Arial"/>
          <w:sz w:val="22"/>
        </w:rPr>
        <w:t xml:space="preserve"> </w:t>
      </w:r>
      <w:r w:rsidR="00856412">
        <w:rPr>
          <w:rFonts w:ascii="Arial" w:hAnsi="Arial" w:cs="Arial"/>
          <w:sz w:val="22"/>
        </w:rPr>
        <w:t>(i.e.</w:t>
      </w:r>
      <w:r w:rsidRPr="00F445F2">
        <w:rPr>
          <w:rFonts w:ascii="Arial" w:hAnsi="Arial" w:cs="Arial"/>
          <w:sz w:val="22"/>
        </w:rPr>
        <w:t xml:space="preserve"> </w:t>
      </w:r>
      <w:r w:rsidR="00B473BD" w:rsidRPr="00F445F2">
        <w:rPr>
          <w:rFonts w:ascii="Arial" w:hAnsi="Arial" w:cs="Arial"/>
          <w:sz w:val="22"/>
        </w:rPr>
        <w:t>SP</w:t>
      </w:r>
      <w:r w:rsidRPr="00F445F2">
        <w:rPr>
          <w:rFonts w:ascii="Arial" w:hAnsi="Arial" w:cs="Arial"/>
          <w:sz w:val="22"/>
        </w:rPr>
        <w:t>s</w:t>
      </w:r>
      <w:r w:rsidR="00856412">
        <w:rPr>
          <w:rFonts w:ascii="Arial" w:hAnsi="Arial" w:cs="Arial"/>
          <w:sz w:val="22"/>
        </w:rPr>
        <w:t>)</w:t>
      </w:r>
      <w:r w:rsidRPr="00F445F2">
        <w:rPr>
          <w:rFonts w:ascii="Arial" w:hAnsi="Arial" w:cs="Arial"/>
          <w:sz w:val="22"/>
        </w:rPr>
        <w:t xml:space="preserve"> must provide signed SAML 2.0 metadata documents to the </w:t>
      </w:r>
      <w:r w:rsidR="00B473BD" w:rsidRPr="00F445F2">
        <w:rPr>
          <w:rFonts w:ascii="Arial" w:hAnsi="Arial" w:cs="Arial"/>
          <w:sz w:val="22"/>
        </w:rPr>
        <w:t>TESS</w:t>
      </w:r>
      <w:r w:rsidRPr="00F445F2">
        <w:rPr>
          <w:rFonts w:ascii="Arial" w:hAnsi="Arial" w:cs="Arial"/>
          <w:sz w:val="22"/>
        </w:rPr>
        <w:t xml:space="preserve"> Integration </w:t>
      </w:r>
      <w:r w:rsidR="00B473BD" w:rsidRPr="00F445F2">
        <w:rPr>
          <w:rFonts w:ascii="Arial" w:hAnsi="Arial" w:cs="Arial"/>
          <w:sz w:val="22"/>
        </w:rPr>
        <w:t>platform</w:t>
      </w:r>
      <w:r w:rsidRPr="00F445F2">
        <w:rPr>
          <w:rFonts w:ascii="Arial" w:hAnsi="Arial" w:cs="Arial"/>
          <w:sz w:val="22"/>
        </w:rPr>
        <w:t xml:space="preserve"> Team.</w:t>
      </w:r>
    </w:p>
    <w:p w:rsidR="00B473BD" w:rsidRPr="00B473BD" w:rsidRDefault="00B473BD" w:rsidP="00D36A51">
      <w:pPr>
        <w:numPr>
          <w:ilvl w:val="0"/>
          <w:numId w:val="27"/>
        </w:numPr>
        <w:spacing w:after="120"/>
        <w:rPr>
          <w:rFonts w:ascii="Arial" w:hAnsi="Arial" w:cs="Arial"/>
          <w:sz w:val="22"/>
        </w:rPr>
      </w:pPr>
      <w:r w:rsidRPr="00F445F2">
        <w:rPr>
          <w:rFonts w:ascii="Arial" w:hAnsi="Arial" w:cs="Arial"/>
          <w:sz w:val="22"/>
        </w:rPr>
        <w:t>SP</w:t>
      </w:r>
      <w:r w:rsidR="002F4C74" w:rsidRPr="00F445F2">
        <w:rPr>
          <w:rFonts w:ascii="Arial" w:hAnsi="Arial" w:cs="Arial"/>
          <w:sz w:val="22"/>
        </w:rPr>
        <w:t xml:space="preserve"> must own and operate their own Federated instance (i.e., Federated Identity and Access Management component such as Or</w:t>
      </w:r>
      <w:bookmarkStart w:id="56" w:name="_Toc308352789"/>
      <w:r w:rsidR="00856412">
        <w:rPr>
          <w:rFonts w:ascii="Arial" w:hAnsi="Arial" w:cs="Arial"/>
          <w:sz w:val="22"/>
        </w:rPr>
        <w:t>acle Identity Federation (OIF)</w:t>
      </w:r>
      <w:r w:rsidRPr="00B473BD">
        <w:rPr>
          <w:rFonts w:ascii="Arial" w:hAnsi="Arial" w:cs="Arial"/>
          <w:sz w:val="22"/>
        </w:rPr>
        <w:t>), RSA Federated Identity Manager (FIM), CA SiteMinder, OpenSSO).</w:t>
      </w:r>
    </w:p>
    <w:p w:rsidR="002F4C74" w:rsidRDefault="002F4C74" w:rsidP="00F445F2">
      <w:pPr>
        <w:pStyle w:val="Heading4-Requirements"/>
      </w:pPr>
      <w:r>
        <w:t>Interface Configuration Parameters</w:t>
      </w:r>
      <w:bookmarkEnd w:id="56"/>
    </w:p>
    <w:p w:rsidR="002F4C74" w:rsidRDefault="002F4C74" w:rsidP="00F445F2">
      <w:pPr>
        <w:spacing w:after="120"/>
      </w:pPr>
      <w:r w:rsidRPr="00F445F2">
        <w:rPr>
          <w:rFonts w:ascii="Arial" w:hAnsi="Arial" w:cs="Arial"/>
          <w:sz w:val="22"/>
        </w:rPr>
        <w:t xml:space="preserve">This section describes the sample token a </w:t>
      </w:r>
      <w:r w:rsidR="00A83B75">
        <w:rPr>
          <w:rFonts w:ascii="Arial" w:hAnsi="Arial" w:cs="Arial"/>
          <w:sz w:val="22"/>
        </w:rPr>
        <w:t>SP</w:t>
      </w:r>
      <w:r w:rsidR="00A83B75" w:rsidRPr="00F445F2">
        <w:rPr>
          <w:rFonts w:ascii="Arial" w:hAnsi="Arial" w:cs="Arial"/>
          <w:sz w:val="22"/>
        </w:rPr>
        <w:t xml:space="preserve"> </w:t>
      </w:r>
      <w:r w:rsidRPr="00F445F2">
        <w:rPr>
          <w:rFonts w:ascii="Arial" w:hAnsi="Arial" w:cs="Arial"/>
          <w:sz w:val="22"/>
        </w:rPr>
        <w:t xml:space="preserve">may consume to support </w:t>
      </w:r>
      <w:r w:rsidR="00B473BD" w:rsidRPr="00F445F2">
        <w:rPr>
          <w:rFonts w:ascii="Arial" w:hAnsi="Arial" w:cs="Arial"/>
          <w:sz w:val="22"/>
        </w:rPr>
        <w:t>TESS</w:t>
      </w:r>
      <w:r w:rsidRPr="00F445F2">
        <w:rPr>
          <w:rFonts w:ascii="Arial" w:hAnsi="Arial" w:cs="Arial"/>
          <w:sz w:val="22"/>
        </w:rPr>
        <w:t xml:space="preserve"> authentication via Federated means.  To consume </w:t>
      </w:r>
      <w:r w:rsidR="00B473BD" w:rsidRPr="00F445F2">
        <w:rPr>
          <w:rFonts w:ascii="Arial" w:hAnsi="Arial" w:cs="Arial"/>
          <w:sz w:val="22"/>
        </w:rPr>
        <w:t>TESS</w:t>
      </w:r>
      <w:r w:rsidRPr="00F445F2">
        <w:rPr>
          <w:rFonts w:ascii="Arial" w:hAnsi="Arial" w:cs="Arial"/>
          <w:sz w:val="22"/>
        </w:rPr>
        <w:t xml:space="preserve"> OASIS SAML 2.0 assertions, an application needs to consume the latest SAML 2.0 </w:t>
      </w:r>
      <w:r w:rsidR="00ED3E5E">
        <w:rPr>
          <w:rFonts w:ascii="Arial" w:hAnsi="Arial" w:cs="Arial"/>
          <w:sz w:val="22"/>
        </w:rPr>
        <w:t>IdP</w:t>
      </w:r>
      <w:r w:rsidRPr="00F445F2">
        <w:rPr>
          <w:rFonts w:ascii="Arial" w:hAnsi="Arial" w:cs="Arial"/>
          <w:sz w:val="22"/>
        </w:rPr>
        <w:t xml:space="preserve"> metadata file signed by the </w:t>
      </w:r>
      <w:r w:rsidR="00B473BD" w:rsidRPr="00F445F2">
        <w:rPr>
          <w:rFonts w:ascii="Arial" w:hAnsi="Arial" w:cs="Arial"/>
          <w:sz w:val="22"/>
        </w:rPr>
        <w:t>TESS</w:t>
      </w:r>
      <w:r w:rsidRPr="00F445F2">
        <w:rPr>
          <w:rFonts w:ascii="Arial" w:hAnsi="Arial" w:cs="Arial"/>
          <w:sz w:val="22"/>
        </w:rPr>
        <w:t xml:space="preserve"> Team.  Below is a sample portion of a signed SAML 2.0 </w:t>
      </w:r>
      <w:r w:rsidR="00ED3E5E">
        <w:rPr>
          <w:rFonts w:ascii="Arial" w:hAnsi="Arial" w:cs="Arial"/>
          <w:sz w:val="22"/>
        </w:rPr>
        <w:t>IdP</w:t>
      </w:r>
      <w:r w:rsidRPr="00F445F2">
        <w:rPr>
          <w:rFonts w:ascii="Arial" w:hAnsi="Arial" w:cs="Arial"/>
          <w:sz w:val="22"/>
        </w:rPr>
        <w:t xml:space="preserve"> metadata file. </w:t>
      </w:r>
    </w:p>
    <w:p w:rsidR="002F4C74" w:rsidRDefault="00F445F2" w:rsidP="002F4C74">
      <w:pPr>
        <w:pStyle w:val="NormalParagraph"/>
      </w:pPr>
      <w:r>
        <w:rPr>
          <w:noProof/>
        </w:rPr>
        <w:lastRenderedPageBreak/>
        <mc:AlternateContent>
          <mc:Choice Requires="wps">
            <w:drawing>
              <wp:anchor distT="0" distB="0" distL="114300" distR="114300" simplePos="0" relativeHeight="251668480" behindDoc="0" locked="0" layoutInCell="1" allowOverlap="1" wp14:anchorId="4950B990" wp14:editId="4950B991">
                <wp:simplePos x="0" y="0"/>
                <wp:positionH relativeFrom="column">
                  <wp:posOffset>-47625</wp:posOffset>
                </wp:positionH>
                <wp:positionV relativeFrom="paragraph">
                  <wp:posOffset>5713095</wp:posOffset>
                </wp:positionV>
                <wp:extent cx="6475095"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6475095" cy="635"/>
                        </a:xfrm>
                        <a:prstGeom prst="rect">
                          <a:avLst/>
                        </a:prstGeom>
                        <a:solidFill>
                          <a:prstClr val="white"/>
                        </a:solidFill>
                        <a:ln>
                          <a:noFill/>
                        </a:ln>
                        <a:effectLst/>
                      </wps:spPr>
                      <wps:txbx>
                        <w:txbxContent>
                          <w:p w:rsidR="005540F2" w:rsidRPr="005D5488" w:rsidRDefault="005540F2" w:rsidP="005D5488">
                            <w:pPr>
                              <w:pStyle w:val="Caption"/>
                              <w:jc w:val="center"/>
                              <w:rPr>
                                <w:b w:val="0"/>
                                <w:noProof/>
                                <w:sz w:val="18"/>
                                <w:szCs w:val="24"/>
                              </w:rPr>
                            </w:pPr>
                            <w:r w:rsidRPr="005D5488">
                              <w:rPr>
                                <w:b w:val="0"/>
                              </w:rPr>
                              <w:t xml:space="preserve">Figure </w:t>
                            </w:r>
                            <w:r>
                              <w:rPr>
                                <w:b w:val="0"/>
                              </w:rPr>
                              <w:fldChar w:fldCharType="begin"/>
                            </w:r>
                            <w:r>
                              <w:rPr>
                                <w:b w:val="0"/>
                              </w:rPr>
                              <w:instrText xml:space="preserve"> STYLEREF 2 \s </w:instrText>
                            </w:r>
                            <w:r>
                              <w:rPr>
                                <w:b w:val="0"/>
                              </w:rPr>
                              <w:fldChar w:fldCharType="separate"/>
                            </w:r>
                            <w:r>
                              <w:rPr>
                                <w:b w:val="0"/>
                                <w:noProof/>
                              </w:rPr>
                              <w:t>4.5</w:t>
                            </w:r>
                            <w:r>
                              <w:rPr>
                                <w:b w:val="0"/>
                              </w:rPr>
                              <w:fldChar w:fldCharType="end"/>
                            </w:r>
                            <w:r>
                              <w:rPr>
                                <w:b w:val="0"/>
                              </w:rPr>
                              <w:t>.</w:t>
                            </w:r>
                            <w:r>
                              <w:rPr>
                                <w:b w:val="0"/>
                              </w:rPr>
                              <w:fldChar w:fldCharType="begin"/>
                            </w:r>
                            <w:r>
                              <w:rPr>
                                <w:b w:val="0"/>
                              </w:rPr>
                              <w:instrText xml:space="preserve"> SEQ Figure \* ARABIC \s 2 </w:instrText>
                            </w:r>
                            <w:r>
                              <w:rPr>
                                <w:b w:val="0"/>
                              </w:rPr>
                              <w:fldChar w:fldCharType="separate"/>
                            </w:r>
                            <w:r>
                              <w:rPr>
                                <w:b w:val="0"/>
                                <w:noProof/>
                              </w:rPr>
                              <w:t>1</w:t>
                            </w:r>
                            <w:r>
                              <w:rPr>
                                <w:b w:val="0"/>
                              </w:rPr>
                              <w:fldChar w:fldCharType="end"/>
                            </w:r>
                            <w:r w:rsidRPr="005D5488">
                              <w:rPr>
                                <w:b w:val="0"/>
                              </w:rPr>
                              <w:t xml:space="preserve"> Sample Signed SAML 2.0 </w:t>
                            </w:r>
                            <w:r>
                              <w:rPr>
                                <w:b w:val="0"/>
                              </w:rPr>
                              <w:t>IdP</w:t>
                            </w:r>
                            <w:r w:rsidRPr="005D5488">
                              <w:rPr>
                                <w:b w:val="0"/>
                              </w:rPr>
                              <w:t xml:space="preserve"> Metadata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50B990" id="_x0000_t202" coordsize="21600,21600" o:spt="202" path="m,l,21600r21600,l21600,xe">
                <v:stroke joinstyle="miter"/>
                <v:path gradientshapeok="t" o:connecttype="rect"/>
              </v:shapetype>
              <v:shape id="Text Box 13" o:spid="_x0000_s1026" type="#_x0000_t202" style="position:absolute;margin-left:-3.75pt;margin-top:449.85pt;width:509.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" stroked="f">
                <v:textbox style="mso-fit-shape-to-text:t" inset="0,0,0,0">
                  <w:txbxContent>
                    <w:p w:rsidR="005540F2" w:rsidRPr="005D5488" w:rsidRDefault="005540F2" w:rsidP="005D5488">
                      <w:pPr>
                        <w:pStyle w:val="Caption"/>
                        <w:jc w:val="center"/>
                        <w:rPr>
                          <w:b w:val="0"/>
                          <w:noProof/>
                          <w:sz w:val="18"/>
                          <w:szCs w:val="24"/>
                        </w:rPr>
                      </w:pPr>
                      <w:r w:rsidRPr="005D5488">
                        <w:rPr>
                          <w:b w:val="0"/>
                        </w:rPr>
                        <w:t xml:space="preserve">Figure </w:t>
                      </w:r>
                      <w:r>
                        <w:rPr>
                          <w:b w:val="0"/>
                        </w:rPr>
                        <w:fldChar w:fldCharType="begin"/>
                      </w:r>
                      <w:r>
                        <w:rPr>
                          <w:b w:val="0"/>
                        </w:rPr>
                        <w:instrText xml:space="preserve"> STYLEREF 2 \s </w:instrText>
                      </w:r>
                      <w:r>
                        <w:rPr>
                          <w:b w:val="0"/>
                        </w:rPr>
                        <w:fldChar w:fldCharType="separate"/>
                      </w:r>
                      <w:r>
                        <w:rPr>
                          <w:b w:val="0"/>
                          <w:noProof/>
                        </w:rPr>
                        <w:t>4.5</w:t>
                      </w:r>
                      <w:r>
                        <w:rPr>
                          <w:b w:val="0"/>
                        </w:rPr>
                        <w:fldChar w:fldCharType="end"/>
                      </w:r>
                      <w:r>
                        <w:rPr>
                          <w:b w:val="0"/>
                        </w:rPr>
                        <w:t>.</w:t>
                      </w:r>
                      <w:r>
                        <w:rPr>
                          <w:b w:val="0"/>
                        </w:rPr>
                        <w:fldChar w:fldCharType="begin"/>
                      </w:r>
                      <w:r>
                        <w:rPr>
                          <w:b w:val="0"/>
                        </w:rPr>
                        <w:instrText xml:space="preserve"> SEQ Figure \* ARABIC \s 2 </w:instrText>
                      </w:r>
                      <w:r>
                        <w:rPr>
                          <w:b w:val="0"/>
                        </w:rPr>
                        <w:fldChar w:fldCharType="separate"/>
                      </w:r>
                      <w:r>
                        <w:rPr>
                          <w:b w:val="0"/>
                          <w:noProof/>
                        </w:rPr>
                        <w:t>1</w:t>
                      </w:r>
                      <w:r>
                        <w:rPr>
                          <w:b w:val="0"/>
                        </w:rPr>
                        <w:fldChar w:fldCharType="end"/>
                      </w:r>
                      <w:r w:rsidRPr="005D5488">
                        <w:rPr>
                          <w:b w:val="0"/>
                        </w:rPr>
                        <w:t xml:space="preserve"> Sample Signed SAML 2.0 </w:t>
                      </w:r>
                      <w:r>
                        <w:rPr>
                          <w:b w:val="0"/>
                        </w:rPr>
                        <w:t>IdP</w:t>
                      </w:r>
                      <w:r w:rsidRPr="005D5488">
                        <w:rPr>
                          <w:b w:val="0"/>
                        </w:rPr>
                        <w:t xml:space="preserve"> Metadata</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4950B992" wp14:editId="4950B993">
                <wp:simplePos x="0" y="0"/>
                <wp:positionH relativeFrom="margin">
                  <wp:align>center</wp:align>
                </wp:positionH>
                <wp:positionV relativeFrom="line">
                  <wp:posOffset>0</wp:posOffset>
                </wp:positionV>
                <wp:extent cx="6475228" cy="5656521"/>
                <wp:effectExtent l="0" t="0" r="20955" b="2095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5095" cy="5656521"/>
                        </a:xfrm>
                        <a:prstGeom prst="rect">
                          <a:avLst/>
                        </a:prstGeom>
                        <a:solidFill>
                          <a:srgbClr val="FFFFCC"/>
                        </a:solidFill>
                        <a:ln w="9525">
                          <a:solidFill>
                            <a:srgbClr val="000000"/>
                          </a:solidFill>
                          <a:miter lim="800000"/>
                          <a:headEnd/>
                          <a:tailEnd/>
                        </a:ln>
                      </wps:spPr>
                      <wps:txbx>
                        <w:txbxContent>
                          <w:p w:rsidR="005540F2" w:rsidRPr="00F445F2" w:rsidRDefault="0088722D" w:rsidP="002F4C74">
                            <w:pPr>
                              <w:ind w:left="180" w:right="311"/>
                              <w:rPr>
                                <w:rFonts w:ascii="Arial" w:hAnsi="Arial" w:cs="Arial"/>
                                <w:sz w:val="16"/>
                                <w:szCs w:val="16"/>
                              </w:rPr>
                            </w:pPr>
                            <w:hyperlink r:id="rId38"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md:EntityDescriptor</w:t>
                            </w:r>
                            <w:r w:rsidR="005540F2" w:rsidRPr="00F445F2">
                              <w:rPr>
                                <w:rStyle w:val="ns1"/>
                                <w:rFonts w:ascii="Arial" w:hAnsi="Arial" w:cs="Arial"/>
                                <w:sz w:val="16"/>
                                <w:szCs w:val="16"/>
                              </w:rPr>
                              <w:t xml:space="preserve"> xmlns:md</w:t>
                            </w:r>
                            <w:r w:rsidR="005540F2" w:rsidRPr="00F445F2">
                              <w:rPr>
                                <w:rStyle w:val="m1"/>
                                <w:rFonts w:ascii="Arial" w:hAnsi="Arial" w:cs="Arial"/>
                                <w:sz w:val="16"/>
                                <w:szCs w:val="16"/>
                              </w:rPr>
                              <w:t>="</w:t>
                            </w:r>
                            <w:r w:rsidR="005540F2" w:rsidRPr="00F445F2">
                              <w:rPr>
                                <w:rFonts w:ascii="Arial" w:hAnsi="Arial" w:cs="Arial"/>
                                <w:b/>
                                <w:bCs/>
                                <w:color w:val="FF0000"/>
                                <w:sz w:val="16"/>
                                <w:szCs w:val="16"/>
                              </w:rPr>
                              <w:t>urn:oasis:names:tc:SAML:2.0:metadata</w:t>
                            </w:r>
                            <w:r w:rsidR="005540F2" w:rsidRPr="00F445F2">
                              <w:rPr>
                                <w:rStyle w:val="m1"/>
                                <w:rFonts w:ascii="Arial" w:hAnsi="Arial" w:cs="Arial"/>
                                <w:sz w:val="16"/>
                                <w:szCs w:val="16"/>
                              </w:rPr>
                              <w:t>"</w:t>
                            </w:r>
                            <w:r w:rsidR="005540F2" w:rsidRPr="00F445F2">
                              <w:rPr>
                                <w:rStyle w:val="t1"/>
                                <w:rFonts w:ascii="Arial" w:hAnsi="Arial" w:cs="Arial"/>
                                <w:sz w:val="16"/>
                                <w:szCs w:val="16"/>
                              </w:rPr>
                              <w:t xml:space="preserve"> ID</w:t>
                            </w:r>
                            <w:r w:rsidR="005540F2" w:rsidRPr="00F445F2">
                              <w:rPr>
                                <w:rStyle w:val="m1"/>
                                <w:rFonts w:ascii="Arial" w:hAnsi="Arial" w:cs="Arial"/>
                                <w:sz w:val="16"/>
                                <w:szCs w:val="16"/>
                              </w:rPr>
                              <w:t>="</w:t>
                            </w:r>
                            <w:r w:rsidR="005540F2" w:rsidRPr="00F445F2">
                              <w:rPr>
                                <w:rFonts w:ascii="Arial" w:hAnsi="Arial" w:cs="Arial"/>
                                <w:b/>
                                <w:bCs/>
                                <w:sz w:val="16"/>
                                <w:szCs w:val="16"/>
                              </w:rPr>
                              <w:t>id-qjp5DLY9-Q1CDNacoC1AjkZABKQ-</w:t>
                            </w:r>
                            <w:r w:rsidR="005540F2" w:rsidRPr="00F445F2">
                              <w:rPr>
                                <w:rStyle w:val="m1"/>
                                <w:rFonts w:ascii="Arial" w:hAnsi="Arial" w:cs="Arial"/>
                                <w:sz w:val="16"/>
                                <w:szCs w:val="16"/>
                              </w:rPr>
                              <w:t>"</w:t>
                            </w:r>
                            <w:r w:rsidR="005540F2" w:rsidRPr="00F445F2">
                              <w:rPr>
                                <w:rStyle w:val="t1"/>
                                <w:rFonts w:ascii="Arial" w:hAnsi="Arial" w:cs="Arial"/>
                                <w:sz w:val="16"/>
                                <w:szCs w:val="16"/>
                              </w:rPr>
                              <w:t xml:space="preserve"> entityID</w:t>
                            </w:r>
                            <w:r w:rsidR="005540F2" w:rsidRPr="00F445F2">
                              <w:rPr>
                                <w:rStyle w:val="m1"/>
                                <w:rFonts w:ascii="Arial" w:hAnsi="Arial" w:cs="Arial"/>
                                <w:sz w:val="16"/>
                                <w:szCs w:val="16"/>
                              </w:rPr>
                              <w:t>="</w:t>
                            </w:r>
                            <w:r w:rsidR="005540F2" w:rsidRPr="00337FE4">
                              <w:rPr>
                                <w:rFonts w:ascii="Arial" w:hAnsi="Arial" w:cs="Arial"/>
                                <w:b/>
                                <w:bCs/>
                                <w:sz w:val="16"/>
                                <w:szCs w:val="16"/>
                              </w:rPr>
                              <w:t>http://abctms.toyota.com/fed/</w:t>
                            </w:r>
                            <w:r w:rsidR="005540F2">
                              <w:rPr>
                                <w:rFonts w:ascii="Arial" w:hAnsi="Arial" w:cs="Arial"/>
                                <w:b/>
                                <w:bCs/>
                                <w:sz w:val="16"/>
                                <w:szCs w:val="16"/>
                              </w:rPr>
                              <w:t>IdP</w:t>
                            </w:r>
                            <w:r w:rsidR="005540F2" w:rsidRPr="00F445F2">
                              <w:rPr>
                                <w:rStyle w:val="m1"/>
                                <w:rFonts w:ascii="Arial" w:hAnsi="Arial" w:cs="Arial"/>
                                <w:sz w:val="16"/>
                                <w:szCs w:val="16"/>
                              </w:rPr>
                              <w:t>"</w:t>
                            </w:r>
                            <w:r w:rsidR="005540F2" w:rsidRPr="00F445F2">
                              <w:rPr>
                                <w:rStyle w:val="t1"/>
                                <w:rFonts w:ascii="Arial" w:hAnsi="Arial" w:cs="Arial"/>
                                <w:sz w:val="16"/>
                                <w:szCs w:val="16"/>
                              </w:rPr>
                              <w:t xml:space="preserve"> validUntil</w:t>
                            </w:r>
                            <w:r w:rsidR="005540F2" w:rsidRPr="00F445F2">
                              <w:rPr>
                                <w:rStyle w:val="m1"/>
                                <w:rFonts w:ascii="Arial" w:hAnsi="Arial" w:cs="Arial"/>
                                <w:sz w:val="16"/>
                                <w:szCs w:val="16"/>
                              </w:rPr>
                              <w:t>="</w:t>
                            </w:r>
                            <w:r w:rsidR="005540F2" w:rsidRPr="00F445F2">
                              <w:rPr>
                                <w:rFonts w:ascii="Arial" w:hAnsi="Arial" w:cs="Arial"/>
                                <w:b/>
                                <w:bCs/>
                                <w:sz w:val="16"/>
                                <w:szCs w:val="16"/>
                              </w:rPr>
                              <w:t>2011-04-20T14:38:16Z</w:t>
                            </w:r>
                            <w:r w:rsidR="005540F2" w:rsidRPr="00F445F2">
                              <w:rPr>
                                <w:rStyle w:val="m1"/>
                                <w:rFonts w:ascii="Arial" w:hAnsi="Arial" w:cs="Arial"/>
                                <w:sz w:val="16"/>
                                <w:szCs w:val="16"/>
                              </w:rPr>
                              <w:t>"&gt;</w:t>
                            </w:r>
                          </w:p>
                          <w:p w:rsidR="005540F2" w:rsidRPr="00F445F2" w:rsidRDefault="0088722D" w:rsidP="002F4C74">
                            <w:pPr>
                              <w:ind w:left="180" w:right="311"/>
                              <w:rPr>
                                <w:rFonts w:ascii="Arial" w:hAnsi="Arial" w:cs="Arial"/>
                                <w:sz w:val="16"/>
                                <w:szCs w:val="16"/>
                              </w:rPr>
                            </w:pPr>
                            <w:hyperlink r:id="rId39"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dsig:Signature</w:t>
                            </w:r>
                            <w:r w:rsidR="005540F2" w:rsidRPr="00F445F2">
                              <w:rPr>
                                <w:rStyle w:val="ns1"/>
                                <w:rFonts w:ascii="Arial" w:hAnsi="Arial" w:cs="Arial"/>
                                <w:sz w:val="16"/>
                                <w:szCs w:val="16"/>
                              </w:rPr>
                              <w:t xml:space="preserve"> xmlns:dsig</w:t>
                            </w:r>
                            <w:r w:rsidR="005540F2" w:rsidRPr="00F445F2">
                              <w:rPr>
                                <w:rStyle w:val="m1"/>
                                <w:rFonts w:ascii="Arial" w:hAnsi="Arial" w:cs="Arial"/>
                                <w:sz w:val="16"/>
                                <w:szCs w:val="16"/>
                              </w:rPr>
                              <w:t>="</w:t>
                            </w:r>
                            <w:r w:rsidR="005540F2" w:rsidRPr="00F445F2">
                              <w:rPr>
                                <w:rFonts w:ascii="Arial" w:hAnsi="Arial" w:cs="Arial"/>
                                <w:b/>
                                <w:bCs/>
                                <w:color w:val="FF0000"/>
                                <w:sz w:val="16"/>
                                <w:szCs w:val="16"/>
                              </w:rPr>
                              <w:t>http://www.w3.org/2000/09/xmldsig#</w:t>
                            </w:r>
                            <w:r w:rsidR="005540F2" w:rsidRPr="00F445F2">
                              <w:rPr>
                                <w:rStyle w:val="m1"/>
                                <w:rFonts w:ascii="Arial" w:hAnsi="Arial" w:cs="Arial"/>
                                <w:sz w:val="16"/>
                                <w:szCs w:val="16"/>
                              </w:rPr>
                              <w:t>"&gt;</w:t>
                            </w:r>
                          </w:p>
                          <w:p w:rsidR="005540F2" w:rsidRPr="00F445F2" w:rsidRDefault="0088722D" w:rsidP="002F4C74">
                            <w:pPr>
                              <w:ind w:left="180" w:right="311"/>
                              <w:rPr>
                                <w:rFonts w:ascii="Arial" w:hAnsi="Arial" w:cs="Arial"/>
                                <w:sz w:val="16"/>
                                <w:szCs w:val="16"/>
                              </w:rPr>
                            </w:pPr>
                            <w:hyperlink r:id="rId40"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dsig:SignedInfo</w:t>
                            </w:r>
                            <w:r w:rsidR="005540F2"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dsig:CanonicalizationMethod</w:t>
                            </w:r>
                            <w:r w:rsidRPr="00F445F2">
                              <w:rPr>
                                <w:rFonts w:ascii="Arial" w:hAnsi="Arial" w:cs="Arial"/>
                                <w:sz w:val="16"/>
                                <w:szCs w:val="16"/>
                              </w:rPr>
                              <w:t xml:space="preserve"> </w:t>
                            </w:r>
                            <w:r w:rsidRPr="00F445F2">
                              <w:rPr>
                                <w:rStyle w:val="t1"/>
                                <w:rFonts w:ascii="Arial" w:hAnsi="Arial" w:cs="Arial"/>
                                <w:sz w:val="16"/>
                                <w:szCs w:val="16"/>
                              </w:rPr>
                              <w:t>Algorithm</w:t>
                            </w:r>
                            <w:r w:rsidRPr="00F445F2">
                              <w:rPr>
                                <w:rStyle w:val="m1"/>
                                <w:rFonts w:ascii="Arial" w:hAnsi="Arial" w:cs="Arial"/>
                                <w:sz w:val="16"/>
                                <w:szCs w:val="16"/>
                              </w:rPr>
                              <w:t>="</w:t>
                            </w:r>
                            <w:r w:rsidRPr="00F445F2">
                              <w:rPr>
                                <w:rFonts w:ascii="Arial" w:hAnsi="Arial" w:cs="Arial"/>
                                <w:b/>
                                <w:bCs/>
                                <w:sz w:val="16"/>
                                <w:szCs w:val="16"/>
                              </w:rPr>
                              <w:t>http://www.w3.org/2001/10/xml-exc-c14n#</w:t>
                            </w:r>
                            <w:r w:rsidRPr="00F445F2">
                              <w:rPr>
                                <w:rStyle w:val="m1"/>
                                <w:rFonts w:ascii="Arial" w:hAnsi="Arial" w:cs="Arial"/>
                                <w:sz w:val="16"/>
                                <w:szCs w:val="16"/>
                              </w:rPr>
                              <w:t>" /&gt;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dsig:SignatureMethod</w:t>
                            </w:r>
                            <w:r w:rsidRPr="00F445F2">
                              <w:rPr>
                                <w:rFonts w:ascii="Arial" w:hAnsi="Arial" w:cs="Arial"/>
                                <w:sz w:val="16"/>
                                <w:szCs w:val="16"/>
                              </w:rPr>
                              <w:t xml:space="preserve"> </w:t>
                            </w:r>
                            <w:r w:rsidRPr="00F445F2">
                              <w:rPr>
                                <w:rStyle w:val="t1"/>
                                <w:rFonts w:ascii="Arial" w:hAnsi="Arial" w:cs="Arial"/>
                                <w:sz w:val="16"/>
                                <w:szCs w:val="16"/>
                              </w:rPr>
                              <w:t>Algorithm</w:t>
                            </w:r>
                            <w:r w:rsidRPr="00F445F2">
                              <w:rPr>
                                <w:rStyle w:val="m1"/>
                                <w:rFonts w:ascii="Arial" w:hAnsi="Arial" w:cs="Arial"/>
                                <w:sz w:val="16"/>
                                <w:szCs w:val="16"/>
                              </w:rPr>
                              <w:t>="</w:t>
                            </w:r>
                            <w:r w:rsidRPr="00F445F2">
                              <w:rPr>
                                <w:rFonts w:ascii="Arial" w:hAnsi="Arial" w:cs="Arial"/>
                                <w:b/>
                                <w:bCs/>
                                <w:sz w:val="16"/>
                                <w:szCs w:val="16"/>
                              </w:rPr>
                              <w:t>http://www.w3.org/2000/09/xmldsig#rsa-sha1</w:t>
                            </w:r>
                            <w:r w:rsidRPr="00F445F2">
                              <w:rPr>
                                <w:rStyle w:val="m1"/>
                                <w:rFonts w:ascii="Arial" w:hAnsi="Arial" w:cs="Arial"/>
                                <w:sz w:val="16"/>
                                <w:szCs w:val="16"/>
                              </w:rPr>
                              <w:t>" /&gt;</w:t>
                            </w:r>
                            <w:r w:rsidRPr="00F445F2">
                              <w:rPr>
                                <w:rFonts w:ascii="Arial" w:hAnsi="Arial" w:cs="Arial"/>
                                <w:sz w:val="16"/>
                                <w:szCs w:val="16"/>
                              </w:rPr>
                              <w:t xml:space="preserve"> </w:t>
                            </w:r>
                          </w:p>
                          <w:p w:rsidR="005540F2" w:rsidRPr="00F445F2" w:rsidRDefault="0088722D" w:rsidP="002F4C74">
                            <w:pPr>
                              <w:ind w:left="180" w:right="311"/>
                              <w:rPr>
                                <w:rFonts w:ascii="Arial" w:hAnsi="Arial" w:cs="Arial"/>
                                <w:sz w:val="16"/>
                                <w:szCs w:val="16"/>
                              </w:rPr>
                            </w:pPr>
                            <w:hyperlink r:id="rId41"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dsig:Reference URI</w:t>
                            </w:r>
                            <w:r w:rsidR="005540F2" w:rsidRPr="00F445F2">
                              <w:rPr>
                                <w:rStyle w:val="m1"/>
                                <w:rFonts w:ascii="Arial" w:hAnsi="Arial" w:cs="Arial"/>
                                <w:sz w:val="16"/>
                                <w:szCs w:val="16"/>
                              </w:rPr>
                              <w:t>="</w:t>
                            </w:r>
                            <w:r w:rsidR="005540F2" w:rsidRPr="00F445F2">
                              <w:rPr>
                                <w:rFonts w:ascii="Arial" w:hAnsi="Arial" w:cs="Arial"/>
                                <w:b/>
                                <w:bCs/>
                                <w:sz w:val="16"/>
                                <w:szCs w:val="16"/>
                              </w:rPr>
                              <w:t>#id-qjp5DLY9-Q1CDNacoC1AjkZABKQ-</w:t>
                            </w:r>
                            <w:r w:rsidR="005540F2"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dsig:Transforms</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dsig:Transform</w:t>
                            </w:r>
                            <w:r w:rsidRPr="00F445F2">
                              <w:rPr>
                                <w:rFonts w:ascii="Arial" w:hAnsi="Arial" w:cs="Arial"/>
                                <w:sz w:val="16"/>
                                <w:szCs w:val="16"/>
                              </w:rPr>
                              <w:t xml:space="preserve"> </w:t>
                            </w:r>
                            <w:r w:rsidRPr="00F445F2">
                              <w:rPr>
                                <w:rStyle w:val="t1"/>
                                <w:rFonts w:ascii="Arial" w:hAnsi="Arial" w:cs="Arial"/>
                                <w:sz w:val="16"/>
                                <w:szCs w:val="16"/>
                              </w:rPr>
                              <w:t>Algorithm</w:t>
                            </w:r>
                            <w:r w:rsidRPr="00F445F2">
                              <w:rPr>
                                <w:rStyle w:val="m1"/>
                                <w:rFonts w:ascii="Arial" w:hAnsi="Arial" w:cs="Arial"/>
                                <w:sz w:val="16"/>
                                <w:szCs w:val="16"/>
                              </w:rPr>
                              <w:t>="</w:t>
                            </w:r>
                            <w:r w:rsidRPr="00F445F2">
                              <w:rPr>
                                <w:rFonts w:ascii="Arial" w:hAnsi="Arial" w:cs="Arial"/>
                                <w:b/>
                                <w:bCs/>
                                <w:sz w:val="16"/>
                                <w:szCs w:val="16"/>
                              </w:rPr>
                              <w:t>http://www.w3.org/2000/09/xmldsig#enveloped-signature</w:t>
                            </w:r>
                            <w:r w:rsidRPr="00F445F2">
                              <w:rPr>
                                <w:rStyle w:val="m1"/>
                                <w:rFonts w:ascii="Arial" w:hAnsi="Arial" w:cs="Arial"/>
                                <w:sz w:val="16"/>
                                <w:szCs w:val="16"/>
                              </w:rPr>
                              <w:t>" /&gt;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dsig:Transform</w:t>
                            </w:r>
                            <w:r w:rsidRPr="00F445F2">
                              <w:rPr>
                                <w:rFonts w:ascii="Arial" w:hAnsi="Arial" w:cs="Arial"/>
                                <w:sz w:val="16"/>
                                <w:szCs w:val="16"/>
                              </w:rPr>
                              <w:t xml:space="preserve"> </w:t>
                            </w:r>
                            <w:r w:rsidRPr="00F445F2">
                              <w:rPr>
                                <w:rStyle w:val="t1"/>
                                <w:rFonts w:ascii="Arial" w:hAnsi="Arial" w:cs="Arial"/>
                                <w:sz w:val="16"/>
                                <w:szCs w:val="16"/>
                              </w:rPr>
                              <w:t>Algorithm</w:t>
                            </w:r>
                            <w:r w:rsidRPr="00F445F2">
                              <w:rPr>
                                <w:rStyle w:val="m1"/>
                                <w:rFonts w:ascii="Arial" w:hAnsi="Arial" w:cs="Arial"/>
                                <w:sz w:val="16"/>
                                <w:szCs w:val="16"/>
                              </w:rPr>
                              <w:t>="</w:t>
                            </w:r>
                            <w:r w:rsidRPr="00F445F2">
                              <w:rPr>
                                <w:rFonts w:ascii="Arial" w:hAnsi="Arial" w:cs="Arial"/>
                                <w:b/>
                                <w:bCs/>
                                <w:sz w:val="16"/>
                                <w:szCs w:val="16"/>
                              </w:rPr>
                              <w:t>http://www.w3.org/2001/10/xml-exc-c14n#</w:t>
                            </w:r>
                            <w:r w:rsidRPr="00F445F2">
                              <w:rPr>
                                <w:rStyle w:val="m1"/>
                                <w:rFonts w:ascii="Arial" w:hAnsi="Arial" w:cs="Arial"/>
                                <w:sz w:val="16"/>
                                <w:szCs w:val="16"/>
                              </w:rPr>
                              <w:t>" /&gt;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dsig:Transforms</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dsig:DigestMethod</w:t>
                            </w:r>
                            <w:r w:rsidRPr="00F445F2">
                              <w:rPr>
                                <w:rFonts w:ascii="Arial" w:hAnsi="Arial" w:cs="Arial"/>
                                <w:sz w:val="16"/>
                                <w:szCs w:val="16"/>
                              </w:rPr>
                              <w:t xml:space="preserve"> </w:t>
                            </w:r>
                            <w:r w:rsidRPr="00F445F2">
                              <w:rPr>
                                <w:rStyle w:val="t1"/>
                                <w:rFonts w:ascii="Arial" w:hAnsi="Arial" w:cs="Arial"/>
                                <w:sz w:val="16"/>
                                <w:szCs w:val="16"/>
                              </w:rPr>
                              <w:t>Algorithm</w:t>
                            </w:r>
                            <w:r w:rsidRPr="00F445F2">
                              <w:rPr>
                                <w:rStyle w:val="m1"/>
                                <w:rFonts w:ascii="Arial" w:hAnsi="Arial" w:cs="Arial"/>
                                <w:sz w:val="16"/>
                                <w:szCs w:val="16"/>
                              </w:rPr>
                              <w:t>="</w:t>
                            </w:r>
                            <w:r w:rsidRPr="00F445F2">
                              <w:rPr>
                                <w:rFonts w:ascii="Arial" w:hAnsi="Arial" w:cs="Arial"/>
                                <w:b/>
                                <w:bCs/>
                                <w:sz w:val="16"/>
                                <w:szCs w:val="16"/>
                              </w:rPr>
                              <w:t>http://www.w3.org/2000/09/xmldsig#sha1</w:t>
                            </w:r>
                            <w:r w:rsidRPr="00F445F2">
                              <w:rPr>
                                <w:rStyle w:val="m1"/>
                                <w:rFonts w:ascii="Arial" w:hAnsi="Arial" w:cs="Arial"/>
                                <w:sz w:val="16"/>
                                <w:szCs w:val="16"/>
                              </w:rPr>
                              <w:t>" /&gt;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dsig:DigestValue</w:t>
                            </w:r>
                            <w:r w:rsidRPr="00F445F2">
                              <w:rPr>
                                <w:rStyle w:val="m1"/>
                                <w:rFonts w:ascii="Arial" w:hAnsi="Arial" w:cs="Arial"/>
                                <w:sz w:val="16"/>
                                <w:szCs w:val="16"/>
                              </w:rPr>
                              <w:t>&gt;</w:t>
                            </w:r>
                            <w:r w:rsidRPr="00F445F2">
                              <w:rPr>
                                <w:rStyle w:val="tx1"/>
                                <w:rFonts w:ascii="Arial" w:hAnsi="Arial" w:cs="Arial"/>
                                <w:sz w:val="16"/>
                                <w:szCs w:val="16"/>
                              </w:rPr>
                              <w:t>x4jl56zYzb3wUc9dvPupmcaHoUc=</w:t>
                            </w:r>
                            <w:r w:rsidRPr="00F445F2">
                              <w:rPr>
                                <w:rStyle w:val="m1"/>
                                <w:rFonts w:ascii="Arial" w:hAnsi="Arial" w:cs="Arial"/>
                                <w:sz w:val="16"/>
                                <w:szCs w:val="16"/>
                              </w:rPr>
                              <w:t>&lt;/</w:t>
                            </w:r>
                            <w:r w:rsidRPr="00F445F2">
                              <w:rPr>
                                <w:rStyle w:val="t1"/>
                                <w:rFonts w:ascii="Arial" w:hAnsi="Arial" w:cs="Arial"/>
                                <w:sz w:val="16"/>
                                <w:szCs w:val="16"/>
                              </w:rPr>
                              <w:t>dsig:DigestValue</w:t>
                            </w:r>
                            <w:r w:rsidRPr="00F445F2">
                              <w:rPr>
                                <w:rStyle w:val="m1"/>
                                <w:rFonts w:ascii="Arial" w:hAnsi="Arial" w:cs="Arial"/>
                                <w:sz w:val="16"/>
                                <w:szCs w:val="16"/>
                              </w:rPr>
                              <w:t>&gt;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dsig:Reference</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dsig:SignedInfo</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dsig:SignatureValue</w:t>
                            </w:r>
                            <w:r w:rsidRPr="00F445F2">
                              <w:rPr>
                                <w:rStyle w:val="m1"/>
                                <w:rFonts w:ascii="Arial" w:hAnsi="Arial" w:cs="Arial"/>
                                <w:sz w:val="16"/>
                                <w:szCs w:val="16"/>
                              </w:rPr>
                              <w:t>&gt;</w:t>
                            </w:r>
                            <w:r w:rsidRPr="00F445F2">
                              <w:rPr>
                                <w:rStyle w:val="tx1"/>
                                <w:rFonts w:ascii="Arial" w:hAnsi="Arial" w:cs="Arial"/>
                                <w:sz w:val="16"/>
                                <w:szCs w:val="16"/>
                              </w:rPr>
                              <w:t>m+Y0FUrCI0/DPzV8jXL3oh3NuunyrjwYVLyhGz2zQe602McQY4w9XqMSa5rTw0hRJOnwUPUTQMRcT4uP3VDPhVONMC19OeFbUgauJAvbxkvKXmdMGf3Jk96YHb0ZVRERV+3QbaMLQDqLkKLWMNbjDsfDpSwXE1Ysf+iA74y5iZM=</w:t>
                            </w:r>
                            <w:r w:rsidRPr="00F445F2">
                              <w:rPr>
                                <w:rStyle w:val="m1"/>
                                <w:rFonts w:ascii="Arial" w:hAnsi="Arial" w:cs="Arial"/>
                                <w:sz w:val="16"/>
                                <w:szCs w:val="16"/>
                              </w:rPr>
                              <w:t>&lt;/</w:t>
                            </w:r>
                            <w:r w:rsidRPr="00F445F2">
                              <w:rPr>
                                <w:rStyle w:val="t1"/>
                                <w:rFonts w:ascii="Arial" w:hAnsi="Arial" w:cs="Arial"/>
                                <w:sz w:val="16"/>
                                <w:szCs w:val="16"/>
                              </w:rPr>
                              <w:t>dsig:SignatureValue</w:t>
                            </w:r>
                            <w:r w:rsidRPr="00F445F2">
                              <w:rPr>
                                <w:rStyle w:val="m1"/>
                                <w:rFonts w:ascii="Arial" w:hAnsi="Arial" w:cs="Arial"/>
                                <w:sz w:val="16"/>
                                <w:szCs w:val="16"/>
                              </w:rPr>
                              <w:t>&gt;</w:t>
                            </w:r>
                            <w:r w:rsidRPr="00F445F2">
                              <w:rPr>
                                <w:rFonts w:ascii="Arial" w:hAnsi="Arial" w:cs="Arial"/>
                                <w:sz w:val="16"/>
                                <w:szCs w:val="16"/>
                              </w:rPr>
                              <w:t xml:space="preserve"> </w:t>
                            </w:r>
                          </w:p>
                          <w:p w:rsidR="005540F2" w:rsidRPr="00F445F2" w:rsidRDefault="0088722D" w:rsidP="002F4C74">
                            <w:pPr>
                              <w:ind w:left="180" w:right="311"/>
                              <w:rPr>
                                <w:rFonts w:ascii="Arial" w:hAnsi="Arial" w:cs="Arial"/>
                                <w:sz w:val="16"/>
                                <w:szCs w:val="16"/>
                              </w:rPr>
                            </w:pPr>
                            <w:hyperlink r:id="rId42"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dsig:KeyInfo</w:t>
                            </w:r>
                            <w:r w:rsidR="005540F2" w:rsidRPr="00F445F2">
                              <w:rPr>
                                <w:rStyle w:val="m1"/>
                                <w:rFonts w:ascii="Arial" w:hAnsi="Arial" w:cs="Arial"/>
                                <w:sz w:val="16"/>
                                <w:szCs w:val="16"/>
                              </w:rPr>
                              <w:t>&gt;</w:t>
                            </w:r>
                          </w:p>
                          <w:p w:rsidR="005540F2" w:rsidRPr="00F445F2" w:rsidRDefault="0088722D" w:rsidP="002F4C74">
                            <w:pPr>
                              <w:ind w:left="180" w:right="311"/>
                              <w:rPr>
                                <w:rFonts w:ascii="Arial" w:hAnsi="Arial" w:cs="Arial"/>
                                <w:sz w:val="16"/>
                                <w:szCs w:val="16"/>
                              </w:rPr>
                            </w:pPr>
                            <w:hyperlink r:id="rId43"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dsig:X509Data</w:t>
                            </w:r>
                            <w:r w:rsidR="005540F2"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dsig:X509Certificate</w:t>
                            </w:r>
                            <w:r w:rsidRPr="00F445F2">
                              <w:rPr>
                                <w:rStyle w:val="m1"/>
                                <w:rFonts w:ascii="Arial" w:hAnsi="Arial" w:cs="Arial"/>
                                <w:sz w:val="16"/>
                                <w:szCs w:val="16"/>
                              </w:rPr>
                              <w:t>&gt;</w:t>
                            </w:r>
                            <w:r w:rsidRPr="00F445F2">
                              <w:rPr>
                                <w:rStyle w:val="tx1"/>
                                <w:rFonts w:ascii="Arial" w:hAnsi="Arial" w:cs="Arial"/>
                                <w:sz w:val="16"/>
                                <w:szCs w:val="16"/>
                              </w:rPr>
                              <w:t>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</w:t>
                            </w:r>
                            <w:r w:rsidRPr="00F445F2">
                              <w:rPr>
                                <w:rStyle w:val="m1"/>
                                <w:rFonts w:ascii="Arial" w:hAnsi="Arial" w:cs="Arial"/>
                                <w:sz w:val="16"/>
                                <w:szCs w:val="16"/>
                              </w:rPr>
                              <w:t>&lt;/</w:t>
                            </w:r>
                            <w:r w:rsidRPr="00F445F2">
                              <w:rPr>
                                <w:rStyle w:val="t1"/>
                                <w:rFonts w:ascii="Arial" w:hAnsi="Arial" w:cs="Arial"/>
                                <w:sz w:val="16"/>
                                <w:szCs w:val="16"/>
                              </w:rPr>
                              <w:t>dsig:X509Certificate</w:t>
                            </w:r>
                            <w:r w:rsidRPr="00F445F2">
                              <w:rPr>
                                <w:rStyle w:val="m1"/>
                                <w:rFonts w:ascii="Arial" w:hAnsi="Arial" w:cs="Arial"/>
                                <w:sz w:val="16"/>
                                <w:szCs w:val="16"/>
                              </w:rPr>
                              <w:t>&gt;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dsig:X509Data</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dsig:KeyInfo</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dsig:Signature</w:t>
                            </w:r>
                            <w:r w:rsidRPr="00F445F2">
                              <w:rPr>
                                <w:rStyle w:val="m1"/>
                                <w:rFonts w:ascii="Arial" w:hAnsi="Arial" w:cs="Arial"/>
                                <w:sz w:val="16"/>
                                <w:szCs w:val="16"/>
                              </w:rPr>
                              <w:t>&gt;</w:t>
                            </w:r>
                          </w:p>
                          <w:p w:rsidR="005540F2" w:rsidRPr="00AD5344" w:rsidRDefault="005540F2" w:rsidP="002F4C74">
                            <w:pPr>
                              <w:ind w:left="540" w:hanging="240"/>
                              <w:rPr>
                                <w:sz w:val="16"/>
                                <w:szCs w:val="16"/>
                              </w:rPr>
                            </w:pPr>
                          </w:p>
                          <w:p w:rsidR="005540F2" w:rsidRPr="00AD5344" w:rsidRDefault="005540F2" w:rsidP="002F4C74">
                            <w:pPr>
                              <w:ind w:left="540"/>
                              <w:rPr>
                                <w:sz w:val="16"/>
                                <w:szCs w:val="16"/>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50B992" id="Text Box 10" o:spid="_x0000_s1027" type="#_x0000_t202" style="position:absolute;margin-left:0;margin-top:0;width:509.85pt;height:445.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" fillcolor="#ffc">
                <v:textbox>
                  <w:txbxContent>
                    <w:p w:rsidR="005540F2" w:rsidRPr="00F445F2" w:rsidRDefault="0088722D" w:rsidP="002F4C74">
                      <w:pPr>
                        <w:ind w:left="180" w:right="311"/>
                        <w:rPr>
                          <w:rFonts w:ascii="Arial" w:hAnsi="Arial" w:cs="Arial"/>
                          <w:sz w:val="16"/>
                          <w:szCs w:val="16"/>
                        </w:rPr>
                      </w:pPr>
                      <w:hyperlink r:id="rId44"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md:EntityDescriptor</w:t>
                      </w:r>
                      <w:r w:rsidR="005540F2" w:rsidRPr="00F445F2">
                        <w:rPr>
                          <w:rStyle w:val="ns1"/>
                          <w:rFonts w:ascii="Arial" w:hAnsi="Arial" w:cs="Arial"/>
                          <w:sz w:val="16"/>
                          <w:szCs w:val="16"/>
                        </w:rPr>
                        <w:t xml:space="preserve"> xmlns:md</w:t>
                      </w:r>
                      <w:r w:rsidR="005540F2" w:rsidRPr="00F445F2">
                        <w:rPr>
                          <w:rStyle w:val="m1"/>
                          <w:rFonts w:ascii="Arial" w:hAnsi="Arial" w:cs="Arial"/>
                          <w:sz w:val="16"/>
                          <w:szCs w:val="16"/>
                        </w:rPr>
                        <w:t>="</w:t>
                      </w:r>
                      <w:r w:rsidR="005540F2" w:rsidRPr="00F445F2">
                        <w:rPr>
                          <w:rFonts w:ascii="Arial" w:hAnsi="Arial" w:cs="Arial"/>
                          <w:b/>
                          <w:bCs/>
                          <w:color w:val="FF0000"/>
                          <w:sz w:val="16"/>
                          <w:szCs w:val="16"/>
                        </w:rPr>
                        <w:t>urn:oasis:names:tc:SAML:2.0:metadata</w:t>
                      </w:r>
                      <w:r w:rsidR="005540F2" w:rsidRPr="00F445F2">
                        <w:rPr>
                          <w:rStyle w:val="m1"/>
                          <w:rFonts w:ascii="Arial" w:hAnsi="Arial" w:cs="Arial"/>
                          <w:sz w:val="16"/>
                          <w:szCs w:val="16"/>
                        </w:rPr>
                        <w:t>"</w:t>
                      </w:r>
                      <w:r w:rsidR="005540F2" w:rsidRPr="00F445F2">
                        <w:rPr>
                          <w:rStyle w:val="t1"/>
                          <w:rFonts w:ascii="Arial" w:hAnsi="Arial" w:cs="Arial"/>
                          <w:sz w:val="16"/>
                          <w:szCs w:val="16"/>
                        </w:rPr>
                        <w:t xml:space="preserve"> ID</w:t>
                      </w:r>
                      <w:r w:rsidR="005540F2" w:rsidRPr="00F445F2">
                        <w:rPr>
                          <w:rStyle w:val="m1"/>
                          <w:rFonts w:ascii="Arial" w:hAnsi="Arial" w:cs="Arial"/>
                          <w:sz w:val="16"/>
                          <w:szCs w:val="16"/>
                        </w:rPr>
                        <w:t>="</w:t>
                      </w:r>
                      <w:r w:rsidR="005540F2" w:rsidRPr="00F445F2">
                        <w:rPr>
                          <w:rFonts w:ascii="Arial" w:hAnsi="Arial" w:cs="Arial"/>
                          <w:b/>
                          <w:bCs/>
                          <w:sz w:val="16"/>
                          <w:szCs w:val="16"/>
                        </w:rPr>
                        <w:t>id-qjp5DLY9-Q1CDNacoC1AjkZABKQ-</w:t>
                      </w:r>
                      <w:r w:rsidR="005540F2" w:rsidRPr="00F445F2">
                        <w:rPr>
                          <w:rStyle w:val="m1"/>
                          <w:rFonts w:ascii="Arial" w:hAnsi="Arial" w:cs="Arial"/>
                          <w:sz w:val="16"/>
                          <w:szCs w:val="16"/>
                        </w:rPr>
                        <w:t>"</w:t>
                      </w:r>
                      <w:r w:rsidR="005540F2" w:rsidRPr="00F445F2">
                        <w:rPr>
                          <w:rStyle w:val="t1"/>
                          <w:rFonts w:ascii="Arial" w:hAnsi="Arial" w:cs="Arial"/>
                          <w:sz w:val="16"/>
                          <w:szCs w:val="16"/>
                        </w:rPr>
                        <w:t xml:space="preserve"> entityID</w:t>
                      </w:r>
                      <w:r w:rsidR="005540F2" w:rsidRPr="00F445F2">
                        <w:rPr>
                          <w:rStyle w:val="m1"/>
                          <w:rFonts w:ascii="Arial" w:hAnsi="Arial" w:cs="Arial"/>
                          <w:sz w:val="16"/>
                          <w:szCs w:val="16"/>
                        </w:rPr>
                        <w:t>="</w:t>
                      </w:r>
                      <w:r w:rsidR="005540F2" w:rsidRPr="00337FE4">
                        <w:rPr>
                          <w:rFonts w:ascii="Arial" w:hAnsi="Arial" w:cs="Arial"/>
                          <w:b/>
                          <w:bCs/>
                          <w:sz w:val="16"/>
                          <w:szCs w:val="16"/>
                        </w:rPr>
                        <w:t>http://abctms.toyota.com/fed/</w:t>
                      </w:r>
                      <w:r w:rsidR="005540F2">
                        <w:rPr>
                          <w:rFonts w:ascii="Arial" w:hAnsi="Arial" w:cs="Arial"/>
                          <w:b/>
                          <w:bCs/>
                          <w:sz w:val="16"/>
                          <w:szCs w:val="16"/>
                        </w:rPr>
                        <w:t>IdP</w:t>
                      </w:r>
                      <w:r w:rsidR="005540F2" w:rsidRPr="00F445F2">
                        <w:rPr>
                          <w:rStyle w:val="m1"/>
                          <w:rFonts w:ascii="Arial" w:hAnsi="Arial" w:cs="Arial"/>
                          <w:sz w:val="16"/>
                          <w:szCs w:val="16"/>
                        </w:rPr>
                        <w:t>"</w:t>
                      </w:r>
                      <w:r w:rsidR="005540F2" w:rsidRPr="00F445F2">
                        <w:rPr>
                          <w:rStyle w:val="t1"/>
                          <w:rFonts w:ascii="Arial" w:hAnsi="Arial" w:cs="Arial"/>
                          <w:sz w:val="16"/>
                          <w:szCs w:val="16"/>
                        </w:rPr>
                        <w:t xml:space="preserve"> validUntil</w:t>
                      </w:r>
                      <w:r w:rsidR="005540F2" w:rsidRPr="00F445F2">
                        <w:rPr>
                          <w:rStyle w:val="m1"/>
                          <w:rFonts w:ascii="Arial" w:hAnsi="Arial" w:cs="Arial"/>
                          <w:sz w:val="16"/>
                          <w:szCs w:val="16"/>
                        </w:rPr>
                        <w:t>="</w:t>
                      </w:r>
                      <w:r w:rsidR="005540F2" w:rsidRPr="00F445F2">
                        <w:rPr>
                          <w:rFonts w:ascii="Arial" w:hAnsi="Arial" w:cs="Arial"/>
                          <w:b/>
                          <w:bCs/>
                          <w:sz w:val="16"/>
                          <w:szCs w:val="16"/>
                        </w:rPr>
                        <w:t>2011-04-20T14:38:16Z</w:t>
                      </w:r>
                      <w:r w:rsidR="005540F2" w:rsidRPr="00F445F2">
                        <w:rPr>
                          <w:rStyle w:val="m1"/>
                          <w:rFonts w:ascii="Arial" w:hAnsi="Arial" w:cs="Arial"/>
                          <w:sz w:val="16"/>
                          <w:szCs w:val="16"/>
                        </w:rPr>
                        <w:t>"&gt;</w:t>
                      </w:r>
                    </w:p>
                    <w:p w:rsidR="005540F2" w:rsidRPr="00F445F2" w:rsidRDefault="0088722D" w:rsidP="002F4C74">
                      <w:pPr>
                        <w:ind w:left="180" w:right="311"/>
                        <w:rPr>
                          <w:rFonts w:ascii="Arial" w:hAnsi="Arial" w:cs="Arial"/>
                          <w:sz w:val="16"/>
                          <w:szCs w:val="16"/>
                        </w:rPr>
                      </w:pPr>
                      <w:hyperlink r:id="rId45"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dsig:Signature</w:t>
                      </w:r>
                      <w:r w:rsidR="005540F2" w:rsidRPr="00F445F2">
                        <w:rPr>
                          <w:rStyle w:val="ns1"/>
                          <w:rFonts w:ascii="Arial" w:hAnsi="Arial" w:cs="Arial"/>
                          <w:sz w:val="16"/>
                          <w:szCs w:val="16"/>
                        </w:rPr>
                        <w:t xml:space="preserve"> xmlns:dsig</w:t>
                      </w:r>
                      <w:r w:rsidR="005540F2" w:rsidRPr="00F445F2">
                        <w:rPr>
                          <w:rStyle w:val="m1"/>
                          <w:rFonts w:ascii="Arial" w:hAnsi="Arial" w:cs="Arial"/>
                          <w:sz w:val="16"/>
                          <w:szCs w:val="16"/>
                        </w:rPr>
                        <w:t>="</w:t>
                      </w:r>
                      <w:r w:rsidR="005540F2" w:rsidRPr="00F445F2">
                        <w:rPr>
                          <w:rFonts w:ascii="Arial" w:hAnsi="Arial" w:cs="Arial"/>
                          <w:b/>
                          <w:bCs/>
                          <w:color w:val="FF0000"/>
                          <w:sz w:val="16"/>
                          <w:szCs w:val="16"/>
                        </w:rPr>
                        <w:t>http://www.w3.org/2000/09/xmldsig#</w:t>
                      </w:r>
                      <w:r w:rsidR="005540F2" w:rsidRPr="00F445F2">
                        <w:rPr>
                          <w:rStyle w:val="m1"/>
                          <w:rFonts w:ascii="Arial" w:hAnsi="Arial" w:cs="Arial"/>
                          <w:sz w:val="16"/>
                          <w:szCs w:val="16"/>
                        </w:rPr>
                        <w:t>"&gt;</w:t>
                      </w:r>
                    </w:p>
                    <w:p w:rsidR="005540F2" w:rsidRPr="00F445F2" w:rsidRDefault="0088722D" w:rsidP="002F4C74">
                      <w:pPr>
                        <w:ind w:left="180" w:right="311"/>
                        <w:rPr>
                          <w:rFonts w:ascii="Arial" w:hAnsi="Arial" w:cs="Arial"/>
                          <w:sz w:val="16"/>
                          <w:szCs w:val="16"/>
                        </w:rPr>
                      </w:pPr>
                      <w:hyperlink r:id="rId46"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dsig:SignedInfo</w:t>
                      </w:r>
                      <w:r w:rsidR="005540F2"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dsig:CanonicalizationMethod</w:t>
                      </w:r>
                      <w:r w:rsidRPr="00F445F2">
                        <w:rPr>
                          <w:rFonts w:ascii="Arial" w:hAnsi="Arial" w:cs="Arial"/>
                          <w:sz w:val="16"/>
                          <w:szCs w:val="16"/>
                        </w:rPr>
                        <w:t xml:space="preserve"> </w:t>
                      </w:r>
                      <w:r w:rsidRPr="00F445F2">
                        <w:rPr>
                          <w:rStyle w:val="t1"/>
                          <w:rFonts w:ascii="Arial" w:hAnsi="Arial" w:cs="Arial"/>
                          <w:sz w:val="16"/>
                          <w:szCs w:val="16"/>
                        </w:rPr>
                        <w:t>Algorithm</w:t>
                      </w:r>
                      <w:r w:rsidRPr="00F445F2">
                        <w:rPr>
                          <w:rStyle w:val="m1"/>
                          <w:rFonts w:ascii="Arial" w:hAnsi="Arial" w:cs="Arial"/>
                          <w:sz w:val="16"/>
                          <w:szCs w:val="16"/>
                        </w:rPr>
                        <w:t>="</w:t>
                      </w:r>
                      <w:r w:rsidRPr="00F445F2">
                        <w:rPr>
                          <w:rFonts w:ascii="Arial" w:hAnsi="Arial" w:cs="Arial"/>
                          <w:b/>
                          <w:bCs/>
                          <w:sz w:val="16"/>
                          <w:szCs w:val="16"/>
                        </w:rPr>
                        <w:t>http://www.w3.org/2001/10/xml-exc-c14n#</w:t>
                      </w:r>
                      <w:r w:rsidRPr="00F445F2">
                        <w:rPr>
                          <w:rStyle w:val="m1"/>
                          <w:rFonts w:ascii="Arial" w:hAnsi="Arial" w:cs="Arial"/>
                          <w:sz w:val="16"/>
                          <w:szCs w:val="16"/>
                        </w:rPr>
                        <w:t>" /&gt;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dsig:SignatureMethod</w:t>
                      </w:r>
                      <w:r w:rsidRPr="00F445F2">
                        <w:rPr>
                          <w:rFonts w:ascii="Arial" w:hAnsi="Arial" w:cs="Arial"/>
                          <w:sz w:val="16"/>
                          <w:szCs w:val="16"/>
                        </w:rPr>
                        <w:t xml:space="preserve"> </w:t>
                      </w:r>
                      <w:r w:rsidRPr="00F445F2">
                        <w:rPr>
                          <w:rStyle w:val="t1"/>
                          <w:rFonts w:ascii="Arial" w:hAnsi="Arial" w:cs="Arial"/>
                          <w:sz w:val="16"/>
                          <w:szCs w:val="16"/>
                        </w:rPr>
                        <w:t>Algorithm</w:t>
                      </w:r>
                      <w:r w:rsidRPr="00F445F2">
                        <w:rPr>
                          <w:rStyle w:val="m1"/>
                          <w:rFonts w:ascii="Arial" w:hAnsi="Arial" w:cs="Arial"/>
                          <w:sz w:val="16"/>
                          <w:szCs w:val="16"/>
                        </w:rPr>
                        <w:t>="</w:t>
                      </w:r>
                      <w:r w:rsidRPr="00F445F2">
                        <w:rPr>
                          <w:rFonts w:ascii="Arial" w:hAnsi="Arial" w:cs="Arial"/>
                          <w:b/>
                          <w:bCs/>
                          <w:sz w:val="16"/>
                          <w:szCs w:val="16"/>
                        </w:rPr>
                        <w:t>http://www.w3.org/2000/09/xmldsig#rsa-sha1</w:t>
                      </w:r>
                      <w:r w:rsidRPr="00F445F2">
                        <w:rPr>
                          <w:rStyle w:val="m1"/>
                          <w:rFonts w:ascii="Arial" w:hAnsi="Arial" w:cs="Arial"/>
                          <w:sz w:val="16"/>
                          <w:szCs w:val="16"/>
                        </w:rPr>
                        <w:t>" /&gt;</w:t>
                      </w:r>
                      <w:r w:rsidRPr="00F445F2">
                        <w:rPr>
                          <w:rFonts w:ascii="Arial" w:hAnsi="Arial" w:cs="Arial"/>
                          <w:sz w:val="16"/>
                          <w:szCs w:val="16"/>
                        </w:rPr>
                        <w:t xml:space="preserve"> </w:t>
                      </w:r>
                    </w:p>
                    <w:p w:rsidR="005540F2" w:rsidRPr="00F445F2" w:rsidRDefault="0088722D" w:rsidP="002F4C74">
                      <w:pPr>
                        <w:ind w:left="180" w:right="311"/>
                        <w:rPr>
                          <w:rFonts w:ascii="Arial" w:hAnsi="Arial" w:cs="Arial"/>
                          <w:sz w:val="16"/>
                          <w:szCs w:val="16"/>
                        </w:rPr>
                      </w:pPr>
                      <w:hyperlink r:id="rId47"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dsig:Reference URI</w:t>
                      </w:r>
                      <w:r w:rsidR="005540F2" w:rsidRPr="00F445F2">
                        <w:rPr>
                          <w:rStyle w:val="m1"/>
                          <w:rFonts w:ascii="Arial" w:hAnsi="Arial" w:cs="Arial"/>
                          <w:sz w:val="16"/>
                          <w:szCs w:val="16"/>
                        </w:rPr>
                        <w:t>="</w:t>
                      </w:r>
                      <w:r w:rsidR="005540F2" w:rsidRPr="00F445F2">
                        <w:rPr>
                          <w:rFonts w:ascii="Arial" w:hAnsi="Arial" w:cs="Arial"/>
                          <w:b/>
                          <w:bCs/>
                          <w:sz w:val="16"/>
                          <w:szCs w:val="16"/>
                        </w:rPr>
                        <w:t>#id-qjp5DLY9-Q1CDNacoC1AjkZABKQ-</w:t>
                      </w:r>
                      <w:r w:rsidR="005540F2"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dsig:Transforms</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dsig:Transform</w:t>
                      </w:r>
                      <w:r w:rsidRPr="00F445F2">
                        <w:rPr>
                          <w:rFonts w:ascii="Arial" w:hAnsi="Arial" w:cs="Arial"/>
                          <w:sz w:val="16"/>
                          <w:szCs w:val="16"/>
                        </w:rPr>
                        <w:t xml:space="preserve"> </w:t>
                      </w:r>
                      <w:r w:rsidRPr="00F445F2">
                        <w:rPr>
                          <w:rStyle w:val="t1"/>
                          <w:rFonts w:ascii="Arial" w:hAnsi="Arial" w:cs="Arial"/>
                          <w:sz w:val="16"/>
                          <w:szCs w:val="16"/>
                        </w:rPr>
                        <w:t>Algorithm</w:t>
                      </w:r>
                      <w:r w:rsidRPr="00F445F2">
                        <w:rPr>
                          <w:rStyle w:val="m1"/>
                          <w:rFonts w:ascii="Arial" w:hAnsi="Arial" w:cs="Arial"/>
                          <w:sz w:val="16"/>
                          <w:szCs w:val="16"/>
                        </w:rPr>
                        <w:t>="</w:t>
                      </w:r>
                      <w:r w:rsidRPr="00F445F2">
                        <w:rPr>
                          <w:rFonts w:ascii="Arial" w:hAnsi="Arial" w:cs="Arial"/>
                          <w:b/>
                          <w:bCs/>
                          <w:sz w:val="16"/>
                          <w:szCs w:val="16"/>
                        </w:rPr>
                        <w:t>http://www.w3.org/2000/09/xmldsig#enveloped-signature</w:t>
                      </w:r>
                      <w:r w:rsidRPr="00F445F2">
                        <w:rPr>
                          <w:rStyle w:val="m1"/>
                          <w:rFonts w:ascii="Arial" w:hAnsi="Arial" w:cs="Arial"/>
                          <w:sz w:val="16"/>
                          <w:szCs w:val="16"/>
                        </w:rPr>
                        <w:t>" /&gt;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dsig:Transform</w:t>
                      </w:r>
                      <w:r w:rsidRPr="00F445F2">
                        <w:rPr>
                          <w:rFonts w:ascii="Arial" w:hAnsi="Arial" w:cs="Arial"/>
                          <w:sz w:val="16"/>
                          <w:szCs w:val="16"/>
                        </w:rPr>
                        <w:t xml:space="preserve"> </w:t>
                      </w:r>
                      <w:r w:rsidRPr="00F445F2">
                        <w:rPr>
                          <w:rStyle w:val="t1"/>
                          <w:rFonts w:ascii="Arial" w:hAnsi="Arial" w:cs="Arial"/>
                          <w:sz w:val="16"/>
                          <w:szCs w:val="16"/>
                        </w:rPr>
                        <w:t>Algorithm</w:t>
                      </w:r>
                      <w:r w:rsidRPr="00F445F2">
                        <w:rPr>
                          <w:rStyle w:val="m1"/>
                          <w:rFonts w:ascii="Arial" w:hAnsi="Arial" w:cs="Arial"/>
                          <w:sz w:val="16"/>
                          <w:szCs w:val="16"/>
                        </w:rPr>
                        <w:t>="</w:t>
                      </w:r>
                      <w:r w:rsidRPr="00F445F2">
                        <w:rPr>
                          <w:rFonts w:ascii="Arial" w:hAnsi="Arial" w:cs="Arial"/>
                          <w:b/>
                          <w:bCs/>
                          <w:sz w:val="16"/>
                          <w:szCs w:val="16"/>
                        </w:rPr>
                        <w:t>http://www.w3.org/2001/10/xml-exc-c14n#</w:t>
                      </w:r>
                      <w:r w:rsidRPr="00F445F2">
                        <w:rPr>
                          <w:rStyle w:val="m1"/>
                          <w:rFonts w:ascii="Arial" w:hAnsi="Arial" w:cs="Arial"/>
                          <w:sz w:val="16"/>
                          <w:szCs w:val="16"/>
                        </w:rPr>
                        <w:t>" /&gt;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dsig:Transforms</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dsig:DigestMethod</w:t>
                      </w:r>
                      <w:r w:rsidRPr="00F445F2">
                        <w:rPr>
                          <w:rFonts w:ascii="Arial" w:hAnsi="Arial" w:cs="Arial"/>
                          <w:sz w:val="16"/>
                          <w:szCs w:val="16"/>
                        </w:rPr>
                        <w:t xml:space="preserve"> </w:t>
                      </w:r>
                      <w:r w:rsidRPr="00F445F2">
                        <w:rPr>
                          <w:rStyle w:val="t1"/>
                          <w:rFonts w:ascii="Arial" w:hAnsi="Arial" w:cs="Arial"/>
                          <w:sz w:val="16"/>
                          <w:szCs w:val="16"/>
                        </w:rPr>
                        <w:t>Algorithm</w:t>
                      </w:r>
                      <w:r w:rsidRPr="00F445F2">
                        <w:rPr>
                          <w:rStyle w:val="m1"/>
                          <w:rFonts w:ascii="Arial" w:hAnsi="Arial" w:cs="Arial"/>
                          <w:sz w:val="16"/>
                          <w:szCs w:val="16"/>
                        </w:rPr>
                        <w:t>="</w:t>
                      </w:r>
                      <w:r w:rsidRPr="00F445F2">
                        <w:rPr>
                          <w:rFonts w:ascii="Arial" w:hAnsi="Arial" w:cs="Arial"/>
                          <w:b/>
                          <w:bCs/>
                          <w:sz w:val="16"/>
                          <w:szCs w:val="16"/>
                        </w:rPr>
                        <w:t>http://www.w3.org/2000/09/xmldsig#sha1</w:t>
                      </w:r>
                      <w:r w:rsidRPr="00F445F2">
                        <w:rPr>
                          <w:rStyle w:val="m1"/>
                          <w:rFonts w:ascii="Arial" w:hAnsi="Arial" w:cs="Arial"/>
                          <w:sz w:val="16"/>
                          <w:szCs w:val="16"/>
                        </w:rPr>
                        <w:t>" /&gt;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dsig:DigestValue</w:t>
                      </w:r>
                      <w:r w:rsidRPr="00F445F2">
                        <w:rPr>
                          <w:rStyle w:val="m1"/>
                          <w:rFonts w:ascii="Arial" w:hAnsi="Arial" w:cs="Arial"/>
                          <w:sz w:val="16"/>
                          <w:szCs w:val="16"/>
                        </w:rPr>
                        <w:t>&gt;</w:t>
                      </w:r>
                      <w:r w:rsidRPr="00F445F2">
                        <w:rPr>
                          <w:rStyle w:val="tx1"/>
                          <w:rFonts w:ascii="Arial" w:hAnsi="Arial" w:cs="Arial"/>
                          <w:sz w:val="16"/>
                          <w:szCs w:val="16"/>
                        </w:rPr>
                        <w:t>x4jl56zYzb3wUc9dvPupmcaHoUc=</w:t>
                      </w:r>
                      <w:r w:rsidRPr="00F445F2">
                        <w:rPr>
                          <w:rStyle w:val="m1"/>
                          <w:rFonts w:ascii="Arial" w:hAnsi="Arial" w:cs="Arial"/>
                          <w:sz w:val="16"/>
                          <w:szCs w:val="16"/>
                        </w:rPr>
                        <w:t>&lt;/</w:t>
                      </w:r>
                      <w:r w:rsidRPr="00F445F2">
                        <w:rPr>
                          <w:rStyle w:val="t1"/>
                          <w:rFonts w:ascii="Arial" w:hAnsi="Arial" w:cs="Arial"/>
                          <w:sz w:val="16"/>
                          <w:szCs w:val="16"/>
                        </w:rPr>
                        <w:t>dsig:DigestValue</w:t>
                      </w:r>
                      <w:r w:rsidRPr="00F445F2">
                        <w:rPr>
                          <w:rStyle w:val="m1"/>
                          <w:rFonts w:ascii="Arial" w:hAnsi="Arial" w:cs="Arial"/>
                          <w:sz w:val="16"/>
                          <w:szCs w:val="16"/>
                        </w:rPr>
                        <w:t>&gt;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dsig:Reference</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dsig:SignedInfo</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dsig:SignatureValue</w:t>
                      </w:r>
                      <w:r w:rsidRPr="00F445F2">
                        <w:rPr>
                          <w:rStyle w:val="m1"/>
                          <w:rFonts w:ascii="Arial" w:hAnsi="Arial" w:cs="Arial"/>
                          <w:sz w:val="16"/>
                          <w:szCs w:val="16"/>
                        </w:rPr>
                        <w:t>&gt;</w:t>
                      </w:r>
                      <w:r w:rsidRPr="00F445F2">
                        <w:rPr>
                          <w:rStyle w:val="tx1"/>
                          <w:rFonts w:ascii="Arial" w:hAnsi="Arial" w:cs="Arial"/>
                          <w:sz w:val="16"/>
                          <w:szCs w:val="16"/>
                        </w:rPr>
                        <w:t>m+Y0FUrCI0/DPzV8jXL3oh3NuunyrjwYVLyhGz2zQe602McQY4w9XqMSa5rTw0hRJOnwUPUTQMRcT4uP3VDPhVONMC19OeFbUgauJAvbxkvKXmdMGf3Jk96YHb0ZVRERV+3QbaMLQDqLkKLWMNbjDsfDpSwXE1Ysf+iA74y5iZM=</w:t>
                      </w:r>
                      <w:r w:rsidRPr="00F445F2">
                        <w:rPr>
                          <w:rStyle w:val="m1"/>
                          <w:rFonts w:ascii="Arial" w:hAnsi="Arial" w:cs="Arial"/>
                          <w:sz w:val="16"/>
                          <w:szCs w:val="16"/>
                        </w:rPr>
                        <w:t>&lt;/</w:t>
                      </w:r>
                      <w:r w:rsidRPr="00F445F2">
                        <w:rPr>
                          <w:rStyle w:val="t1"/>
                          <w:rFonts w:ascii="Arial" w:hAnsi="Arial" w:cs="Arial"/>
                          <w:sz w:val="16"/>
                          <w:szCs w:val="16"/>
                        </w:rPr>
                        <w:t>dsig:SignatureValue</w:t>
                      </w:r>
                      <w:r w:rsidRPr="00F445F2">
                        <w:rPr>
                          <w:rStyle w:val="m1"/>
                          <w:rFonts w:ascii="Arial" w:hAnsi="Arial" w:cs="Arial"/>
                          <w:sz w:val="16"/>
                          <w:szCs w:val="16"/>
                        </w:rPr>
                        <w:t>&gt;</w:t>
                      </w:r>
                      <w:r w:rsidRPr="00F445F2">
                        <w:rPr>
                          <w:rFonts w:ascii="Arial" w:hAnsi="Arial" w:cs="Arial"/>
                          <w:sz w:val="16"/>
                          <w:szCs w:val="16"/>
                        </w:rPr>
                        <w:t xml:space="preserve"> </w:t>
                      </w:r>
                    </w:p>
                    <w:p w:rsidR="005540F2" w:rsidRPr="00F445F2" w:rsidRDefault="0088722D" w:rsidP="002F4C74">
                      <w:pPr>
                        <w:ind w:left="180" w:right="311"/>
                        <w:rPr>
                          <w:rFonts w:ascii="Arial" w:hAnsi="Arial" w:cs="Arial"/>
                          <w:sz w:val="16"/>
                          <w:szCs w:val="16"/>
                        </w:rPr>
                      </w:pPr>
                      <w:hyperlink r:id="rId48"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dsig:KeyInfo</w:t>
                      </w:r>
                      <w:r w:rsidR="005540F2" w:rsidRPr="00F445F2">
                        <w:rPr>
                          <w:rStyle w:val="m1"/>
                          <w:rFonts w:ascii="Arial" w:hAnsi="Arial" w:cs="Arial"/>
                          <w:sz w:val="16"/>
                          <w:szCs w:val="16"/>
                        </w:rPr>
                        <w:t>&gt;</w:t>
                      </w:r>
                    </w:p>
                    <w:p w:rsidR="005540F2" w:rsidRPr="00F445F2" w:rsidRDefault="0088722D" w:rsidP="002F4C74">
                      <w:pPr>
                        <w:ind w:left="180" w:right="311"/>
                        <w:rPr>
                          <w:rFonts w:ascii="Arial" w:hAnsi="Arial" w:cs="Arial"/>
                          <w:sz w:val="16"/>
                          <w:szCs w:val="16"/>
                        </w:rPr>
                      </w:pPr>
                      <w:hyperlink r:id="rId49" w:history="1">
                        <w:r w:rsidR="005540F2" w:rsidRPr="00F445F2">
                          <w:rPr>
                            <w:rStyle w:val="Hyperlink"/>
                            <w:rFonts w:ascii="Arial" w:hAnsi="Arial" w:cs="Arial"/>
                            <w:b/>
                            <w:bCs/>
                            <w:color w:val="FF0000"/>
                            <w:sz w:val="16"/>
                            <w:szCs w:val="16"/>
                          </w:rPr>
                          <w:t>-</w:t>
                        </w:r>
                      </w:hyperlink>
                      <w:r w:rsidR="005540F2" w:rsidRPr="00F445F2">
                        <w:rPr>
                          <w:rFonts w:ascii="Arial" w:hAnsi="Arial" w:cs="Arial"/>
                          <w:sz w:val="16"/>
                          <w:szCs w:val="16"/>
                        </w:rPr>
                        <w:t xml:space="preserve"> </w:t>
                      </w:r>
                      <w:r w:rsidR="005540F2" w:rsidRPr="00F445F2">
                        <w:rPr>
                          <w:rStyle w:val="m1"/>
                          <w:rFonts w:ascii="Arial" w:hAnsi="Arial" w:cs="Arial"/>
                          <w:sz w:val="16"/>
                          <w:szCs w:val="16"/>
                        </w:rPr>
                        <w:t>&lt;</w:t>
                      </w:r>
                      <w:r w:rsidR="005540F2" w:rsidRPr="00F445F2">
                        <w:rPr>
                          <w:rStyle w:val="t1"/>
                          <w:rFonts w:ascii="Arial" w:hAnsi="Arial" w:cs="Arial"/>
                          <w:sz w:val="16"/>
                          <w:szCs w:val="16"/>
                        </w:rPr>
                        <w:t>dsig:X509Data</w:t>
                      </w:r>
                      <w:r w:rsidR="005540F2"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dsig:X509Certificate</w:t>
                      </w:r>
                      <w:r w:rsidRPr="00F445F2">
                        <w:rPr>
                          <w:rStyle w:val="m1"/>
                          <w:rFonts w:ascii="Arial" w:hAnsi="Arial" w:cs="Arial"/>
                          <w:sz w:val="16"/>
                          <w:szCs w:val="16"/>
                        </w:rPr>
                        <w:t>&gt;</w:t>
                      </w:r>
                      <w:r w:rsidRPr="00F445F2">
                        <w:rPr>
                          <w:rStyle w:val="tx1"/>
                          <w:rFonts w:ascii="Arial" w:hAnsi="Arial" w:cs="Arial"/>
                          <w:sz w:val="16"/>
                          <w:szCs w:val="16"/>
                        </w:rPr>
                        <w:t>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</w:t>
                      </w:r>
                      <w:r w:rsidRPr="00F445F2">
                        <w:rPr>
                          <w:rStyle w:val="m1"/>
                          <w:rFonts w:ascii="Arial" w:hAnsi="Arial" w:cs="Arial"/>
                          <w:sz w:val="16"/>
                          <w:szCs w:val="16"/>
                        </w:rPr>
                        <w:t>&lt;/</w:t>
                      </w:r>
                      <w:r w:rsidRPr="00F445F2">
                        <w:rPr>
                          <w:rStyle w:val="t1"/>
                          <w:rFonts w:ascii="Arial" w:hAnsi="Arial" w:cs="Arial"/>
                          <w:sz w:val="16"/>
                          <w:szCs w:val="16"/>
                        </w:rPr>
                        <w:t>dsig:X509Certificate</w:t>
                      </w:r>
                      <w:r w:rsidRPr="00F445F2">
                        <w:rPr>
                          <w:rStyle w:val="m1"/>
                          <w:rFonts w:ascii="Arial" w:hAnsi="Arial" w:cs="Arial"/>
                          <w:sz w:val="16"/>
                          <w:szCs w:val="16"/>
                        </w:rPr>
                        <w:t>&gt;</w:t>
                      </w:r>
                      <w:r w:rsidRPr="00F445F2">
                        <w:rPr>
                          <w:rFonts w:ascii="Arial" w:hAnsi="Arial" w:cs="Arial"/>
                          <w:sz w:val="16"/>
                          <w:szCs w:val="16"/>
                        </w:rPr>
                        <w:t xml:space="preserve"> </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dsig:X509Data</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Style w:val="b1"/>
                          <w:rFonts w:ascii="Arial" w:hAnsi="Arial" w:cs="Arial"/>
                          <w:sz w:val="16"/>
                          <w:szCs w:val="16"/>
                        </w:rPr>
                        <w:t> </w:t>
                      </w: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dsig:KeyInfo</w:t>
                      </w:r>
                      <w:r w:rsidRPr="00F445F2">
                        <w:rPr>
                          <w:rStyle w:val="m1"/>
                          <w:rFonts w:ascii="Arial" w:hAnsi="Arial" w:cs="Arial"/>
                          <w:sz w:val="16"/>
                          <w:szCs w:val="16"/>
                        </w:rPr>
                        <w:t>&gt;</w:t>
                      </w:r>
                    </w:p>
                    <w:p w:rsidR="005540F2" w:rsidRPr="00F445F2" w:rsidRDefault="005540F2" w:rsidP="002F4C74">
                      <w:pPr>
                        <w:ind w:left="180" w:right="311"/>
                        <w:rPr>
                          <w:rFonts w:ascii="Arial" w:hAnsi="Arial" w:cs="Arial"/>
                          <w:sz w:val="16"/>
                          <w:szCs w:val="16"/>
                        </w:rPr>
                      </w:pPr>
                      <w:r w:rsidRPr="00F445F2">
                        <w:rPr>
                          <w:rFonts w:ascii="Arial" w:hAnsi="Arial" w:cs="Arial"/>
                          <w:sz w:val="16"/>
                          <w:szCs w:val="16"/>
                        </w:rPr>
                        <w:t xml:space="preserve"> </w:t>
                      </w:r>
                      <w:r w:rsidRPr="00F445F2">
                        <w:rPr>
                          <w:rStyle w:val="m1"/>
                          <w:rFonts w:ascii="Arial" w:hAnsi="Arial" w:cs="Arial"/>
                          <w:sz w:val="16"/>
                          <w:szCs w:val="16"/>
                        </w:rPr>
                        <w:t>&lt;/</w:t>
                      </w:r>
                      <w:r w:rsidRPr="00F445F2">
                        <w:rPr>
                          <w:rStyle w:val="t1"/>
                          <w:rFonts w:ascii="Arial" w:hAnsi="Arial" w:cs="Arial"/>
                          <w:sz w:val="16"/>
                          <w:szCs w:val="16"/>
                        </w:rPr>
                        <w:t>dsig:Signature</w:t>
                      </w:r>
                      <w:r w:rsidRPr="00F445F2">
                        <w:rPr>
                          <w:rStyle w:val="m1"/>
                          <w:rFonts w:ascii="Arial" w:hAnsi="Arial" w:cs="Arial"/>
                          <w:sz w:val="16"/>
                          <w:szCs w:val="16"/>
                        </w:rPr>
                        <w:t>&gt;</w:t>
                      </w:r>
                    </w:p>
                    <w:p w:rsidR="005540F2" w:rsidRPr="00AD5344" w:rsidRDefault="005540F2" w:rsidP="002F4C74">
                      <w:pPr>
                        <w:ind w:left="540" w:hanging="240"/>
                        <w:rPr>
                          <w:sz w:val="16"/>
                          <w:szCs w:val="16"/>
                        </w:rPr>
                      </w:pPr>
                    </w:p>
                    <w:p w:rsidR="005540F2" w:rsidRPr="00AD5344" w:rsidRDefault="005540F2" w:rsidP="002F4C74">
                      <w:pPr>
                        <w:ind w:left="540"/>
                        <w:rPr>
                          <w:sz w:val="16"/>
                          <w:szCs w:val="16"/>
                        </w:rPr>
                      </w:pPr>
                    </w:p>
                  </w:txbxContent>
                </v:textbox>
                <w10:wrap anchorx="margin" anchory="line"/>
              </v:shape>
            </w:pict>
          </mc:Fallback>
        </mc:AlternateContent>
      </w:r>
      <w:r>
        <w:rPr>
          <w:noProof/>
        </w:rPr>
        <mc:AlternateContent>
          <mc:Choice Requires="wps">
            <w:drawing>
              <wp:anchor distT="0" distB="0" distL="114300" distR="114300" simplePos="0" relativeHeight="251664384" behindDoc="0" locked="0" layoutInCell="1" allowOverlap="1" wp14:anchorId="4950B994" wp14:editId="4950B995">
                <wp:simplePos x="0" y="0"/>
                <wp:positionH relativeFrom="column">
                  <wp:posOffset>-104775</wp:posOffset>
                </wp:positionH>
                <wp:positionV relativeFrom="paragraph">
                  <wp:posOffset>5875655</wp:posOffset>
                </wp:positionV>
                <wp:extent cx="65849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584950" cy="635"/>
                        </a:xfrm>
                        <a:prstGeom prst="rect">
                          <a:avLst/>
                        </a:prstGeom>
                        <a:solidFill>
                          <a:prstClr val="white"/>
                        </a:solidFill>
                        <a:ln>
                          <a:noFill/>
                        </a:ln>
                        <a:effectLst/>
                      </wps:spPr>
                      <wps:txbx>
                        <w:txbxContent>
                          <w:p w:rsidR="005540F2" w:rsidRPr="00F445F2" w:rsidRDefault="005540F2" w:rsidP="00F445F2">
                            <w:pPr>
                              <w:pStyle w:val="Caption"/>
                              <w:jc w:val="center"/>
                              <w:rPr>
                                <w:b w:val="0"/>
                                <w:noProof/>
                                <w:sz w:val="1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94" id="Text Box 11" o:spid="_x0000_s1028" type="#_x0000_t202" style="position:absolute;margin-left:-8.25pt;margin-top:462.65pt;width:51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" stroked="f">
                <v:textbox style="mso-fit-shape-to-text:t" inset="0,0,0,0">
                  <w:txbxContent>
                    <w:p w:rsidR="005540F2" w:rsidRPr="00F445F2" w:rsidRDefault="005540F2" w:rsidP="00F445F2">
                      <w:pPr>
                        <w:pStyle w:val="Caption"/>
                        <w:jc w:val="center"/>
                        <w:rPr>
                          <w:b w:val="0"/>
                          <w:noProof/>
                          <w:sz w:val="18"/>
                          <w:szCs w:val="24"/>
                        </w:rPr>
                      </w:pPr>
                    </w:p>
                  </w:txbxContent>
                </v:textbox>
              </v:shape>
            </w:pict>
          </mc:Fallback>
        </mc:AlternateContent>
      </w:r>
      <w:r w:rsidR="002F4C74">
        <w:rPr>
          <w:noProof/>
        </w:rPr>
        <mc:AlternateContent>
          <mc:Choice Requires="wps">
            <w:drawing>
              <wp:inline distT="0" distB="0" distL="0" distR="0" wp14:anchorId="4950B996" wp14:editId="4950B997">
                <wp:extent cx="6796405" cy="5592726"/>
                <wp:effectExtent l="0" t="0" r="0" b="8255"/>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796405" cy="5592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4F8D0F" id="Rectangle 5" o:spid="_x0000_s1026" style="width:535.15pt;height:4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" filled="f" stroked="f">
                <o:lock v:ext="edit" aspectratio="t"/>
                <w10:anchorlock/>
              </v:rect>
            </w:pict>
          </mc:Fallback>
        </mc:AlternateContent>
      </w:r>
    </w:p>
    <w:p w:rsidR="00F445F2" w:rsidRDefault="00F445F2" w:rsidP="002F4C74">
      <w:pPr>
        <w:pStyle w:val="NormalParagraph"/>
      </w:pPr>
    </w:p>
    <w:p w:rsidR="001F6428" w:rsidRDefault="001F6428" w:rsidP="001D65B4">
      <w:pPr>
        <w:pStyle w:val="Heading2"/>
      </w:pPr>
      <w:bookmarkStart w:id="57" w:name="SFSAG1477"/>
      <w:bookmarkStart w:id="58" w:name="CACFCEJB"/>
      <w:bookmarkStart w:id="59" w:name="SFSAG1478"/>
      <w:bookmarkStart w:id="60" w:name="sthref332"/>
      <w:bookmarkStart w:id="61" w:name="SFSAG1479"/>
      <w:bookmarkStart w:id="62" w:name="_Toc308357547"/>
      <w:bookmarkStart w:id="63" w:name="SFSAG1480"/>
      <w:bookmarkStart w:id="64" w:name="_Toc396473753"/>
      <w:bookmarkEnd w:id="57"/>
      <w:bookmarkEnd w:id="58"/>
      <w:bookmarkEnd w:id="59"/>
      <w:bookmarkEnd w:id="60"/>
      <w:bookmarkEnd w:id="61"/>
      <w:bookmarkEnd w:id="62"/>
      <w:bookmarkEnd w:id="63"/>
      <w:r>
        <w:t>Federation Protocol Profiles</w:t>
      </w:r>
      <w:bookmarkEnd w:id="64"/>
    </w:p>
    <w:p w:rsidR="001F6428" w:rsidRPr="001F6428" w:rsidRDefault="001F6428" w:rsidP="001F6428">
      <w:pPr>
        <w:rPr>
          <w:rFonts w:ascii="Arial" w:hAnsi="Arial" w:cs="Arial"/>
          <w:sz w:val="22"/>
        </w:rPr>
      </w:pPr>
      <w:r w:rsidRPr="001F6428">
        <w:rPr>
          <w:rFonts w:ascii="Arial" w:hAnsi="Arial" w:cs="Arial"/>
          <w:sz w:val="22"/>
        </w:rPr>
        <w:t xml:space="preserve">Federation framework will be setup as an </w:t>
      </w:r>
      <w:r w:rsidR="00ED3E5E">
        <w:rPr>
          <w:rFonts w:ascii="Arial" w:hAnsi="Arial" w:cs="Arial"/>
          <w:sz w:val="22"/>
        </w:rPr>
        <w:t>IdP</w:t>
      </w:r>
      <w:r w:rsidRPr="001F6428">
        <w:rPr>
          <w:rFonts w:ascii="Arial" w:hAnsi="Arial" w:cs="Arial"/>
          <w:sz w:val="22"/>
        </w:rPr>
        <w:t xml:space="preserve"> and </w:t>
      </w:r>
      <w:r w:rsidR="000D7400">
        <w:rPr>
          <w:rFonts w:ascii="Arial" w:hAnsi="Arial" w:cs="Arial"/>
          <w:sz w:val="22"/>
        </w:rPr>
        <w:t>SP</w:t>
      </w:r>
      <w:r w:rsidRPr="001F6428">
        <w:rPr>
          <w:rFonts w:ascii="Arial" w:hAnsi="Arial" w:cs="Arial"/>
          <w:sz w:val="22"/>
        </w:rPr>
        <w:t xml:space="preserve"> to exchange assertions using profiles and services defined by the federation protocol. Assertion for such identity federation will establish a secure connection, securely authenticate data across the connection and receive interpreting assertion from other SAML domain using the following mechanisms.</w:t>
      </w:r>
    </w:p>
    <w:p w:rsidR="001F6428" w:rsidRDefault="001F6428" w:rsidP="005872AF">
      <w:pPr>
        <w:pStyle w:val="ListParagraph"/>
        <w:numPr>
          <w:ilvl w:val="0"/>
          <w:numId w:val="17"/>
        </w:numPr>
        <w:rPr>
          <w:rFonts w:ascii="Arial" w:hAnsi="Arial" w:cs="Arial"/>
          <w:sz w:val="22"/>
        </w:rPr>
      </w:pPr>
      <w:r w:rsidRPr="001F6428">
        <w:rPr>
          <w:rFonts w:ascii="Arial" w:hAnsi="Arial" w:cs="Arial"/>
          <w:sz w:val="22"/>
        </w:rPr>
        <w:t xml:space="preserve">Browser POST profile: The SAML Browser POST profile sends a full assertion from an </w:t>
      </w:r>
      <w:r w:rsidR="00ED3E5E">
        <w:rPr>
          <w:rFonts w:ascii="Arial" w:hAnsi="Arial" w:cs="Arial"/>
          <w:sz w:val="22"/>
        </w:rPr>
        <w:t>IdP</w:t>
      </w:r>
      <w:r w:rsidRPr="001F6428">
        <w:rPr>
          <w:rFonts w:ascii="Arial" w:hAnsi="Arial" w:cs="Arial"/>
          <w:sz w:val="22"/>
        </w:rPr>
        <w:t xml:space="preserve"> to a SP without the use of an artifact. OIF sends the assertion to the user’s browser as a secure variable in </w:t>
      </w:r>
      <w:r w:rsidR="005872AF">
        <w:rPr>
          <w:rFonts w:ascii="Arial" w:hAnsi="Arial" w:cs="Arial"/>
          <w:sz w:val="22"/>
        </w:rPr>
        <w:t>H</w:t>
      </w:r>
      <w:r w:rsidR="005872AF" w:rsidRPr="005872AF">
        <w:rPr>
          <w:rFonts w:ascii="Arial" w:hAnsi="Arial" w:cs="Arial"/>
          <w:sz w:val="22"/>
        </w:rPr>
        <w:t>yperText Markup Language</w:t>
      </w:r>
      <w:r w:rsidR="005872AF">
        <w:rPr>
          <w:rFonts w:ascii="Arial" w:hAnsi="Arial" w:cs="Arial"/>
          <w:sz w:val="22"/>
        </w:rPr>
        <w:t xml:space="preserve"> (</w:t>
      </w:r>
      <w:r w:rsidRPr="001F6428">
        <w:rPr>
          <w:rFonts w:ascii="Arial" w:hAnsi="Arial" w:cs="Arial"/>
          <w:sz w:val="22"/>
        </w:rPr>
        <w:t>HTML</w:t>
      </w:r>
      <w:r w:rsidR="005872AF">
        <w:rPr>
          <w:rFonts w:ascii="Arial" w:hAnsi="Arial" w:cs="Arial"/>
          <w:sz w:val="22"/>
        </w:rPr>
        <w:t>)</w:t>
      </w:r>
      <w:r w:rsidRPr="001F6428">
        <w:rPr>
          <w:rFonts w:ascii="Arial" w:hAnsi="Arial" w:cs="Arial"/>
          <w:sz w:val="22"/>
        </w:rPr>
        <w:t xml:space="preserve"> form and the browser then posts the assertion to the destination site.  HTTP POST binding provides a framework for the embedding and transport of the SAML 2.0 Protocol.</w:t>
      </w:r>
    </w:p>
    <w:p w:rsidR="001F6428" w:rsidRPr="001F6428" w:rsidRDefault="001F6428" w:rsidP="001F6428">
      <w:pPr>
        <w:pStyle w:val="ListParagraph"/>
        <w:rPr>
          <w:rFonts w:ascii="Arial" w:hAnsi="Arial" w:cs="Arial"/>
          <w:sz w:val="22"/>
        </w:rPr>
      </w:pPr>
    </w:p>
    <w:p w:rsidR="001F6428" w:rsidRPr="001F6428" w:rsidRDefault="001F6428" w:rsidP="005872AF">
      <w:pPr>
        <w:pStyle w:val="ListParagraph"/>
        <w:numPr>
          <w:ilvl w:val="0"/>
          <w:numId w:val="17"/>
        </w:numPr>
        <w:rPr>
          <w:rFonts w:ascii="Arial" w:hAnsi="Arial" w:cs="Arial"/>
          <w:sz w:val="22"/>
        </w:rPr>
      </w:pPr>
      <w:r w:rsidRPr="001F6428">
        <w:rPr>
          <w:rFonts w:ascii="Arial" w:hAnsi="Arial" w:cs="Arial"/>
          <w:sz w:val="22"/>
        </w:rPr>
        <w:t xml:space="preserve">Browser Artifact Profile: Due to limitations on browser </w:t>
      </w:r>
      <w:r w:rsidR="005872AF">
        <w:rPr>
          <w:rFonts w:ascii="Arial" w:hAnsi="Arial" w:cs="Arial"/>
          <w:sz w:val="22"/>
        </w:rPr>
        <w:t>Uniform Resource L</w:t>
      </w:r>
      <w:r w:rsidR="005872AF" w:rsidRPr="005872AF">
        <w:rPr>
          <w:rFonts w:ascii="Arial" w:hAnsi="Arial" w:cs="Arial"/>
          <w:sz w:val="22"/>
        </w:rPr>
        <w:t>ocator</w:t>
      </w:r>
      <w:r w:rsidR="005872AF">
        <w:rPr>
          <w:rFonts w:ascii="Arial" w:hAnsi="Arial" w:cs="Arial"/>
          <w:sz w:val="22"/>
        </w:rPr>
        <w:t xml:space="preserve"> (</w:t>
      </w:r>
      <w:r w:rsidRPr="001F6428">
        <w:rPr>
          <w:rFonts w:ascii="Arial" w:hAnsi="Arial" w:cs="Arial"/>
          <w:sz w:val="22"/>
        </w:rPr>
        <w:t>URL</w:t>
      </w:r>
      <w:r w:rsidR="005872AF">
        <w:rPr>
          <w:rFonts w:ascii="Arial" w:hAnsi="Arial" w:cs="Arial"/>
          <w:sz w:val="22"/>
        </w:rPr>
        <w:t>)</w:t>
      </w:r>
      <w:r w:rsidRPr="001F6428">
        <w:rPr>
          <w:rFonts w:ascii="Arial" w:hAnsi="Arial" w:cs="Arial"/>
          <w:sz w:val="22"/>
        </w:rPr>
        <w:t xml:space="preserve"> Handling, SAML Browser Artifact profile transmits data using compact reference to an assertion using a reference to an artifact. The recipient of the artifact users the artifact resolution protocol to obtain the full assertion.</w:t>
      </w:r>
    </w:p>
    <w:p w:rsidR="001F6428" w:rsidRDefault="001F6428" w:rsidP="001F6428">
      <w:pPr>
        <w:pStyle w:val="ListParagraph"/>
        <w:rPr>
          <w:rFonts w:ascii="Arial" w:hAnsi="Arial" w:cs="Arial"/>
          <w:sz w:val="22"/>
        </w:rPr>
      </w:pPr>
    </w:p>
    <w:p w:rsidR="001F6428" w:rsidRPr="001F6428" w:rsidRDefault="008C7A0F" w:rsidP="008C7A0F">
      <w:pPr>
        <w:pStyle w:val="ListParagraph"/>
        <w:numPr>
          <w:ilvl w:val="0"/>
          <w:numId w:val="17"/>
        </w:numPr>
        <w:rPr>
          <w:rFonts w:ascii="Arial" w:hAnsi="Arial" w:cs="Arial"/>
          <w:sz w:val="22"/>
        </w:rPr>
      </w:pPr>
      <w:r w:rsidRPr="008C7A0F">
        <w:rPr>
          <w:rFonts w:ascii="Arial" w:hAnsi="Arial" w:cs="Arial"/>
          <w:sz w:val="22"/>
        </w:rPr>
        <w:t xml:space="preserve">Simple Object Access Protocol </w:t>
      </w:r>
      <w:r>
        <w:rPr>
          <w:rFonts w:ascii="Arial" w:hAnsi="Arial" w:cs="Arial"/>
          <w:sz w:val="22"/>
        </w:rPr>
        <w:t>(</w:t>
      </w:r>
      <w:r w:rsidR="001F6428" w:rsidRPr="001F6428">
        <w:rPr>
          <w:rFonts w:ascii="Arial" w:hAnsi="Arial" w:cs="Arial"/>
          <w:sz w:val="22"/>
        </w:rPr>
        <w:t>SOAP</w:t>
      </w:r>
      <w:r>
        <w:rPr>
          <w:rFonts w:ascii="Arial" w:hAnsi="Arial" w:cs="Arial"/>
          <w:sz w:val="22"/>
        </w:rPr>
        <w:t>)</w:t>
      </w:r>
      <w:r w:rsidR="001F6428" w:rsidRPr="001F6428">
        <w:rPr>
          <w:rFonts w:ascii="Arial" w:hAnsi="Arial" w:cs="Arial"/>
          <w:sz w:val="22"/>
        </w:rPr>
        <w:t xml:space="preserve"> Binding: T</w:t>
      </w:r>
      <w:r w:rsidR="0010197F">
        <w:rPr>
          <w:rFonts w:ascii="Arial" w:hAnsi="Arial" w:cs="Arial"/>
          <w:sz w:val="22"/>
        </w:rPr>
        <w:t>h</w:t>
      </w:r>
      <w:r w:rsidR="001F6428" w:rsidRPr="001F6428">
        <w:rPr>
          <w:rFonts w:ascii="Arial" w:hAnsi="Arial" w:cs="Arial"/>
          <w:sz w:val="22"/>
        </w:rPr>
        <w:t>e Mapping of abstract message exchanges to real messages or communication protocols, also defines SAML Protocol communication within SOAP messages.</w:t>
      </w:r>
    </w:p>
    <w:p w:rsidR="001F6428" w:rsidRDefault="001F6428" w:rsidP="001F6428">
      <w:pPr>
        <w:pStyle w:val="ListParagraph"/>
        <w:rPr>
          <w:rFonts w:ascii="Arial" w:hAnsi="Arial" w:cs="Arial"/>
          <w:sz w:val="22"/>
        </w:rPr>
      </w:pPr>
    </w:p>
    <w:p w:rsidR="001F6428" w:rsidRDefault="001F6428" w:rsidP="00D36A51">
      <w:pPr>
        <w:pStyle w:val="ListParagraph"/>
        <w:numPr>
          <w:ilvl w:val="0"/>
          <w:numId w:val="17"/>
        </w:numPr>
        <w:rPr>
          <w:rFonts w:ascii="Arial" w:hAnsi="Arial" w:cs="Arial"/>
          <w:sz w:val="22"/>
        </w:rPr>
      </w:pPr>
      <w:r w:rsidRPr="001F6428">
        <w:rPr>
          <w:rFonts w:ascii="Arial" w:hAnsi="Arial" w:cs="Arial"/>
          <w:sz w:val="22"/>
        </w:rPr>
        <w:t>Browser HTTP Redirect Profile: The Browser HTTP redirect profile indicates to the requesting party of a change in URL. HTTP Redirect binging uses the HTTP Redirect response to send data in URL through the users query string parameters though a user’s browser from one resource to another.</w:t>
      </w:r>
    </w:p>
    <w:p w:rsidR="002F4C74" w:rsidRPr="001F6428" w:rsidRDefault="002F4C74" w:rsidP="002F4C74">
      <w:pPr>
        <w:pStyle w:val="ListParagraph"/>
        <w:rPr>
          <w:rFonts w:ascii="Arial" w:hAnsi="Arial" w:cs="Arial"/>
          <w:sz w:val="22"/>
        </w:rPr>
      </w:pPr>
    </w:p>
    <w:p w:rsidR="001F6428" w:rsidRDefault="001F6428" w:rsidP="00D36A51">
      <w:pPr>
        <w:pStyle w:val="ListParagraph"/>
        <w:numPr>
          <w:ilvl w:val="0"/>
          <w:numId w:val="17"/>
        </w:numPr>
        <w:rPr>
          <w:rFonts w:ascii="Arial" w:hAnsi="Arial" w:cs="Arial"/>
          <w:sz w:val="22"/>
        </w:rPr>
      </w:pPr>
      <w:r w:rsidRPr="001F6428">
        <w:rPr>
          <w:rFonts w:ascii="Arial" w:hAnsi="Arial" w:cs="Arial"/>
          <w:sz w:val="22"/>
        </w:rPr>
        <w:t xml:space="preserve">Name Identifier Management profile:  Name Identifier Management defines provider communication with each other with one of the providers in the circle of trust to update the name identifier assigned to a common shared user. </w:t>
      </w:r>
      <w:r w:rsidR="000B7D99">
        <w:rPr>
          <w:rFonts w:ascii="Arial" w:hAnsi="Arial" w:cs="Arial"/>
          <w:sz w:val="22"/>
        </w:rPr>
        <w:t>OIF</w:t>
      </w:r>
      <w:r w:rsidRPr="001F6428">
        <w:rPr>
          <w:rFonts w:ascii="Arial" w:hAnsi="Arial" w:cs="Arial"/>
          <w:sz w:val="22"/>
        </w:rPr>
        <w:t xml:space="preserve"> supports these SOAP/HTTP and HTTP-redirect name identifier profiles:</w:t>
      </w:r>
    </w:p>
    <w:p w:rsidR="0015507D" w:rsidRPr="001F6428" w:rsidRDefault="0015507D" w:rsidP="0015507D">
      <w:pPr>
        <w:pStyle w:val="ListParagraph"/>
        <w:rPr>
          <w:rFonts w:ascii="Arial" w:hAnsi="Arial" w:cs="Arial"/>
          <w:sz w:val="22"/>
        </w:rPr>
      </w:pPr>
    </w:p>
    <w:p w:rsidR="001F6428" w:rsidRDefault="001F6428" w:rsidP="00D36A51">
      <w:pPr>
        <w:pStyle w:val="ListParagraph"/>
        <w:numPr>
          <w:ilvl w:val="0"/>
          <w:numId w:val="18"/>
        </w:numPr>
        <w:rPr>
          <w:rFonts w:ascii="Arial" w:hAnsi="Arial" w:cs="Arial"/>
          <w:sz w:val="22"/>
        </w:rPr>
      </w:pPr>
      <w:r w:rsidRPr="001F6428">
        <w:rPr>
          <w:rFonts w:ascii="Arial" w:hAnsi="Arial" w:cs="Arial"/>
          <w:sz w:val="22"/>
        </w:rPr>
        <w:t xml:space="preserve">SAML 2.0 </w:t>
      </w:r>
      <w:r w:rsidR="00ED3E5E">
        <w:rPr>
          <w:rFonts w:ascii="Arial" w:hAnsi="Arial" w:cs="Arial"/>
          <w:sz w:val="22"/>
        </w:rPr>
        <w:t>IdP</w:t>
      </w:r>
      <w:r w:rsidRPr="001F6428">
        <w:rPr>
          <w:rFonts w:ascii="Arial" w:hAnsi="Arial" w:cs="Arial"/>
          <w:sz w:val="22"/>
        </w:rPr>
        <w:t>-Initiated Manage NameID Profile for Name Identifier Update</w:t>
      </w:r>
    </w:p>
    <w:p w:rsidR="0015507D" w:rsidRPr="001F6428" w:rsidRDefault="0015507D" w:rsidP="0015507D">
      <w:pPr>
        <w:pStyle w:val="ListParagraph"/>
        <w:ind w:left="1800"/>
        <w:rPr>
          <w:rFonts w:ascii="Arial" w:hAnsi="Arial" w:cs="Arial"/>
          <w:sz w:val="22"/>
        </w:rPr>
      </w:pPr>
    </w:p>
    <w:p w:rsidR="001F6428" w:rsidRDefault="001F6428" w:rsidP="00D36A51">
      <w:pPr>
        <w:pStyle w:val="ListParagraph"/>
        <w:numPr>
          <w:ilvl w:val="0"/>
          <w:numId w:val="18"/>
        </w:numPr>
        <w:rPr>
          <w:rFonts w:ascii="Arial" w:hAnsi="Arial" w:cs="Arial"/>
          <w:sz w:val="22"/>
        </w:rPr>
      </w:pPr>
      <w:r w:rsidRPr="001F6428">
        <w:rPr>
          <w:rFonts w:ascii="Arial" w:hAnsi="Arial" w:cs="Arial"/>
          <w:sz w:val="22"/>
        </w:rPr>
        <w:t>SAML 2.0 SP-Initiated Manage NameID Profile for Name Identifier Update</w:t>
      </w:r>
    </w:p>
    <w:p w:rsidR="0015507D" w:rsidRPr="0015507D" w:rsidRDefault="0015507D" w:rsidP="0015507D">
      <w:pPr>
        <w:pStyle w:val="ListParagraph"/>
        <w:ind w:left="1440"/>
        <w:rPr>
          <w:rFonts w:ascii="Arial" w:hAnsi="Arial" w:cs="Arial"/>
          <w:sz w:val="22"/>
        </w:rPr>
      </w:pPr>
    </w:p>
    <w:p w:rsidR="001F6428" w:rsidRDefault="001F6428" w:rsidP="00D36A51">
      <w:pPr>
        <w:pStyle w:val="ListParagraph"/>
        <w:numPr>
          <w:ilvl w:val="0"/>
          <w:numId w:val="17"/>
        </w:numPr>
        <w:rPr>
          <w:rFonts w:ascii="Arial" w:hAnsi="Arial" w:cs="Arial"/>
          <w:sz w:val="22"/>
        </w:rPr>
      </w:pPr>
      <w:r w:rsidRPr="0015507D">
        <w:rPr>
          <w:rFonts w:ascii="Arial" w:hAnsi="Arial" w:cs="Arial"/>
          <w:sz w:val="22"/>
        </w:rPr>
        <w:t xml:space="preserve">SAML Attribute Sharing </w:t>
      </w:r>
      <w:r w:rsidR="00B7318E">
        <w:rPr>
          <w:rFonts w:ascii="Arial" w:hAnsi="Arial" w:cs="Arial"/>
          <w:sz w:val="22"/>
        </w:rPr>
        <w:t>Profile</w:t>
      </w:r>
      <w:r w:rsidRPr="0015507D">
        <w:rPr>
          <w:rFonts w:ascii="Arial" w:hAnsi="Arial" w:cs="Arial"/>
          <w:sz w:val="22"/>
        </w:rPr>
        <w:t xml:space="preserve">:  SAML </w:t>
      </w:r>
      <w:r w:rsidR="000B7D99">
        <w:rPr>
          <w:rFonts w:ascii="Arial" w:hAnsi="Arial" w:cs="Arial"/>
          <w:sz w:val="22"/>
        </w:rPr>
        <w:t>p</w:t>
      </w:r>
      <w:r w:rsidR="000B7D99" w:rsidRPr="0015507D">
        <w:rPr>
          <w:rFonts w:ascii="Arial" w:hAnsi="Arial" w:cs="Arial"/>
          <w:sz w:val="22"/>
        </w:rPr>
        <w:t xml:space="preserve">rovides </w:t>
      </w:r>
      <w:r w:rsidRPr="0015507D">
        <w:rPr>
          <w:rFonts w:ascii="Arial" w:hAnsi="Arial" w:cs="Arial"/>
          <w:sz w:val="22"/>
        </w:rPr>
        <w:t xml:space="preserve">an attribute query / response protocol for retrieving principals attributes. Authentication is achieved by presenting the users federated credentials in the form of a trusted X.509V3certificate, along with the proof of possession of the associated Private Key. If the SP requires additional information about the principal to determine authorization, the Subject </w:t>
      </w:r>
      <w:r w:rsidR="00836223">
        <w:rPr>
          <w:rFonts w:ascii="Arial" w:hAnsi="Arial" w:cs="Arial"/>
          <w:sz w:val="22"/>
        </w:rPr>
        <w:t>Distinguished Name (</w:t>
      </w:r>
      <w:r w:rsidRPr="0015507D">
        <w:rPr>
          <w:rFonts w:ascii="Arial" w:hAnsi="Arial" w:cs="Arial"/>
          <w:sz w:val="22"/>
        </w:rPr>
        <w:t>DN</w:t>
      </w:r>
      <w:r w:rsidR="00836223">
        <w:rPr>
          <w:rFonts w:ascii="Arial" w:hAnsi="Arial" w:cs="Arial"/>
          <w:sz w:val="22"/>
        </w:rPr>
        <w:t>)</w:t>
      </w:r>
      <w:r w:rsidRPr="0015507D">
        <w:rPr>
          <w:rFonts w:ascii="Arial" w:hAnsi="Arial" w:cs="Arial"/>
          <w:sz w:val="22"/>
        </w:rPr>
        <w:t xml:space="preserve"> from this certificate issued to query an </w:t>
      </w:r>
      <w:r w:rsidR="00ED3E5E">
        <w:rPr>
          <w:rFonts w:ascii="Arial" w:hAnsi="Arial" w:cs="Arial"/>
          <w:sz w:val="22"/>
        </w:rPr>
        <w:t>IdP</w:t>
      </w:r>
      <w:r w:rsidRPr="0015507D">
        <w:rPr>
          <w:rFonts w:ascii="Arial" w:hAnsi="Arial" w:cs="Arial"/>
          <w:sz w:val="22"/>
        </w:rPr>
        <w:t xml:space="preserve"> for the required attributes.</w:t>
      </w:r>
    </w:p>
    <w:p w:rsidR="0015507D" w:rsidRPr="0015507D" w:rsidRDefault="0015507D" w:rsidP="0015507D">
      <w:pPr>
        <w:pStyle w:val="ListParagraph"/>
        <w:rPr>
          <w:rFonts w:ascii="Arial" w:hAnsi="Arial" w:cs="Arial"/>
          <w:sz w:val="22"/>
        </w:rPr>
      </w:pPr>
    </w:p>
    <w:p w:rsidR="001F6428" w:rsidRDefault="001F6428" w:rsidP="00D36A51">
      <w:pPr>
        <w:pStyle w:val="ListParagraph"/>
        <w:numPr>
          <w:ilvl w:val="0"/>
          <w:numId w:val="17"/>
        </w:numPr>
        <w:rPr>
          <w:rFonts w:ascii="Arial" w:hAnsi="Arial" w:cs="Arial"/>
          <w:sz w:val="22"/>
        </w:rPr>
      </w:pPr>
      <w:r w:rsidRPr="0015507D">
        <w:rPr>
          <w:rFonts w:ascii="Arial" w:hAnsi="Arial" w:cs="Arial"/>
          <w:sz w:val="22"/>
        </w:rPr>
        <w:t xml:space="preserve">Federation Termination Profile: Users termination in a federation is used by a link on the </w:t>
      </w:r>
      <w:r w:rsidR="00ED3E5E">
        <w:rPr>
          <w:rFonts w:ascii="Arial" w:hAnsi="Arial" w:cs="Arial"/>
          <w:sz w:val="22"/>
        </w:rPr>
        <w:t>IdP</w:t>
      </w:r>
      <w:r w:rsidR="000B7D99" w:rsidRPr="0015507D">
        <w:rPr>
          <w:rFonts w:ascii="Arial" w:hAnsi="Arial" w:cs="Arial"/>
          <w:sz w:val="22"/>
        </w:rPr>
        <w:t xml:space="preserve">’s </w:t>
      </w:r>
      <w:r w:rsidRPr="0015507D">
        <w:rPr>
          <w:rFonts w:ascii="Arial" w:hAnsi="Arial" w:cs="Arial"/>
          <w:sz w:val="22"/>
        </w:rPr>
        <w:t xml:space="preserve">or SP’s domain resource.  An initiated request to terminate the user notifies SP or </w:t>
      </w:r>
      <w:r w:rsidR="00ED3E5E">
        <w:rPr>
          <w:rFonts w:ascii="Arial" w:hAnsi="Arial" w:cs="Arial"/>
          <w:sz w:val="22"/>
        </w:rPr>
        <w:t>IdP</w:t>
      </w:r>
      <w:r w:rsidRPr="0015507D">
        <w:rPr>
          <w:rFonts w:ascii="Arial" w:hAnsi="Arial" w:cs="Arial"/>
          <w:sz w:val="22"/>
        </w:rPr>
        <w:t xml:space="preserve"> resources for authentication and authorization of this change.  </w:t>
      </w:r>
      <w:r w:rsidR="0015507D">
        <w:rPr>
          <w:rFonts w:ascii="Arial" w:hAnsi="Arial" w:cs="Arial"/>
          <w:sz w:val="22"/>
        </w:rPr>
        <w:t>Following are the supported termination profiles</w:t>
      </w:r>
    </w:p>
    <w:p w:rsidR="001F6428" w:rsidRDefault="001F6428" w:rsidP="00D36A51">
      <w:pPr>
        <w:pStyle w:val="ListParagraph"/>
        <w:numPr>
          <w:ilvl w:val="0"/>
          <w:numId w:val="18"/>
        </w:numPr>
        <w:rPr>
          <w:rFonts w:ascii="Arial" w:hAnsi="Arial" w:cs="Arial"/>
          <w:sz w:val="22"/>
        </w:rPr>
      </w:pPr>
      <w:r w:rsidRPr="0015507D">
        <w:rPr>
          <w:rFonts w:ascii="Arial" w:hAnsi="Arial" w:cs="Arial"/>
          <w:sz w:val="22"/>
        </w:rPr>
        <w:t xml:space="preserve">SAML 2.0 </w:t>
      </w:r>
      <w:r w:rsidR="00ED3E5E">
        <w:rPr>
          <w:rFonts w:ascii="Arial" w:hAnsi="Arial" w:cs="Arial"/>
          <w:sz w:val="22"/>
        </w:rPr>
        <w:t>IdP</w:t>
      </w:r>
      <w:r w:rsidRPr="0015507D">
        <w:rPr>
          <w:rFonts w:ascii="Arial" w:hAnsi="Arial" w:cs="Arial"/>
          <w:sz w:val="22"/>
        </w:rPr>
        <w:t xml:space="preserve"> Initiated Manage NameID Profile for Name Identifier Deletion</w:t>
      </w:r>
    </w:p>
    <w:p w:rsidR="0015507D" w:rsidRPr="0015507D" w:rsidRDefault="0015507D" w:rsidP="0015507D">
      <w:pPr>
        <w:pStyle w:val="ListParagraph"/>
        <w:ind w:left="1800"/>
        <w:rPr>
          <w:rFonts w:ascii="Arial" w:hAnsi="Arial" w:cs="Arial"/>
          <w:sz w:val="22"/>
        </w:rPr>
      </w:pPr>
    </w:p>
    <w:p w:rsidR="001F6428" w:rsidRPr="0015507D" w:rsidRDefault="001F6428" w:rsidP="00D36A51">
      <w:pPr>
        <w:pStyle w:val="ListParagraph"/>
        <w:numPr>
          <w:ilvl w:val="0"/>
          <w:numId w:val="18"/>
        </w:numPr>
        <w:rPr>
          <w:rFonts w:ascii="Arial" w:hAnsi="Arial" w:cs="Arial"/>
          <w:sz w:val="22"/>
        </w:rPr>
      </w:pPr>
      <w:r w:rsidRPr="0015507D">
        <w:rPr>
          <w:rFonts w:ascii="Arial" w:hAnsi="Arial" w:cs="Arial"/>
          <w:sz w:val="22"/>
        </w:rPr>
        <w:t>SAML 2.0 SP Initiated Manage NameID Profile for Name Identifier Deletion</w:t>
      </w:r>
      <w:r w:rsidR="002F4C74">
        <w:rPr>
          <w:rFonts w:ascii="Arial" w:hAnsi="Arial" w:cs="Arial"/>
          <w:sz w:val="22"/>
        </w:rPr>
        <w:t xml:space="preserve"> </w:t>
      </w:r>
    </w:p>
    <w:p w:rsidR="001F6428" w:rsidRPr="001F6428" w:rsidRDefault="001F6428" w:rsidP="001F6428">
      <w:pPr>
        <w:rPr>
          <w:rFonts w:ascii="Arial" w:hAnsi="Arial" w:cs="Arial"/>
          <w:sz w:val="22"/>
        </w:rPr>
      </w:pPr>
    </w:p>
    <w:p w:rsidR="001F6428" w:rsidRPr="0015507D" w:rsidRDefault="001F6428" w:rsidP="00D36A51">
      <w:pPr>
        <w:pStyle w:val="ListParagraph"/>
        <w:numPr>
          <w:ilvl w:val="0"/>
          <w:numId w:val="17"/>
        </w:numPr>
        <w:rPr>
          <w:rFonts w:ascii="Arial" w:hAnsi="Arial" w:cs="Arial"/>
          <w:sz w:val="22"/>
        </w:rPr>
      </w:pPr>
      <w:r w:rsidRPr="0015507D">
        <w:rPr>
          <w:rFonts w:ascii="Arial" w:hAnsi="Arial" w:cs="Arial"/>
          <w:sz w:val="22"/>
        </w:rPr>
        <w:t xml:space="preserve">Global Logout Profile: When a user initiates a logout the </w:t>
      </w:r>
      <w:r w:rsidR="00ED3E5E">
        <w:rPr>
          <w:rFonts w:ascii="Arial" w:hAnsi="Arial" w:cs="Arial"/>
          <w:sz w:val="22"/>
        </w:rPr>
        <w:t>IdP</w:t>
      </w:r>
      <w:r w:rsidRPr="0015507D">
        <w:rPr>
          <w:rFonts w:ascii="Arial" w:hAnsi="Arial" w:cs="Arial"/>
          <w:sz w:val="22"/>
        </w:rPr>
        <w:t xml:space="preserve"> sends each active SP a request to logout for the user.</w:t>
      </w:r>
    </w:p>
    <w:p w:rsidR="00D36A51" w:rsidRDefault="00D36A51" w:rsidP="008C2358">
      <w:r>
        <w:rPr>
          <w:noProof/>
        </w:rPr>
        <w:lastRenderedPageBreak/>
        <w:drawing>
          <wp:inline distT="0" distB="0" distL="0" distR="0" wp14:anchorId="7ED76D4C" wp14:editId="29890235">
            <wp:extent cx="6400800" cy="4238625"/>
            <wp:effectExtent l="0" t="0" r="0" b="9525"/>
            <wp:docPr id="6" name="Picture 6" descr="C:\TESS\OIF\ss0-disgan-digram\OIF-SSO-s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SS\OIF\ss0-disgan-digram\OIF-SSO-seq.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0800" cy="4238625"/>
                    </a:xfrm>
                    <a:prstGeom prst="rect">
                      <a:avLst/>
                    </a:prstGeom>
                    <a:noFill/>
                    <a:ln>
                      <a:noFill/>
                    </a:ln>
                  </pic:spPr>
                </pic:pic>
              </a:graphicData>
            </a:graphic>
          </wp:inline>
        </w:drawing>
      </w:r>
    </w:p>
    <w:p w:rsidR="00D36A51" w:rsidRDefault="00D36A51" w:rsidP="00D36A51">
      <w:pPr>
        <w:pStyle w:val="ListParagraph"/>
        <w:ind w:left="555"/>
      </w:pPr>
      <w:r>
        <w:t xml:space="preserve">                               Sequence diagram: 4.7.0</w:t>
      </w:r>
    </w:p>
    <w:p w:rsidR="00D36A51" w:rsidRDefault="00D36A51" w:rsidP="00D36A51">
      <w:pPr>
        <w:pStyle w:val="ListParagraph"/>
        <w:ind w:left="555"/>
      </w:pPr>
    </w:p>
    <w:p w:rsidR="00D36A51" w:rsidRPr="00317792" w:rsidRDefault="00D36A51" w:rsidP="00D36A51">
      <w:r>
        <w:rPr>
          <w:rFonts w:ascii="Lucida Console" w:hAnsi="Lucida Console" w:cs="Lucida Console"/>
          <w:sz w:val="20"/>
          <w:szCs w:val="20"/>
        </w:rPr>
        <w:t xml:space="preserve"> </w:t>
      </w:r>
      <w:r>
        <w:rPr>
          <w:noProof/>
        </w:rPr>
        <w:t xml:space="preserve">                       </w:t>
      </w:r>
      <w:del w:id="65" w:author="Pethakamsetty, Gangadhar" w:date="2014-12-31T12:05:00Z">
        <w:r w:rsidDel="008C2358">
          <w:rPr>
            <w:noProof/>
          </w:rPr>
          <w:drawing>
            <wp:inline distT="0" distB="0" distL="0" distR="0" wp14:anchorId="4809442F" wp14:editId="2689A428">
              <wp:extent cx="3686175" cy="2247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6175" cy="2247900"/>
                      </a:xfrm>
                      <a:prstGeom prst="rect">
                        <a:avLst/>
                      </a:prstGeom>
                      <a:noFill/>
                      <a:ln>
                        <a:noFill/>
                      </a:ln>
                    </pic:spPr>
                  </pic:pic>
                </a:graphicData>
              </a:graphic>
            </wp:inline>
          </w:drawing>
        </w:r>
      </w:del>
    </w:p>
    <w:p w:rsidR="00D36A51" w:rsidDel="008C2358" w:rsidRDefault="00D36A51" w:rsidP="00D36A51">
      <w:pPr>
        <w:pStyle w:val="Caption"/>
        <w:rPr>
          <w:del w:id="66" w:author="Pethakamsetty, Gangadhar" w:date="2014-12-31T12:05:00Z"/>
          <w:rFonts w:ascii="Lucida Console" w:hAnsi="Lucida Console" w:cs="Lucida Console"/>
        </w:rPr>
      </w:pPr>
      <w:del w:id="67" w:author="Pethakamsetty, Gangadhar" w:date="2014-12-31T12:05:00Z">
        <w:r w:rsidDel="008C2358">
          <w:rPr>
            <w:b w:val="0"/>
          </w:rPr>
          <w:delText xml:space="preserve">                          </w:delText>
        </w:r>
        <w:r w:rsidRPr="00EB0B8A" w:rsidDel="008C2358">
          <w:rPr>
            <w:b w:val="0"/>
          </w:rPr>
          <w:delText xml:space="preserve">Figure </w:delText>
        </w:r>
        <w:r w:rsidDel="008C2358">
          <w:rPr>
            <w:b w:val="0"/>
          </w:rPr>
          <w:delText>4.7</w:delText>
        </w:r>
        <w:r w:rsidRPr="00EB0B8A" w:rsidDel="008C2358">
          <w:rPr>
            <w:b w:val="0"/>
          </w:rPr>
          <w:delText>.</w:delText>
        </w:r>
        <w:r w:rsidDel="008C2358">
          <w:rPr>
            <w:b w:val="0"/>
          </w:rPr>
          <w:delText>1</w:delText>
        </w:r>
        <w:r w:rsidRPr="00EB0B8A" w:rsidDel="008C2358">
          <w:rPr>
            <w:b w:val="0"/>
          </w:rPr>
          <w:delText xml:space="preserve"> </w:delText>
        </w:r>
        <w:r w:rsidRPr="00012990" w:rsidDel="008C2358">
          <w:rPr>
            <w:rFonts w:ascii="Lucida Console" w:hAnsi="Lucida Console" w:cs="Lucida Console"/>
            <w:b w:val="0"/>
          </w:rPr>
          <w:delText>OIF sso-Configuration</w:delText>
        </w:r>
      </w:del>
    </w:p>
    <w:p w:rsidR="00D36A51" w:rsidDel="008C2358" w:rsidRDefault="00D36A51" w:rsidP="00D36A51">
      <w:pPr>
        <w:rPr>
          <w:del w:id="68" w:author="Pethakamsetty, Gangadhar" w:date="2014-12-31T12:06:00Z"/>
        </w:rPr>
      </w:pPr>
    </w:p>
    <w:p w:rsidR="00FE3956" w:rsidDel="008C2358" w:rsidRDefault="00FE3956" w:rsidP="00D36A51">
      <w:pPr>
        <w:rPr>
          <w:del w:id="69" w:author="Pethakamsetty, Gangadhar" w:date="2014-12-31T12:06:00Z"/>
        </w:rPr>
      </w:pPr>
    </w:p>
    <w:p w:rsidR="00FE3956" w:rsidDel="008C2358" w:rsidRDefault="00FE3956" w:rsidP="00D36A51">
      <w:pPr>
        <w:rPr>
          <w:del w:id="70" w:author="Pethakamsetty, Gangadhar" w:date="2014-12-31T12:06:00Z"/>
        </w:rPr>
      </w:pPr>
    </w:p>
    <w:p w:rsidR="00D36A51" w:rsidRPr="00012990" w:rsidRDefault="00D36A51" w:rsidP="00D36A51"/>
    <w:p w:rsidR="005540F2" w:rsidRDefault="005540F2" w:rsidP="001D65B4">
      <w:pPr>
        <w:pStyle w:val="Heading2"/>
      </w:pPr>
      <w:bookmarkStart w:id="71" w:name="_Toc396473754"/>
      <w:r>
        <w:t>Federation attribute profiles</w:t>
      </w:r>
    </w:p>
    <w:p w:rsidR="005540F2" w:rsidRPr="005540F2" w:rsidRDefault="005540F2">
      <w:pPr>
        <w:pPrChange w:id="72" w:author="Pethakamsetty, Gangadhar" w:date="2014-12-31T12:35:00Z">
          <w:pPr>
            <w:pStyle w:val="Heading2"/>
          </w:pPr>
        </w:pPrChange>
      </w:pPr>
      <w:r>
        <w:t xml:space="preserve">Attribute profiles can be defined for IdP/SP systems using OAM administration privileges where the list of user attributes will be specified which will be transmitted to federated systems. Once defined, these profiles can be re-used for all TESS federation integrations. </w:t>
      </w:r>
    </w:p>
    <w:p w:rsidR="00E276E8" w:rsidRDefault="00E276E8" w:rsidP="001D65B4">
      <w:pPr>
        <w:pStyle w:val="Heading2"/>
      </w:pPr>
      <w:r>
        <w:t xml:space="preserve">SP initiated Signoff from </w:t>
      </w:r>
      <w:r w:rsidR="00943C2F">
        <w:t>TMS</w:t>
      </w:r>
      <w:r>
        <w:t xml:space="preserve"> application</w:t>
      </w:r>
      <w:bookmarkEnd w:id="71"/>
    </w:p>
    <w:p w:rsidR="00E276E8" w:rsidRDefault="00E276E8" w:rsidP="00E276E8">
      <w:pPr>
        <w:pStyle w:val="body"/>
      </w:pPr>
      <w:r>
        <w:t xml:space="preserve">The TESS Federation Management service is configured with </w:t>
      </w:r>
      <w:r w:rsidR="006F0AA1">
        <w:t xml:space="preserve">SP </w:t>
      </w:r>
      <w:r>
        <w:t>initiated sign off. This will allow the users</w:t>
      </w:r>
      <w:r w:rsidR="006F0AA1">
        <w:t xml:space="preserve">, who have logged in using federation, </w:t>
      </w:r>
      <w:r>
        <w:t xml:space="preserve">to logoff from </w:t>
      </w:r>
      <w:r w:rsidR="006F0AA1">
        <w:t xml:space="preserve">TMS </w:t>
      </w:r>
      <w:r>
        <w:t>application. In this scenario, TESS act</w:t>
      </w:r>
      <w:r w:rsidR="006A4215">
        <w:t>s</w:t>
      </w:r>
      <w:r>
        <w:t xml:space="preserve"> as a </w:t>
      </w:r>
      <w:r w:rsidR="000D7400">
        <w:t>SP</w:t>
      </w:r>
      <w:r>
        <w:t xml:space="preserve"> and the user initiat</w:t>
      </w:r>
      <w:r w:rsidR="006F0AA1">
        <w:t>e</w:t>
      </w:r>
      <w:r w:rsidR="006A4215">
        <w:t>s</w:t>
      </w:r>
      <w:r>
        <w:t xml:space="preserve"> the logout from TMS application</w:t>
      </w:r>
      <w:r w:rsidR="006A4215">
        <w:t>.</w:t>
      </w:r>
      <w:r>
        <w:t xml:space="preserve"> </w:t>
      </w:r>
    </w:p>
    <w:p w:rsidR="00E276E8" w:rsidRDefault="00E276E8" w:rsidP="00E276E8">
      <w:pPr>
        <w:pStyle w:val="body"/>
      </w:pPr>
      <w:r>
        <w:t xml:space="preserve">When the user </w:t>
      </w:r>
      <w:r w:rsidR="00943C2F">
        <w:t xml:space="preserve">clicks on the logout link </w:t>
      </w:r>
      <w:r w:rsidR="00617630">
        <w:t xml:space="preserve">from </w:t>
      </w:r>
      <w:r w:rsidR="00943C2F">
        <w:t xml:space="preserve">the TMS application, </w:t>
      </w:r>
      <w:r w:rsidR="006F0AA1">
        <w:t>the</w:t>
      </w:r>
      <w:r w:rsidR="00943C2F">
        <w:t xml:space="preserve"> </w:t>
      </w:r>
      <w:r w:rsidRPr="008958F2">
        <w:t xml:space="preserve">application </w:t>
      </w:r>
      <w:r>
        <w:t>clean</w:t>
      </w:r>
      <w:r w:rsidR="006F0AA1">
        <w:t>s</w:t>
      </w:r>
      <w:r>
        <w:t xml:space="preserve"> out the application specific session/cookies, and call</w:t>
      </w:r>
      <w:r w:rsidR="006F0AA1">
        <w:t>s</w:t>
      </w:r>
      <w:r>
        <w:t xml:space="preserve"> the TESS </w:t>
      </w:r>
      <w:r w:rsidRPr="00B7318E">
        <w:t xml:space="preserve">efed </w:t>
      </w:r>
      <w:r>
        <w:t xml:space="preserve">logout URL. </w:t>
      </w:r>
      <w:r w:rsidR="00943C2F">
        <w:t xml:space="preserve">TESS </w:t>
      </w:r>
      <w:r w:rsidR="00943C2F" w:rsidRPr="00B7318E">
        <w:t xml:space="preserve">efed </w:t>
      </w:r>
      <w:r w:rsidR="00943C2F">
        <w:t>logout URL delete</w:t>
      </w:r>
      <w:r w:rsidR="006F0AA1">
        <w:t>s</w:t>
      </w:r>
      <w:r w:rsidR="00943C2F">
        <w:t xml:space="preserve"> the OAM specific cookies</w:t>
      </w:r>
      <w:r w:rsidR="006F0AA1">
        <w:t>, f</w:t>
      </w:r>
      <w:r w:rsidR="00943C2F">
        <w:t>ederation session</w:t>
      </w:r>
      <w:r w:rsidR="006F0AA1">
        <w:t xml:space="preserve"> and</w:t>
      </w:r>
      <w:r w:rsidR="00943C2F">
        <w:t xml:space="preserve"> </w:t>
      </w:r>
      <w:r w:rsidR="002764AD">
        <w:t>send</w:t>
      </w:r>
      <w:r w:rsidR="006F0AA1">
        <w:t>s</w:t>
      </w:r>
      <w:r w:rsidR="00943C2F">
        <w:t xml:space="preserve"> the SAML logout request to </w:t>
      </w:r>
      <w:r w:rsidR="00ED3E5E">
        <w:t>IdP</w:t>
      </w:r>
      <w:r w:rsidR="007178BF">
        <w:t>.</w:t>
      </w:r>
    </w:p>
    <w:p w:rsidR="00E276E8" w:rsidRPr="00943C2F" w:rsidRDefault="00E276E8" w:rsidP="00943C2F">
      <w:pPr>
        <w:pStyle w:val="ListParagraph"/>
        <w:numPr>
          <w:ilvl w:val="0"/>
          <w:numId w:val="36"/>
        </w:numPr>
        <w:rPr>
          <w:rFonts w:ascii="Arial" w:hAnsi="Arial" w:cs="Arial"/>
          <w:sz w:val="22"/>
          <w:szCs w:val="22"/>
        </w:rPr>
      </w:pPr>
      <w:r w:rsidRPr="00943C2F">
        <w:rPr>
          <w:rFonts w:ascii="Arial" w:hAnsi="Arial" w:cs="Arial"/>
          <w:sz w:val="22"/>
          <w:szCs w:val="22"/>
        </w:rPr>
        <w:t xml:space="preserve">Federated User initiates the logout by clicking on the logout </w:t>
      </w:r>
      <w:r w:rsidR="009057C4">
        <w:rPr>
          <w:rFonts w:ascii="Arial" w:hAnsi="Arial" w:cs="Arial"/>
          <w:sz w:val="22"/>
          <w:szCs w:val="22"/>
        </w:rPr>
        <w:t>link</w:t>
      </w:r>
      <w:r w:rsidRPr="00943C2F">
        <w:rPr>
          <w:rFonts w:ascii="Arial" w:hAnsi="Arial" w:cs="Arial"/>
          <w:sz w:val="22"/>
          <w:szCs w:val="22"/>
        </w:rPr>
        <w:t xml:space="preserve"> on </w:t>
      </w:r>
      <w:r w:rsidR="007178BF">
        <w:rPr>
          <w:rFonts w:ascii="Arial" w:hAnsi="Arial" w:cs="Arial"/>
          <w:sz w:val="22"/>
          <w:szCs w:val="22"/>
        </w:rPr>
        <w:t xml:space="preserve">the </w:t>
      </w:r>
      <w:r w:rsidRPr="00943C2F">
        <w:rPr>
          <w:rFonts w:ascii="Arial" w:hAnsi="Arial" w:cs="Arial"/>
          <w:sz w:val="22"/>
          <w:szCs w:val="22"/>
        </w:rPr>
        <w:t xml:space="preserve">TMS application. The application invalidates the application specific cookie. </w:t>
      </w:r>
    </w:p>
    <w:p w:rsidR="00E276E8" w:rsidRPr="00943C2F" w:rsidRDefault="00E276E8" w:rsidP="00B7318E">
      <w:pPr>
        <w:pStyle w:val="ListParagraph"/>
        <w:ind w:left="555"/>
        <w:rPr>
          <w:rFonts w:ascii="Arial" w:hAnsi="Arial" w:cs="Arial"/>
          <w:sz w:val="22"/>
          <w:szCs w:val="22"/>
        </w:rPr>
      </w:pPr>
    </w:p>
    <w:p w:rsidR="00E276E8" w:rsidRPr="00B7318E" w:rsidRDefault="00E276E8" w:rsidP="00943C2F">
      <w:pPr>
        <w:pStyle w:val="ListParagraph"/>
        <w:numPr>
          <w:ilvl w:val="0"/>
          <w:numId w:val="36"/>
        </w:numPr>
        <w:rPr>
          <w:rFonts w:ascii="Arial" w:hAnsi="Arial" w:cs="Arial"/>
          <w:sz w:val="22"/>
          <w:szCs w:val="22"/>
        </w:rPr>
      </w:pPr>
      <w:r w:rsidRPr="00943C2F">
        <w:rPr>
          <w:rFonts w:ascii="Arial" w:hAnsi="Arial" w:cs="Arial"/>
          <w:sz w:val="22"/>
          <w:szCs w:val="22"/>
        </w:rPr>
        <w:t xml:space="preserve">The logout request is forwarded to the TESS federation </w:t>
      </w:r>
      <w:r w:rsidR="000D7400">
        <w:rPr>
          <w:rFonts w:ascii="Arial" w:hAnsi="Arial" w:cs="Arial"/>
          <w:sz w:val="22"/>
          <w:szCs w:val="22"/>
        </w:rPr>
        <w:t>SP</w:t>
      </w:r>
      <w:r w:rsidRPr="00943C2F">
        <w:rPr>
          <w:rFonts w:ascii="Arial" w:hAnsi="Arial" w:cs="Arial"/>
          <w:sz w:val="22"/>
          <w:szCs w:val="22"/>
        </w:rPr>
        <w:t xml:space="preserve"> logout URL. TESS SP invalidates the federated session and internally </w:t>
      </w:r>
      <w:r w:rsidR="002764AD" w:rsidRPr="00943C2F">
        <w:rPr>
          <w:rFonts w:ascii="Arial" w:hAnsi="Arial" w:cs="Arial"/>
          <w:sz w:val="22"/>
          <w:szCs w:val="22"/>
        </w:rPr>
        <w:t>calls</w:t>
      </w:r>
      <w:r w:rsidRPr="00943C2F">
        <w:rPr>
          <w:rFonts w:ascii="Arial" w:hAnsi="Arial" w:cs="Arial"/>
          <w:sz w:val="22"/>
          <w:szCs w:val="22"/>
        </w:rPr>
        <w:t xml:space="preserve"> the OAM logout URL to kill the OAM session.</w:t>
      </w:r>
    </w:p>
    <w:p w:rsidR="00E276E8" w:rsidRPr="00943C2F" w:rsidRDefault="00E276E8" w:rsidP="004B2264">
      <w:pPr>
        <w:pStyle w:val="ListParagraph"/>
        <w:ind w:left="555"/>
        <w:rPr>
          <w:rFonts w:ascii="Arial" w:hAnsi="Arial" w:cs="Arial"/>
          <w:sz w:val="22"/>
          <w:szCs w:val="22"/>
        </w:rPr>
      </w:pPr>
    </w:p>
    <w:p w:rsidR="00B7318E" w:rsidRDefault="00E276E8" w:rsidP="00B7318E">
      <w:pPr>
        <w:pStyle w:val="ListParagraph"/>
        <w:numPr>
          <w:ilvl w:val="0"/>
          <w:numId w:val="36"/>
        </w:numPr>
        <w:rPr>
          <w:rFonts w:ascii="Arial" w:hAnsi="Arial" w:cs="Arial"/>
          <w:sz w:val="22"/>
          <w:szCs w:val="22"/>
        </w:rPr>
      </w:pPr>
      <w:r w:rsidRPr="007178BF">
        <w:rPr>
          <w:rFonts w:ascii="Arial" w:hAnsi="Arial" w:cs="Arial"/>
          <w:sz w:val="22"/>
          <w:szCs w:val="22"/>
        </w:rPr>
        <w:t xml:space="preserve">OAM </w:t>
      </w:r>
      <w:r w:rsidR="001D65B4" w:rsidRPr="006F0AA1">
        <w:rPr>
          <w:rFonts w:ascii="Arial" w:hAnsi="Arial" w:cs="Arial"/>
          <w:sz w:val="22"/>
          <w:szCs w:val="22"/>
        </w:rPr>
        <w:t xml:space="preserve">invalidates </w:t>
      </w:r>
      <w:r w:rsidR="006F0AA1">
        <w:rPr>
          <w:rFonts w:ascii="Arial" w:hAnsi="Arial" w:cs="Arial"/>
          <w:sz w:val="22"/>
          <w:szCs w:val="22"/>
        </w:rPr>
        <w:t xml:space="preserve">user’s OAM session and </w:t>
      </w:r>
      <w:r w:rsidRPr="007178BF">
        <w:rPr>
          <w:rFonts w:ascii="Arial" w:hAnsi="Arial" w:cs="Arial"/>
          <w:sz w:val="22"/>
          <w:szCs w:val="22"/>
        </w:rPr>
        <w:t>redirects back to OIF</w:t>
      </w:r>
      <w:r w:rsidR="006F0AA1">
        <w:rPr>
          <w:rFonts w:ascii="Arial" w:hAnsi="Arial" w:cs="Arial"/>
          <w:sz w:val="22"/>
          <w:szCs w:val="22"/>
        </w:rPr>
        <w:t>.</w:t>
      </w:r>
    </w:p>
    <w:p w:rsidR="006F0AA1" w:rsidRPr="004B2264" w:rsidRDefault="006F0AA1" w:rsidP="004B2264">
      <w:pPr>
        <w:pStyle w:val="ListParagraph"/>
        <w:ind w:left="555"/>
        <w:rPr>
          <w:rFonts w:ascii="Arial" w:hAnsi="Arial" w:cs="Arial"/>
          <w:sz w:val="22"/>
          <w:szCs w:val="22"/>
        </w:rPr>
      </w:pPr>
    </w:p>
    <w:p w:rsidR="007178BF" w:rsidRPr="007178BF" w:rsidRDefault="007178BF" w:rsidP="007178BF">
      <w:pPr>
        <w:pStyle w:val="ListParagraph"/>
        <w:numPr>
          <w:ilvl w:val="0"/>
          <w:numId w:val="36"/>
        </w:numPr>
        <w:rPr>
          <w:rFonts w:ascii="Arial" w:hAnsi="Arial" w:cs="Arial"/>
          <w:sz w:val="22"/>
          <w:szCs w:val="22"/>
        </w:rPr>
      </w:pPr>
      <w:r w:rsidRPr="006F0AA1">
        <w:rPr>
          <w:rFonts w:ascii="Arial" w:hAnsi="Arial" w:cs="Arial"/>
          <w:sz w:val="22"/>
          <w:szCs w:val="22"/>
        </w:rPr>
        <w:t xml:space="preserve">OIF invalidates the </w:t>
      </w:r>
      <w:r w:rsidR="006F0AA1" w:rsidRPr="006F0AA1">
        <w:rPr>
          <w:rFonts w:ascii="Arial" w:hAnsi="Arial" w:cs="Arial"/>
          <w:sz w:val="22"/>
          <w:szCs w:val="22"/>
        </w:rPr>
        <w:t xml:space="preserve">federation </w:t>
      </w:r>
      <w:r w:rsidRPr="006F0AA1">
        <w:rPr>
          <w:rFonts w:ascii="Arial" w:hAnsi="Arial" w:cs="Arial"/>
          <w:sz w:val="22"/>
          <w:szCs w:val="22"/>
        </w:rPr>
        <w:t>session</w:t>
      </w:r>
      <w:r w:rsidR="006F0AA1" w:rsidRPr="006F0AA1">
        <w:rPr>
          <w:rFonts w:ascii="Arial" w:hAnsi="Arial" w:cs="Arial"/>
          <w:sz w:val="22"/>
          <w:szCs w:val="22"/>
        </w:rPr>
        <w:t xml:space="preserve"> </w:t>
      </w:r>
    </w:p>
    <w:p w:rsidR="00E276E8" w:rsidRPr="007178BF" w:rsidRDefault="00E276E8" w:rsidP="00B7318E">
      <w:pPr>
        <w:pStyle w:val="ListParagraph"/>
        <w:ind w:left="555"/>
        <w:rPr>
          <w:rFonts w:ascii="Arial" w:hAnsi="Arial" w:cs="Arial"/>
          <w:sz w:val="22"/>
          <w:szCs w:val="22"/>
        </w:rPr>
      </w:pPr>
    </w:p>
    <w:p w:rsidR="00E276E8" w:rsidRPr="009D0E5F" w:rsidRDefault="00F12817" w:rsidP="007178BF">
      <w:pPr>
        <w:pStyle w:val="ListParagraph"/>
        <w:numPr>
          <w:ilvl w:val="0"/>
          <w:numId w:val="36"/>
        </w:numPr>
        <w:rPr>
          <w:rFonts w:ascii="Arial" w:hAnsi="Arial" w:cs="Arial"/>
          <w:sz w:val="22"/>
          <w:szCs w:val="22"/>
        </w:rPr>
      </w:pPr>
      <w:r>
        <w:rPr>
          <w:rFonts w:ascii="Arial" w:hAnsi="Arial" w:cs="Arial"/>
          <w:sz w:val="22"/>
          <w:szCs w:val="22"/>
        </w:rPr>
        <w:t>User</w:t>
      </w:r>
      <w:r w:rsidR="009D0E5F">
        <w:rPr>
          <w:rFonts w:ascii="Arial" w:hAnsi="Arial" w:cs="Arial"/>
          <w:sz w:val="22"/>
          <w:szCs w:val="22"/>
        </w:rPr>
        <w:t xml:space="preserve"> </w:t>
      </w:r>
      <w:r w:rsidR="00A47553">
        <w:rPr>
          <w:rFonts w:ascii="Arial" w:hAnsi="Arial" w:cs="Arial"/>
          <w:sz w:val="22"/>
          <w:szCs w:val="22"/>
        </w:rPr>
        <w:t xml:space="preserve">is </w:t>
      </w:r>
      <w:r w:rsidR="009D0E5F">
        <w:rPr>
          <w:rFonts w:ascii="Arial" w:hAnsi="Arial" w:cs="Arial"/>
          <w:sz w:val="22"/>
          <w:szCs w:val="22"/>
        </w:rPr>
        <w:t>redirect</w:t>
      </w:r>
      <w:r>
        <w:rPr>
          <w:rFonts w:ascii="Arial" w:hAnsi="Arial" w:cs="Arial"/>
          <w:sz w:val="22"/>
          <w:szCs w:val="22"/>
        </w:rPr>
        <w:t>ed</w:t>
      </w:r>
      <w:r w:rsidR="009D0E5F">
        <w:rPr>
          <w:rFonts w:ascii="Arial" w:hAnsi="Arial" w:cs="Arial"/>
          <w:sz w:val="22"/>
          <w:szCs w:val="22"/>
        </w:rPr>
        <w:t xml:space="preserve"> to the </w:t>
      </w:r>
      <w:r>
        <w:rPr>
          <w:rFonts w:ascii="Arial" w:hAnsi="Arial" w:cs="Arial"/>
          <w:sz w:val="22"/>
          <w:szCs w:val="22"/>
        </w:rPr>
        <w:t xml:space="preserve">configured </w:t>
      </w:r>
      <w:r w:rsidR="009D0E5F">
        <w:rPr>
          <w:rFonts w:ascii="Arial" w:hAnsi="Arial" w:cs="Arial"/>
          <w:sz w:val="22"/>
          <w:szCs w:val="22"/>
        </w:rPr>
        <w:t>logout page.</w:t>
      </w:r>
    </w:p>
    <w:p w:rsidR="00E276E8" w:rsidRPr="009D0E5F" w:rsidRDefault="00E276E8" w:rsidP="009D0E5F">
      <w:pPr>
        <w:pStyle w:val="ListParagraph"/>
        <w:rPr>
          <w:rFonts w:ascii="Arial" w:hAnsi="Arial" w:cs="Arial"/>
          <w:sz w:val="22"/>
          <w:szCs w:val="22"/>
        </w:rPr>
      </w:pPr>
    </w:p>
    <w:p w:rsidR="00D36A51" w:rsidRDefault="00E276E8" w:rsidP="009D0E5F">
      <w:pPr>
        <w:pStyle w:val="ListParagraph"/>
        <w:ind w:left="555"/>
        <w:rPr>
          <w:rFonts w:ascii="Arial" w:hAnsi="Arial" w:cs="Arial"/>
          <w:sz w:val="22"/>
          <w:szCs w:val="22"/>
        </w:rPr>
      </w:pPr>
      <w:r w:rsidRPr="009D0E5F">
        <w:rPr>
          <w:rFonts w:ascii="Arial" w:hAnsi="Arial" w:cs="Arial"/>
          <w:sz w:val="22"/>
          <w:szCs w:val="22"/>
        </w:rPr>
        <w:t xml:space="preserve">In case the </w:t>
      </w:r>
      <w:r w:rsidR="00ED3E5E">
        <w:rPr>
          <w:rFonts w:ascii="Arial" w:hAnsi="Arial" w:cs="Arial"/>
          <w:sz w:val="22"/>
          <w:szCs w:val="22"/>
        </w:rPr>
        <w:t>IdP</w:t>
      </w:r>
      <w:r w:rsidRPr="009D0E5F">
        <w:rPr>
          <w:rFonts w:ascii="Arial" w:hAnsi="Arial" w:cs="Arial"/>
          <w:sz w:val="22"/>
          <w:szCs w:val="22"/>
        </w:rPr>
        <w:t xml:space="preserve"> </w:t>
      </w:r>
      <w:r w:rsidR="006F0AA1" w:rsidRPr="009D0E5F">
        <w:rPr>
          <w:rFonts w:ascii="Arial" w:hAnsi="Arial" w:cs="Arial"/>
          <w:sz w:val="22"/>
          <w:szCs w:val="22"/>
        </w:rPr>
        <w:t>initiate</w:t>
      </w:r>
      <w:r w:rsidR="006F0AA1">
        <w:rPr>
          <w:rFonts w:ascii="Arial" w:hAnsi="Arial" w:cs="Arial"/>
          <w:sz w:val="22"/>
          <w:szCs w:val="22"/>
        </w:rPr>
        <w:t>s</w:t>
      </w:r>
      <w:r w:rsidR="006F0AA1" w:rsidRPr="009D0E5F">
        <w:rPr>
          <w:rFonts w:ascii="Arial" w:hAnsi="Arial" w:cs="Arial"/>
          <w:sz w:val="22"/>
          <w:szCs w:val="22"/>
        </w:rPr>
        <w:t xml:space="preserve"> </w:t>
      </w:r>
      <w:r w:rsidRPr="009D0E5F">
        <w:rPr>
          <w:rFonts w:ascii="Arial" w:hAnsi="Arial" w:cs="Arial"/>
          <w:sz w:val="22"/>
          <w:szCs w:val="22"/>
        </w:rPr>
        <w:t>the logout request and need</w:t>
      </w:r>
      <w:r w:rsidR="001D65B4">
        <w:rPr>
          <w:rFonts w:ascii="Arial" w:hAnsi="Arial" w:cs="Arial"/>
          <w:sz w:val="22"/>
          <w:szCs w:val="22"/>
        </w:rPr>
        <w:t>s</w:t>
      </w:r>
      <w:r w:rsidRPr="009D0E5F">
        <w:rPr>
          <w:rFonts w:ascii="Arial" w:hAnsi="Arial" w:cs="Arial"/>
          <w:sz w:val="22"/>
          <w:szCs w:val="22"/>
        </w:rPr>
        <w:t xml:space="preserve"> to </w:t>
      </w:r>
      <w:r w:rsidR="001D65B4">
        <w:rPr>
          <w:rFonts w:ascii="Arial" w:hAnsi="Arial" w:cs="Arial"/>
          <w:sz w:val="22"/>
          <w:szCs w:val="22"/>
        </w:rPr>
        <w:t>invalidate</w:t>
      </w:r>
      <w:r w:rsidR="001D65B4" w:rsidRPr="006F0AA1">
        <w:rPr>
          <w:rFonts w:ascii="Arial" w:hAnsi="Arial" w:cs="Arial"/>
          <w:sz w:val="22"/>
          <w:szCs w:val="22"/>
        </w:rPr>
        <w:t xml:space="preserve"> </w:t>
      </w:r>
      <w:r w:rsidRPr="009D0E5F">
        <w:rPr>
          <w:rFonts w:ascii="Arial" w:hAnsi="Arial" w:cs="Arial"/>
          <w:sz w:val="22"/>
          <w:szCs w:val="22"/>
        </w:rPr>
        <w:t xml:space="preserve">the TESS specific session for the user, the OIF TESS </w:t>
      </w:r>
      <w:r w:rsidR="001D65B4">
        <w:rPr>
          <w:rFonts w:ascii="Arial" w:hAnsi="Arial" w:cs="Arial"/>
          <w:sz w:val="22"/>
          <w:szCs w:val="22"/>
        </w:rPr>
        <w:t>f</w:t>
      </w:r>
      <w:r w:rsidRPr="009D0E5F">
        <w:rPr>
          <w:rFonts w:ascii="Arial" w:hAnsi="Arial" w:cs="Arial"/>
          <w:sz w:val="22"/>
          <w:szCs w:val="22"/>
        </w:rPr>
        <w:t>ederation logout URL will be configured in I</w:t>
      </w:r>
      <w:r w:rsidR="00705062">
        <w:rPr>
          <w:rFonts w:ascii="Arial" w:hAnsi="Arial" w:cs="Arial"/>
          <w:sz w:val="22"/>
          <w:szCs w:val="22"/>
        </w:rPr>
        <w:t>d</w:t>
      </w:r>
      <w:r w:rsidRPr="009D0E5F">
        <w:rPr>
          <w:rFonts w:ascii="Arial" w:hAnsi="Arial" w:cs="Arial"/>
          <w:sz w:val="22"/>
          <w:szCs w:val="22"/>
        </w:rPr>
        <w:t xml:space="preserve">P to </w:t>
      </w:r>
      <w:r w:rsidR="001D65B4">
        <w:rPr>
          <w:rFonts w:ascii="Arial" w:hAnsi="Arial" w:cs="Arial"/>
          <w:sz w:val="22"/>
          <w:szCs w:val="22"/>
        </w:rPr>
        <w:t>invalidate</w:t>
      </w:r>
      <w:r w:rsidR="001D65B4" w:rsidRPr="006F0AA1">
        <w:rPr>
          <w:rFonts w:ascii="Arial" w:hAnsi="Arial" w:cs="Arial"/>
          <w:sz w:val="22"/>
          <w:szCs w:val="22"/>
        </w:rPr>
        <w:t xml:space="preserve"> </w:t>
      </w:r>
      <w:r w:rsidRPr="009D0E5F">
        <w:rPr>
          <w:rFonts w:ascii="Arial" w:hAnsi="Arial" w:cs="Arial"/>
          <w:sz w:val="22"/>
          <w:szCs w:val="22"/>
        </w:rPr>
        <w:t>the TESS specific session.</w:t>
      </w:r>
    </w:p>
    <w:p w:rsidR="00BA23FA" w:rsidRDefault="00BA23FA" w:rsidP="00BA23FA">
      <w:pPr>
        <w:rPr>
          <w:rFonts w:ascii="Arial" w:hAnsi="Arial" w:cs="Arial"/>
          <w:sz w:val="22"/>
        </w:rPr>
      </w:pPr>
    </w:p>
    <w:p w:rsidR="00BA23FA" w:rsidRPr="00BA23FA" w:rsidRDefault="00BA23FA" w:rsidP="00BA23FA">
      <w:pPr>
        <w:rPr>
          <w:rFonts w:ascii="Arial" w:hAnsi="Arial" w:cs="Arial"/>
          <w:sz w:val="22"/>
        </w:rPr>
      </w:pPr>
      <w:r>
        <w:rPr>
          <w:rFonts w:ascii="Arial" w:hAnsi="Arial" w:cs="Arial"/>
          <w:sz w:val="22"/>
        </w:rPr>
        <w:t xml:space="preserve">The below table describes the Federation URL which the application should </w:t>
      </w:r>
      <w:r w:rsidR="00AC27DE">
        <w:rPr>
          <w:rFonts w:ascii="Arial" w:hAnsi="Arial" w:cs="Arial"/>
          <w:sz w:val="22"/>
        </w:rPr>
        <w:t>embed</w:t>
      </w:r>
      <w:r>
        <w:rPr>
          <w:rFonts w:ascii="Arial" w:hAnsi="Arial" w:cs="Arial"/>
          <w:sz w:val="22"/>
        </w:rPr>
        <w:t xml:space="preserve"> in the</w:t>
      </w:r>
      <w:r w:rsidR="00AC27DE">
        <w:rPr>
          <w:rFonts w:ascii="Arial" w:hAnsi="Arial" w:cs="Arial"/>
          <w:sz w:val="22"/>
        </w:rPr>
        <w:t xml:space="preserve"> application</w:t>
      </w:r>
      <w:r>
        <w:rPr>
          <w:rFonts w:ascii="Arial" w:hAnsi="Arial" w:cs="Arial"/>
          <w:sz w:val="22"/>
        </w:rPr>
        <w:t xml:space="preserve"> Logout link.</w:t>
      </w:r>
    </w:p>
    <w:p w:rsidR="00FF539F" w:rsidRDefault="00FF539F" w:rsidP="009D0E5F">
      <w:pPr>
        <w:pStyle w:val="ListParagraph"/>
        <w:ind w:left="555"/>
        <w:rPr>
          <w:ins w:id="73" w:author="Ahuja, Anuj" w:date="2014-09-19T16:26:00Z"/>
          <w:rFonts w:ascii="Arial" w:hAnsi="Arial" w:cs="Arial"/>
          <w:sz w:val="22"/>
        </w:rPr>
      </w:pPr>
    </w:p>
    <w:tbl>
      <w:tblPr>
        <w:tblStyle w:val="TableGrid"/>
        <w:tblW w:w="0" w:type="auto"/>
        <w:tblLayout w:type="fixed"/>
        <w:tblLook w:val="04A0" w:firstRow="1" w:lastRow="0" w:firstColumn="1" w:lastColumn="0" w:noHBand="0" w:noVBand="1"/>
      </w:tblPr>
      <w:tblGrid>
        <w:gridCol w:w="1835"/>
        <w:gridCol w:w="7774"/>
      </w:tblGrid>
      <w:tr w:rsidR="00A47553" w:rsidRPr="000047AB" w:rsidTr="00A47553">
        <w:trPr>
          <w:cnfStyle w:val="100000000000" w:firstRow="1" w:lastRow="0" w:firstColumn="0" w:lastColumn="0" w:oddVBand="0" w:evenVBand="0" w:oddHBand="0" w:evenHBand="0" w:firstRowFirstColumn="0" w:firstRowLastColumn="0" w:lastRowFirstColumn="0" w:lastRowLastColumn="0"/>
        </w:trPr>
        <w:tc>
          <w:tcPr>
            <w:tcW w:w="1835" w:type="dxa"/>
          </w:tcPr>
          <w:p w:rsidR="00A47553" w:rsidRPr="000047AB" w:rsidRDefault="00A47553" w:rsidP="00A47553">
            <w:pPr>
              <w:rPr>
                <w:rFonts w:ascii="Arial" w:hAnsi="Arial" w:cs="Arial"/>
                <w:sz w:val="22"/>
              </w:rPr>
            </w:pPr>
            <w:r w:rsidRPr="000F4C52">
              <w:t>Environment</w:t>
            </w:r>
          </w:p>
        </w:tc>
        <w:tc>
          <w:tcPr>
            <w:tcW w:w="7774" w:type="dxa"/>
          </w:tcPr>
          <w:p w:rsidR="00A47553" w:rsidRPr="001F2068" w:rsidRDefault="00A47553" w:rsidP="00A47553">
            <w:pPr>
              <w:rPr>
                <w:rFonts w:ascii="Arial" w:hAnsi="Arial" w:cs="Arial"/>
                <w:sz w:val="22"/>
              </w:rPr>
            </w:pPr>
            <w:r w:rsidRPr="000F4C52">
              <w:t>Logout URL</w:t>
            </w:r>
          </w:p>
        </w:tc>
      </w:tr>
      <w:tr w:rsidR="00A47553" w:rsidRPr="000047AB" w:rsidTr="00A47553">
        <w:tc>
          <w:tcPr>
            <w:tcW w:w="1835" w:type="dxa"/>
          </w:tcPr>
          <w:p w:rsidR="00A47553" w:rsidRPr="00AE4489" w:rsidRDefault="00A47553" w:rsidP="00A47553">
            <w:pPr>
              <w:rPr>
                <w:rFonts w:ascii="Arial" w:hAnsi="Arial" w:cs="Arial"/>
                <w:sz w:val="22"/>
              </w:rPr>
            </w:pPr>
            <w:r w:rsidRPr="004B2264">
              <w:rPr>
                <w:rFonts w:ascii="Arial" w:hAnsi="Arial" w:cs="Arial"/>
                <w:sz w:val="22"/>
              </w:rPr>
              <w:t>Shared Development Future</w:t>
            </w:r>
          </w:p>
        </w:tc>
        <w:tc>
          <w:tcPr>
            <w:tcW w:w="7774" w:type="dxa"/>
          </w:tcPr>
          <w:p w:rsidR="00A47553" w:rsidRPr="00AE4489" w:rsidRDefault="005A4FBE" w:rsidP="005A4FBE">
            <w:pPr>
              <w:rPr>
                <w:rFonts w:ascii="Arial" w:hAnsi="Arial" w:cs="Arial"/>
                <w:sz w:val="22"/>
              </w:rPr>
            </w:pPr>
            <w:r w:rsidRPr="004B2264">
              <w:rPr>
                <w:rFonts w:ascii="Arial" w:hAnsi="Arial" w:cs="Arial"/>
                <w:sz w:val="22"/>
              </w:rPr>
              <w:t>https://</w:t>
            </w:r>
            <w:r>
              <w:rPr>
                <w:rFonts w:ascii="Arial" w:hAnsi="Arial" w:cs="Arial"/>
                <w:sz w:val="22"/>
              </w:rPr>
              <w:t>ssologin</w:t>
            </w:r>
            <w:r w:rsidRPr="004B2264">
              <w:rPr>
                <w:rFonts w:ascii="Arial" w:hAnsi="Arial" w:cs="Arial"/>
                <w:sz w:val="22"/>
              </w:rPr>
              <w:t>-f0</w:t>
            </w:r>
            <w:r>
              <w:rPr>
                <w:rFonts w:ascii="Arial" w:hAnsi="Arial" w:cs="Arial"/>
                <w:sz w:val="22"/>
              </w:rPr>
              <w:t>2</w:t>
            </w:r>
            <w:r w:rsidRPr="004B2264">
              <w:rPr>
                <w:rFonts w:ascii="Arial" w:hAnsi="Arial" w:cs="Arial"/>
                <w:sz w:val="22"/>
              </w:rPr>
              <w:t>.dev.toyota.com/</w:t>
            </w:r>
            <w:r>
              <w:rPr>
                <w:rFonts w:ascii="Arial" w:hAnsi="Arial" w:cs="Arial"/>
                <w:sz w:val="22"/>
              </w:rPr>
              <w:t>tesslogin</w:t>
            </w:r>
            <w:r w:rsidRPr="004B2264">
              <w:rPr>
                <w:rFonts w:ascii="Arial" w:hAnsi="Arial" w:cs="Arial"/>
                <w:sz w:val="22"/>
              </w:rPr>
              <w:t>/logout?</w:t>
            </w:r>
            <w:r>
              <w:rPr>
                <w:rFonts w:ascii="Arial" w:hAnsi="Arial" w:cs="Arial"/>
                <w:sz w:val="22"/>
              </w:rPr>
              <w:t>end_</w:t>
            </w:r>
            <w:r w:rsidRPr="004B2264">
              <w:rPr>
                <w:rFonts w:ascii="Arial" w:hAnsi="Arial" w:cs="Arial"/>
                <w:sz w:val="22"/>
              </w:rPr>
              <w:t>url=</w:t>
            </w:r>
            <w:r>
              <w:rPr>
                <w:rFonts w:ascii="Arial" w:hAnsi="Arial" w:cs="Arial"/>
                <w:sz w:val="22"/>
              </w:rPr>
              <w:t>https://ssologin-f02.dev.toyota.com/tesslogin/fedLogout.jsp</w:t>
            </w:r>
          </w:p>
        </w:tc>
      </w:tr>
      <w:tr w:rsidR="00A47553" w:rsidRPr="000047AB" w:rsidTr="00A47553">
        <w:tc>
          <w:tcPr>
            <w:tcW w:w="1835" w:type="dxa"/>
          </w:tcPr>
          <w:p w:rsidR="00A47553" w:rsidRPr="00AE4489" w:rsidRDefault="00A47553" w:rsidP="00A47553">
            <w:pPr>
              <w:rPr>
                <w:rFonts w:ascii="Arial" w:hAnsi="Arial" w:cs="Arial"/>
                <w:sz w:val="22"/>
              </w:rPr>
            </w:pPr>
            <w:r w:rsidRPr="004B2264">
              <w:rPr>
                <w:rFonts w:ascii="Arial" w:hAnsi="Arial" w:cs="Arial"/>
                <w:sz w:val="22"/>
              </w:rPr>
              <w:t>Shared QA Future</w:t>
            </w:r>
          </w:p>
        </w:tc>
        <w:tc>
          <w:tcPr>
            <w:tcW w:w="7774" w:type="dxa"/>
          </w:tcPr>
          <w:p w:rsidR="00A47553" w:rsidRPr="00AE4489" w:rsidRDefault="005A4FBE" w:rsidP="00BA23FA">
            <w:pPr>
              <w:rPr>
                <w:rFonts w:ascii="Arial" w:hAnsi="Arial" w:cs="Arial"/>
                <w:sz w:val="22"/>
              </w:rPr>
            </w:pPr>
            <w:r w:rsidRPr="004B2264">
              <w:rPr>
                <w:rFonts w:ascii="Arial" w:hAnsi="Arial" w:cs="Arial"/>
                <w:sz w:val="22"/>
              </w:rPr>
              <w:t>https://</w:t>
            </w:r>
            <w:r>
              <w:rPr>
                <w:rFonts w:ascii="Arial" w:hAnsi="Arial" w:cs="Arial"/>
                <w:sz w:val="22"/>
              </w:rPr>
              <w:t>ssologin</w:t>
            </w:r>
            <w:r w:rsidRPr="004B2264">
              <w:rPr>
                <w:rFonts w:ascii="Arial" w:hAnsi="Arial" w:cs="Arial"/>
                <w:sz w:val="22"/>
              </w:rPr>
              <w:t>-f0</w:t>
            </w:r>
            <w:r>
              <w:rPr>
                <w:rFonts w:ascii="Arial" w:hAnsi="Arial" w:cs="Arial"/>
                <w:sz w:val="22"/>
              </w:rPr>
              <w:t>2.qa</w:t>
            </w:r>
            <w:r w:rsidRPr="004B2264">
              <w:rPr>
                <w:rFonts w:ascii="Arial" w:hAnsi="Arial" w:cs="Arial"/>
                <w:sz w:val="22"/>
              </w:rPr>
              <w:t>.toyota.com/</w:t>
            </w:r>
            <w:r>
              <w:rPr>
                <w:rFonts w:ascii="Arial" w:hAnsi="Arial" w:cs="Arial"/>
                <w:sz w:val="22"/>
              </w:rPr>
              <w:t>tesslogin</w:t>
            </w:r>
            <w:r w:rsidRPr="004B2264">
              <w:rPr>
                <w:rFonts w:ascii="Arial" w:hAnsi="Arial" w:cs="Arial"/>
                <w:sz w:val="22"/>
              </w:rPr>
              <w:t>/logout?</w:t>
            </w:r>
            <w:r>
              <w:rPr>
                <w:rFonts w:ascii="Arial" w:hAnsi="Arial" w:cs="Arial"/>
                <w:sz w:val="22"/>
              </w:rPr>
              <w:t>end_</w:t>
            </w:r>
            <w:r w:rsidRPr="004B2264">
              <w:rPr>
                <w:rFonts w:ascii="Arial" w:hAnsi="Arial" w:cs="Arial"/>
                <w:sz w:val="22"/>
              </w:rPr>
              <w:t>url=</w:t>
            </w:r>
            <w:r>
              <w:rPr>
                <w:rFonts w:ascii="Arial" w:hAnsi="Arial" w:cs="Arial"/>
                <w:sz w:val="22"/>
              </w:rPr>
              <w:t>https://ssologin-f02.dev.toyota.com/tesslogin/fedLogout.jsp</w:t>
            </w:r>
          </w:p>
        </w:tc>
      </w:tr>
      <w:tr w:rsidR="00A47553" w:rsidRPr="000047AB" w:rsidTr="00A47553">
        <w:tc>
          <w:tcPr>
            <w:tcW w:w="1835" w:type="dxa"/>
          </w:tcPr>
          <w:p w:rsidR="00A47553" w:rsidRPr="00AE4489" w:rsidRDefault="00A47553" w:rsidP="00A47553">
            <w:pPr>
              <w:rPr>
                <w:rFonts w:ascii="Arial" w:hAnsi="Arial" w:cs="Arial"/>
                <w:sz w:val="22"/>
              </w:rPr>
            </w:pPr>
            <w:r w:rsidRPr="004B2264">
              <w:rPr>
                <w:rFonts w:ascii="Arial" w:hAnsi="Arial" w:cs="Arial"/>
                <w:sz w:val="22"/>
              </w:rPr>
              <w:t>Stage</w:t>
            </w:r>
          </w:p>
        </w:tc>
        <w:tc>
          <w:tcPr>
            <w:tcW w:w="7774" w:type="dxa"/>
          </w:tcPr>
          <w:p w:rsidR="00A47553" w:rsidRPr="00AE4489" w:rsidRDefault="005A4FBE" w:rsidP="00A47553">
            <w:pPr>
              <w:rPr>
                <w:rFonts w:ascii="Arial" w:hAnsi="Arial" w:cs="Arial"/>
                <w:color w:val="0000FF"/>
                <w:sz w:val="22"/>
                <w:u w:val="single"/>
              </w:rPr>
            </w:pPr>
            <w:r w:rsidRPr="004B2264">
              <w:rPr>
                <w:rFonts w:ascii="Arial" w:hAnsi="Arial" w:cs="Arial"/>
                <w:sz w:val="22"/>
              </w:rPr>
              <w:t>https://</w:t>
            </w:r>
            <w:r>
              <w:rPr>
                <w:rFonts w:ascii="Arial" w:hAnsi="Arial" w:cs="Arial"/>
                <w:sz w:val="22"/>
              </w:rPr>
              <w:t>ssologin-stg2.qa</w:t>
            </w:r>
            <w:r w:rsidRPr="004B2264">
              <w:rPr>
                <w:rFonts w:ascii="Arial" w:hAnsi="Arial" w:cs="Arial"/>
                <w:sz w:val="22"/>
              </w:rPr>
              <w:t>.toyota.com/</w:t>
            </w:r>
            <w:r>
              <w:rPr>
                <w:rFonts w:ascii="Arial" w:hAnsi="Arial" w:cs="Arial"/>
                <w:sz w:val="22"/>
              </w:rPr>
              <w:t>tesslogin</w:t>
            </w:r>
            <w:r w:rsidRPr="004B2264">
              <w:rPr>
                <w:rFonts w:ascii="Arial" w:hAnsi="Arial" w:cs="Arial"/>
                <w:sz w:val="22"/>
              </w:rPr>
              <w:t>/logout?</w:t>
            </w:r>
            <w:r>
              <w:rPr>
                <w:rFonts w:ascii="Arial" w:hAnsi="Arial" w:cs="Arial"/>
                <w:sz w:val="22"/>
              </w:rPr>
              <w:t>end_</w:t>
            </w:r>
            <w:r w:rsidRPr="004B2264">
              <w:rPr>
                <w:rFonts w:ascii="Arial" w:hAnsi="Arial" w:cs="Arial"/>
                <w:sz w:val="22"/>
              </w:rPr>
              <w:t>url=</w:t>
            </w:r>
            <w:r>
              <w:rPr>
                <w:rFonts w:ascii="Arial" w:hAnsi="Arial" w:cs="Arial"/>
                <w:sz w:val="22"/>
              </w:rPr>
              <w:t>https://ssologin-f02.dev.toyota.com/tesslogin/fedLogout.jsp</w:t>
            </w:r>
          </w:p>
        </w:tc>
      </w:tr>
      <w:tr w:rsidR="00A47553" w:rsidRPr="000047AB" w:rsidTr="00A47553">
        <w:tc>
          <w:tcPr>
            <w:tcW w:w="1835" w:type="dxa"/>
          </w:tcPr>
          <w:p w:rsidR="00A47553" w:rsidRPr="00AE4489" w:rsidRDefault="00A47553" w:rsidP="00A47553">
            <w:pPr>
              <w:rPr>
                <w:rFonts w:ascii="Arial" w:hAnsi="Arial" w:cs="Arial"/>
                <w:sz w:val="22"/>
              </w:rPr>
            </w:pPr>
            <w:r w:rsidRPr="004B2264">
              <w:rPr>
                <w:rFonts w:ascii="Arial" w:hAnsi="Arial" w:cs="Arial"/>
                <w:sz w:val="22"/>
              </w:rPr>
              <w:t>Production</w:t>
            </w:r>
          </w:p>
        </w:tc>
        <w:tc>
          <w:tcPr>
            <w:tcW w:w="7774" w:type="dxa"/>
          </w:tcPr>
          <w:p w:rsidR="00A47553" w:rsidRPr="00AE4489" w:rsidRDefault="005A4FBE" w:rsidP="005A4FBE">
            <w:pPr>
              <w:keepNext/>
              <w:rPr>
                <w:rFonts w:ascii="Arial" w:hAnsi="Arial" w:cs="Arial"/>
                <w:color w:val="0000FF"/>
                <w:sz w:val="22"/>
                <w:u w:val="single"/>
              </w:rPr>
            </w:pPr>
            <w:r w:rsidRPr="004B2264">
              <w:rPr>
                <w:rFonts w:ascii="Arial" w:hAnsi="Arial" w:cs="Arial"/>
                <w:sz w:val="22"/>
              </w:rPr>
              <w:t>https://</w:t>
            </w:r>
            <w:r>
              <w:rPr>
                <w:rFonts w:ascii="Arial" w:hAnsi="Arial" w:cs="Arial"/>
                <w:sz w:val="22"/>
              </w:rPr>
              <w:t>ssologin</w:t>
            </w:r>
            <w:r w:rsidRPr="004B2264">
              <w:rPr>
                <w:rFonts w:ascii="Arial" w:hAnsi="Arial" w:cs="Arial"/>
                <w:sz w:val="22"/>
              </w:rPr>
              <w:t>.toyota.com/</w:t>
            </w:r>
            <w:r>
              <w:rPr>
                <w:rFonts w:ascii="Arial" w:hAnsi="Arial" w:cs="Arial"/>
                <w:sz w:val="22"/>
              </w:rPr>
              <w:t>tesslogin</w:t>
            </w:r>
            <w:r w:rsidRPr="004B2264">
              <w:rPr>
                <w:rFonts w:ascii="Arial" w:hAnsi="Arial" w:cs="Arial"/>
                <w:sz w:val="22"/>
              </w:rPr>
              <w:t>/logout?</w:t>
            </w:r>
            <w:r>
              <w:rPr>
                <w:rFonts w:ascii="Arial" w:hAnsi="Arial" w:cs="Arial"/>
                <w:sz w:val="22"/>
              </w:rPr>
              <w:t>end_</w:t>
            </w:r>
            <w:r w:rsidRPr="004B2264">
              <w:rPr>
                <w:rFonts w:ascii="Arial" w:hAnsi="Arial" w:cs="Arial"/>
                <w:sz w:val="22"/>
              </w:rPr>
              <w:t>url=</w:t>
            </w:r>
            <w:r>
              <w:rPr>
                <w:rFonts w:ascii="Arial" w:hAnsi="Arial" w:cs="Arial"/>
                <w:sz w:val="22"/>
              </w:rPr>
              <w:t>https://ssologin-f02.dev.toyota.com/tesslogin/fedLogout.jsp</w:t>
            </w:r>
          </w:p>
        </w:tc>
      </w:tr>
    </w:tbl>
    <w:p w:rsidR="00A47553" w:rsidRDefault="00A47553" w:rsidP="009D0E5F">
      <w:pPr>
        <w:pStyle w:val="ListParagraph"/>
        <w:ind w:left="555"/>
        <w:rPr>
          <w:rFonts w:ascii="Arial" w:hAnsi="Arial" w:cs="Arial"/>
          <w:sz w:val="22"/>
        </w:rPr>
      </w:pPr>
    </w:p>
    <w:p w:rsidR="005137D6" w:rsidRPr="004B2264" w:rsidRDefault="008F4275" w:rsidP="004B2264">
      <w:r>
        <w:object w:dxaOrig="11394" w:dyaOrig="8300" w14:anchorId="4950B99C">
          <v:shape id="_x0000_i1033" type="#_x0000_t75" style="width:538.35pt;height:392.2pt" o:ole="">
            <v:imagedata r:id="rId52" o:title=""/>
          </v:shape>
          <o:OLEObject Type="Embed" ProgID="Visio.Drawing.11" ShapeID="_x0000_i1033" DrawAspect="Content" ObjectID="_1497870153" r:id="rId53"/>
        </w:object>
      </w:r>
    </w:p>
    <w:p w:rsidR="00D36A51" w:rsidRDefault="00FE3956" w:rsidP="001D65B4">
      <w:pPr>
        <w:pStyle w:val="Heading2"/>
      </w:pPr>
      <w:bookmarkStart w:id="74" w:name="_Toc396473755"/>
      <w:r>
        <w:t>OSSO configuration</w:t>
      </w:r>
      <w:bookmarkEnd w:id="74"/>
    </w:p>
    <w:p w:rsidR="00ED2CC0" w:rsidRPr="00F66D64" w:rsidRDefault="001D65B4">
      <w:pPr>
        <w:rPr>
          <w:rFonts w:ascii="Arial" w:hAnsi="Arial" w:cs="Arial"/>
          <w:sz w:val="22"/>
        </w:rPr>
      </w:pPr>
      <w:r>
        <w:rPr>
          <w:rFonts w:ascii="Arial" w:hAnsi="Arial" w:cs="Arial"/>
          <w:sz w:val="22"/>
        </w:rPr>
        <w:t xml:space="preserve">During </w:t>
      </w:r>
      <w:r w:rsidR="00ED2CC0" w:rsidRPr="00F66D64">
        <w:rPr>
          <w:rFonts w:ascii="Arial" w:hAnsi="Arial" w:cs="Arial"/>
          <w:sz w:val="22"/>
        </w:rPr>
        <w:t xml:space="preserve">SP </w:t>
      </w:r>
      <w:r w:rsidR="00117B6C">
        <w:rPr>
          <w:rFonts w:ascii="Arial" w:hAnsi="Arial" w:cs="Arial"/>
          <w:sz w:val="22"/>
        </w:rPr>
        <w:t>i</w:t>
      </w:r>
      <w:r w:rsidR="00ED2CC0" w:rsidRPr="00F66D64">
        <w:rPr>
          <w:rFonts w:ascii="Arial" w:hAnsi="Arial" w:cs="Arial"/>
          <w:sz w:val="22"/>
        </w:rPr>
        <w:t xml:space="preserve">nitiated SSO federation pattern for PDs and affiliates, </w:t>
      </w:r>
      <w:r w:rsidR="009D0E5F">
        <w:rPr>
          <w:rFonts w:ascii="Arial" w:hAnsi="Arial" w:cs="Arial"/>
          <w:sz w:val="22"/>
        </w:rPr>
        <w:t>OIF will redirect the user to the OAM</w:t>
      </w:r>
      <w:r w:rsidR="00ED3E5E" w:rsidRPr="00ED3E5E">
        <w:rPr>
          <w:rFonts w:ascii="Arial" w:hAnsi="Arial" w:cs="Arial"/>
          <w:sz w:val="22"/>
        </w:rPr>
        <w:t xml:space="preserve"> Delegated Authentication Protocol </w:t>
      </w:r>
      <w:r w:rsidR="00ED3E5E">
        <w:rPr>
          <w:rFonts w:ascii="Arial" w:hAnsi="Arial" w:cs="Arial"/>
          <w:sz w:val="22"/>
        </w:rPr>
        <w:t>(</w:t>
      </w:r>
      <w:r w:rsidR="009D0E5F">
        <w:rPr>
          <w:rFonts w:ascii="Arial" w:hAnsi="Arial" w:cs="Arial"/>
          <w:sz w:val="22"/>
        </w:rPr>
        <w:t>DAP</w:t>
      </w:r>
      <w:r w:rsidR="00ED3E5E">
        <w:rPr>
          <w:rFonts w:ascii="Arial" w:hAnsi="Arial" w:cs="Arial"/>
          <w:sz w:val="22"/>
        </w:rPr>
        <w:t>)</w:t>
      </w:r>
      <w:r w:rsidR="009D0E5F">
        <w:rPr>
          <w:rFonts w:ascii="Arial" w:hAnsi="Arial" w:cs="Arial"/>
          <w:sz w:val="22"/>
        </w:rPr>
        <w:t xml:space="preserve"> login URL </w:t>
      </w:r>
      <w:r w:rsidR="002764AD">
        <w:rPr>
          <w:rFonts w:ascii="Arial" w:hAnsi="Arial" w:cs="Arial"/>
          <w:sz w:val="22"/>
        </w:rPr>
        <w:t>which will create the DAP token</w:t>
      </w:r>
      <w:r w:rsidR="00117B6C">
        <w:rPr>
          <w:rFonts w:ascii="Arial" w:hAnsi="Arial" w:cs="Arial"/>
          <w:sz w:val="22"/>
        </w:rPr>
        <w:t>,</w:t>
      </w:r>
      <w:r w:rsidR="002764AD">
        <w:rPr>
          <w:rFonts w:ascii="Arial" w:hAnsi="Arial" w:cs="Arial"/>
          <w:sz w:val="22"/>
        </w:rPr>
        <w:t xml:space="preserve"> translate the session and create the OAMAuthnCookie.</w:t>
      </w:r>
    </w:p>
    <w:p w:rsidR="00ED2CC0" w:rsidRDefault="00ED2CC0">
      <w:pPr>
        <w:rPr>
          <w:rFonts w:ascii="Arial" w:hAnsi="Arial" w:cs="Arial"/>
          <w:sz w:val="22"/>
        </w:rPr>
      </w:pPr>
      <w:r w:rsidRPr="00F66D64">
        <w:rPr>
          <w:rFonts w:ascii="Arial" w:hAnsi="Arial" w:cs="Arial"/>
          <w:sz w:val="22"/>
        </w:rPr>
        <w:t>A default SP integration module is</w:t>
      </w:r>
      <w:r>
        <w:rPr>
          <w:rFonts w:ascii="Arial" w:hAnsi="Arial" w:cs="Arial"/>
          <w:sz w:val="22"/>
        </w:rPr>
        <w:t xml:space="preserve"> required to be</w:t>
      </w:r>
      <w:r w:rsidRPr="00F66D64">
        <w:rPr>
          <w:rFonts w:ascii="Arial" w:hAnsi="Arial" w:cs="Arial"/>
          <w:sz w:val="22"/>
        </w:rPr>
        <w:t xml:space="preserve"> configured on SP </w:t>
      </w:r>
      <w:r w:rsidR="002764AD">
        <w:rPr>
          <w:rFonts w:ascii="Arial" w:hAnsi="Arial" w:cs="Arial"/>
          <w:sz w:val="22"/>
        </w:rPr>
        <w:t>(</w:t>
      </w:r>
      <w:r>
        <w:rPr>
          <w:rFonts w:ascii="Arial" w:hAnsi="Arial" w:cs="Arial"/>
          <w:sz w:val="22"/>
        </w:rPr>
        <w:t>OIF)</w:t>
      </w:r>
      <w:r w:rsidRPr="00F66D64">
        <w:rPr>
          <w:rFonts w:ascii="Arial" w:hAnsi="Arial" w:cs="Arial"/>
          <w:sz w:val="22"/>
        </w:rPr>
        <w:t xml:space="preserve"> and Oracle Single </w:t>
      </w:r>
      <w:r w:rsidR="00E47B84">
        <w:rPr>
          <w:rFonts w:ascii="Arial" w:hAnsi="Arial" w:cs="Arial"/>
          <w:sz w:val="22"/>
        </w:rPr>
        <w:t>S</w:t>
      </w:r>
      <w:r w:rsidRPr="00F66D64">
        <w:rPr>
          <w:rFonts w:ascii="Arial" w:hAnsi="Arial" w:cs="Arial"/>
          <w:sz w:val="22"/>
        </w:rPr>
        <w:t>ign-</w:t>
      </w:r>
      <w:r w:rsidR="00E47B84">
        <w:rPr>
          <w:rFonts w:ascii="Arial" w:hAnsi="Arial" w:cs="Arial"/>
          <w:sz w:val="22"/>
        </w:rPr>
        <w:t>O</w:t>
      </w:r>
      <w:r w:rsidR="00E47B84" w:rsidRPr="00F66D64">
        <w:rPr>
          <w:rFonts w:ascii="Arial" w:hAnsi="Arial" w:cs="Arial"/>
          <w:sz w:val="22"/>
        </w:rPr>
        <w:t>n</w:t>
      </w:r>
      <w:r w:rsidR="00E47B84">
        <w:rPr>
          <w:rFonts w:ascii="Arial" w:hAnsi="Arial" w:cs="Arial"/>
          <w:sz w:val="22"/>
        </w:rPr>
        <w:t xml:space="preserve"> </w:t>
      </w:r>
      <w:r w:rsidRPr="00F66D64">
        <w:rPr>
          <w:rFonts w:ascii="Arial" w:hAnsi="Arial" w:cs="Arial"/>
          <w:sz w:val="22"/>
        </w:rPr>
        <w:t>(OSSO). The OSSO configuration module requires following details</w:t>
      </w:r>
      <w:r w:rsidR="00E47B84">
        <w:rPr>
          <w:rFonts w:ascii="Arial" w:hAnsi="Arial" w:cs="Arial"/>
          <w:sz w:val="22"/>
        </w:rPr>
        <w:t>.</w:t>
      </w:r>
    </w:p>
    <w:p w:rsidR="00ED3E5E" w:rsidRPr="00F66D64" w:rsidRDefault="00ED3E5E">
      <w:pPr>
        <w:rPr>
          <w:rFonts w:ascii="Arial" w:hAnsi="Arial" w:cs="Arial"/>
          <w:sz w:val="22"/>
        </w:rPr>
      </w:pPr>
      <w:r w:rsidRPr="00ED3E5E">
        <w:rPr>
          <w:rFonts w:ascii="Arial" w:hAnsi="Arial" w:cs="Arial"/>
          <w:sz w:val="22"/>
        </w:rPr>
        <w:t xml:space="preserve">Once the user is successfully authenticated by </w:t>
      </w:r>
      <w:r w:rsidR="00AF45AD">
        <w:rPr>
          <w:rFonts w:ascii="Arial" w:hAnsi="Arial" w:cs="Arial"/>
          <w:sz w:val="22"/>
        </w:rPr>
        <w:t>IdP</w:t>
      </w:r>
      <w:r w:rsidRPr="00ED3E5E">
        <w:rPr>
          <w:rFonts w:ascii="Arial" w:hAnsi="Arial" w:cs="Arial"/>
          <w:sz w:val="22"/>
        </w:rPr>
        <w:t xml:space="preserve">, the </w:t>
      </w:r>
      <w:r w:rsidR="00AF45AD">
        <w:rPr>
          <w:rFonts w:ascii="Arial" w:hAnsi="Arial" w:cs="Arial"/>
          <w:sz w:val="22"/>
        </w:rPr>
        <w:t>IdP</w:t>
      </w:r>
      <w:r w:rsidRPr="00ED3E5E">
        <w:rPr>
          <w:rFonts w:ascii="Arial" w:hAnsi="Arial" w:cs="Arial"/>
          <w:sz w:val="22"/>
        </w:rPr>
        <w:t xml:space="preserve"> sends the SAML assertion to OIF with the required Name-ID format. OIF then consumes the Name-ID and submits a Delegated Authentication Protocol(DAP) request to OAM for creating the OAM session and cookie information.</w:t>
      </w:r>
    </w:p>
    <w:p w:rsidR="00ED2CC0" w:rsidRDefault="009D0E5F" w:rsidP="009D0E5F">
      <w:pPr>
        <w:tabs>
          <w:tab w:val="left" w:pos="2796"/>
        </w:tabs>
      </w:pPr>
      <w:r>
        <w:tab/>
      </w:r>
    </w:p>
    <w:tbl>
      <w:tblPr>
        <w:tblStyle w:val="TableGrid"/>
        <w:tblW w:w="0" w:type="auto"/>
        <w:tblLayout w:type="fixed"/>
        <w:tblLook w:val="04A0" w:firstRow="1" w:lastRow="0" w:firstColumn="1" w:lastColumn="0" w:noHBand="0" w:noVBand="1"/>
      </w:tblPr>
      <w:tblGrid>
        <w:gridCol w:w="1835"/>
        <w:gridCol w:w="7774"/>
      </w:tblGrid>
      <w:tr w:rsidR="00ED2CC0" w:rsidRPr="00AE4489" w:rsidTr="00ED2CC0">
        <w:trPr>
          <w:cnfStyle w:val="100000000000" w:firstRow="1" w:lastRow="0" w:firstColumn="0" w:lastColumn="0" w:oddVBand="0" w:evenVBand="0" w:oddHBand="0" w:evenHBand="0" w:firstRowFirstColumn="0" w:firstRowLastColumn="0" w:lastRowFirstColumn="0" w:lastRowLastColumn="0"/>
        </w:trPr>
        <w:tc>
          <w:tcPr>
            <w:tcW w:w="1835" w:type="dxa"/>
          </w:tcPr>
          <w:p w:rsidR="00ED2CC0" w:rsidRPr="004B2264" w:rsidRDefault="00ED2CC0" w:rsidP="00ED2CC0">
            <w:pPr>
              <w:rPr>
                <w:rFonts w:ascii="Arial" w:hAnsi="Arial" w:cs="Arial"/>
                <w:sz w:val="20"/>
                <w:szCs w:val="20"/>
              </w:rPr>
            </w:pPr>
            <w:r w:rsidRPr="004B2264">
              <w:rPr>
                <w:rFonts w:ascii="Arial" w:hAnsi="Arial" w:cs="Arial"/>
                <w:sz w:val="20"/>
                <w:szCs w:val="20"/>
              </w:rPr>
              <w:t>Parameter</w:t>
            </w:r>
          </w:p>
        </w:tc>
        <w:tc>
          <w:tcPr>
            <w:tcW w:w="7774" w:type="dxa"/>
          </w:tcPr>
          <w:p w:rsidR="00ED2CC0" w:rsidRPr="004B2264" w:rsidRDefault="00ED2CC0" w:rsidP="00ED2CC0">
            <w:pPr>
              <w:rPr>
                <w:rFonts w:ascii="Arial" w:hAnsi="Arial" w:cs="Arial"/>
                <w:sz w:val="20"/>
                <w:szCs w:val="20"/>
              </w:rPr>
            </w:pPr>
            <w:r w:rsidRPr="004B2264">
              <w:rPr>
                <w:rFonts w:ascii="Arial" w:hAnsi="Arial" w:cs="Arial"/>
                <w:sz w:val="20"/>
                <w:szCs w:val="20"/>
              </w:rPr>
              <w:t>Value</w:t>
            </w:r>
          </w:p>
        </w:tc>
      </w:tr>
      <w:tr w:rsidR="00ED2CC0" w:rsidRPr="00AE4489" w:rsidTr="00ED2CC0">
        <w:tc>
          <w:tcPr>
            <w:tcW w:w="1835" w:type="dxa"/>
          </w:tcPr>
          <w:p w:rsidR="00ED2CC0" w:rsidRPr="004B2264" w:rsidRDefault="00ED2CC0" w:rsidP="00ED2CC0">
            <w:pPr>
              <w:rPr>
                <w:rFonts w:ascii="Arial" w:hAnsi="Arial" w:cs="Arial"/>
                <w:sz w:val="20"/>
                <w:szCs w:val="20"/>
              </w:rPr>
            </w:pPr>
            <w:r w:rsidRPr="004B2264">
              <w:rPr>
                <w:rFonts w:ascii="Arial" w:hAnsi="Arial" w:cs="Arial"/>
                <w:sz w:val="20"/>
                <w:szCs w:val="20"/>
              </w:rPr>
              <w:t xml:space="preserve">Authentication </w:t>
            </w:r>
            <w:r w:rsidRPr="004B2264">
              <w:rPr>
                <w:rFonts w:ascii="Arial" w:hAnsi="Arial" w:cs="Arial"/>
                <w:sz w:val="20"/>
                <w:szCs w:val="20"/>
              </w:rPr>
              <w:lastRenderedPageBreak/>
              <w:t>Mechanism</w:t>
            </w:r>
          </w:p>
        </w:tc>
        <w:tc>
          <w:tcPr>
            <w:tcW w:w="7774" w:type="dxa"/>
          </w:tcPr>
          <w:p w:rsidR="00ED2CC0" w:rsidRPr="004B2264" w:rsidRDefault="00ED2CC0" w:rsidP="00ED2CC0">
            <w:pPr>
              <w:rPr>
                <w:rFonts w:ascii="Arial" w:hAnsi="Arial" w:cs="Arial"/>
                <w:sz w:val="20"/>
                <w:szCs w:val="20"/>
              </w:rPr>
            </w:pPr>
            <w:r w:rsidRPr="004B2264">
              <w:rPr>
                <w:rFonts w:ascii="Arial" w:hAnsi="Arial" w:cs="Arial"/>
                <w:sz w:val="20"/>
                <w:szCs w:val="20"/>
              </w:rPr>
              <w:lastRenderedPageBreak/>
              <w:t>oracle:fed:authentication:password-protected</w:t>
            </w:r>
          </w:p>
        </w:tc>
      </w:tr>
      <w:tr w:rsidR="00ED2CC0" w:rsidRPr="00AE4489" w:rsidTr="00ED2CC0">
        <w:tc>
          <w:tcPr>
            <w:tcW w:w="1835" w:type="dxa"/>
          </w:tcPr>
          <w:p w:rsidR="00ED2CC0" w:rsidRPr="004B2264" w:rsidRDefault="00ED2CC0" w:rsidP="00ED2CC0">
            <w:pPr>
              <w:rPr>
                <w:rFonts w:ascii="Arial" w:hAnsi="Arial" w:cs="Arial"/>
                <w:sz w:val="20"/>
                <w:szCs w:val="20"/>
              </w:rPr>
            </w:pPr>
            <w:r w:rsidRPr="004B2264">
              <w:rPr>
                <w:rFonts w:ascii="Arial" w:hAnsi="Arial" w:cs="Arial"/>
                <w:sz w:val="20"/>
                <w:szCs w:val="20"/>
              </w:rPr>
              <w:lastRenderedPageBreak/>
              <w:t>Username Attribute</w:t>
            </w:r>
          </w:p>
        </w:tc>
        <w:tc>
          <w:tcPr>
            <w:tcW w:w="7774" w:type="dxa"/>
          </w:tcPr>
          <w:p w:rsidR="00ED2CC0" w:rsidRPr="004B2264" w:rsidRDefault="00ED2CC0" w:rsidP="00ED2CC0">
            <w:pPr>
              <w:rPr>
                <w:rFonts w:ascii="Arial" w:hAnsi="Arial" w:cs="Arial"/>
                <w:sz w:val="20"/>
                <w:szCs w:val="20"/>
              </w:rPr>
            </w:pPr>
            <w:r w:rsidRPr="004B2264">
              <w:rPr>
                <w:rFonts w:ascii="Arial" w:hAnsi="Arial" w:cs="Arial"/>
                <w:sz w:val="20"/>
                <w:szCs w:val="20"/>
              </w:rPr>
              <w:t>uid</w:t>
            </w:r>
          </w:p>
        </w:tc>
      </w:tr>
      <w:tr w:rsidR="00ED2CC0" w:rsidRPr="00AE4489" w:rsidTr="00ED2CC0">
        <w:tc>
          <w:tcPr>
            <w:tcW w:w="1835" w:type="dxa"/>
          </w:tcPr>
          <w:p w:rsidR="00ED2CC0" w:rsidRPr="004B2264" w:rsidRDefault="00ED2CC0" w:rsidP="00ED2CC0">
            <w:pPr>
              <w:rPr>
                <w:rFonts w:ascii="Arial" w:hAnsi="Arial" w:cs="Arial"/>
                <w:sz w:val="20"/>
                <w:szCs w:val="20"/>
              </w:rPr>
            </w:pPr>
            <w:r w:rsidRPr="004B2264">
              <w:rPr>
                <w:rFonts w:ascii="Arial" w:hAnsi="Arial" w:cs="Arial"/>
                <w:sz w:val="20"/>
                <w:szCs w:val="20"/>
              </w:rPr>
              <w:t>Login URL</w:t>
            </w:r>
          </w:p>
        </w:tc>
        <w:tc>
          <w:tcPr>
            <w:tcW w:w="7774" w:type="dxa"/>
          </w:tcPr>
          <w:p w:rsidR="00ED2CC0" w:rsidRPr="004B2264" w:rsidRDefault="00ED2CC0" w:rsidP="00ED2CC0">
            <w:pPr>
              <w:rPr>
                <w:rFonts w:ascii="Arial" w:hAnsi="Arial" w:cs="Arial"/>
                <w:color w:val="0000FF"/>
                <w:sz w:val="20"/>
                <w:szCs w:val="20"/>
                <w:u w:val="single"/>
              </w:rPr>
            </w:pPr>
            <w:r w:rsidRPr="004B2264">
              <w:rPr>
                <w:rFonts w:ascii="Arial" w:hAnsi="Arial" w:cs="Arial"/>
                <w:color w:val="0000FF"/>
                <w:sz w:val="20"/>
                <w:szCs w:val="20"/>
                <w:u w:val="single"/>
              </w:rPr>
              <w:t>https://&lt;sso_login_proxy_url/oam/server/dap/cred_submit</w:t>
            </w:r>
          </w:p>
        </w:tc>
      </w:tr>
      <w:tr w:rsidR="00ED2CC0" w:rsidRPr="00AE4489" w:rsidTr="00ED2CC0">
        <w:tc>
          <w:tcPr>
            <w:tcW w:w="1835" w:type="dxa"/>
          </w:tcPr>
          <w:p w:rsidR="00ED2CC0" w:rsidRPr="004B2264" w:rsidRDefault="00ED2CC0" w:rsidP="00ED2CC0">
            <w:pPr>
              <w:rPr>
                <w:rFonts w:ascii="Arial" w:hAnsi="Arial" w:cs="Arial"/>
                <w:sz w:val="20"/>
                <w:szCs w:val="20"/>
              </w:rPr>
            </w:pPr>
            <w:r w:rsidRPr="004B2264">
              <w:rPr>
                <w:rFonts w:ascii="Arial" w:hAnsi="Arial" w:cs="Arial"/>
                <w:sz w:val="20"/>
                <w:szCs w:val="20"/>
              </w:rPr>
              <w:t>Logout URL</w:t>
            </w:r>
          </w:p>
        </w:tc>
        <w:tc>
          <w:tcPr>
            <w:tcW w:w="7774" w:type="dxa"/>
          </w:tcPr>
          <w:p w:rsidR="00ED2CC0" w:rsidRPr="004B2264" w:rsidRDefault="00ED2CC0" w:rsidP="00ED2CC0">
            <w:pPr>
              <w:keepNext/>
              <w:rPr>
                <w:rFonts w:ascii="Arial" w:hAnsi="Arial" w:cs="Arial"/>
                <w:color w:val="0000FF"/>
                <w:sz w:val="20"/>
                <w:szCs w:val="20"/>
                <w:u w:val="single"/>
              </w:rPr>
            </w:pPr>
            <w:r w:rsidRPr="004B2264">
              <w:rPr>
                <w:rFonts w:ascii="Arial" w:hAnsi="Arial" w:cs="Arial"/>
                <w:color w:val="0000FF"/>
                <w:sz w:val="20"/>
                <w:szCs w:val="20"/>
                <w:u w:val="single"/>
              </w:rPr>
              <w:t>https://&lt;sso_login_proxy_url/oam/server/logout</w:t>
            </w:r>
          </w:p>
        </w:tc>
      </w:tr>
    </w:tbl>
    <w:p w:rsidR="00ED2CC0" w:rsidRPr="00ED2CC0" w:rsidRDefault="00ED2CC0" w:rsidP="00ED2CC0"/>
    <w:p w:rsidR="0015507D" w:rsidRPr="001D65B4" w:rsidRDefault="0015507D" w:rsidP="001D65B4">
      <w:pPr>
        <w:pStyle w:val="Heading2"/>
      </w:pPr>
      <w:bookmarkStart w:id="75" w:name="_Toc396473756"/>
      <w:r w:rsidRPr="001D65B4">
        <w:t>Authentication</w:t>
      </w:r>
      <w:bookmarkEnd w:id="75"/>
    </w:p>
    <w:p w:rsidR="0015507D" w:rsidRPr="0015507D" w:rsidRDefault="0015507D" w:rsidP="0015507D">
      <w:pPr>
        <w:rPr>
          <w:rFonts w:ascii="Arial" w:hAnsi="Arial" w:cs="Arial"/>
          <w:sz w:val="22"/>
        </w:rPr>
      </w:pPr>
      <w:r w:rsidRPr="0015507D">
        <w:rPr>
          <w:rFonts w:ascii="Arial" w:hAnsi="Arial" w:cs="Arial"/>
          <w:sz w:val="22"/>
        </w:rPr>
        <w:t xml:space="preserve">Federating users to use external resources requires that such users are successfully authenticated before a resource is available to the user. This operation includes </w:t>
      </w:r>
      <w:r w:rsidRPr="0015507D">
        <w:rPr>
          <w:rFonts w:ascii="Arial" w:hAnsi="Arial" w:cs="Arial"/>
          <w:sz w:val="22"/>
        </w:rPr>
        <w:tab/>
      </w:r>
    </w:p>
    <w:p w:rsidR="0015507D" w:rsidRDefault="00ED3E5E" w:rsidP="00D36A51">
      <w:pPr>
        <w:pStyle w:val="ListParagraph"/>
        <w:numPr>
          <w:ilvl w:val="0"/>
          <w:numId w:val="19"/>
        </w:numPr>
        <w:rPr>
          <w:rFonts w:ascii="Arial" w:hAnsi="Arial" w:cs="Arial"/>
          <w:sz w:val="22"/>
        </w:rPr>
      </w:pPr>
      <w:r>
        <w:rPr>
          <w:rFonts w:ascii="Arial" w:hAnsi="Arial" w:cs="Arial"/>
          <w:sz w:val="22"/>
        </w:rPr>
        <w:t>IdP</w:t>
      </w:r>
      <w:r w:rsidR="0015507D" w:rsidRPr="0015507D">
        <w:rPr>
          <w:rFonts w:ascii="Arial" w:hAnsi="Arial" w:cs="Arial"/>
          <w:sz w:val="22"/>
        </w:rPr>
        <w:t xml:space="preserve"> protocol operation like </w:t>
      </w:r>
      <w:r w:rsidR="006439D6">
        <w:rPr>
          <w:rFonts w:ascii="Arial" w:hAnsi="Arial" w:cs="Arial"/>
          <w:sz w:val="22"/>
        </w:rPr>
        <w:t>SSO</w:t>
      </w:r>
      <w:r w:rsidR="0015507D" w:rsidRPr="0015507D">
        <w:rPr>
          <w:rFonts w:ascii="Arial" w:hAnsi="Arial" w:cs="Arial"/>
          <w:sz w:val="22"/>
        </w:rPr>
        <w:t xml:space="preserve">, Federation creation, Federation Termination and NameID Registration </w:t>
      </w:r>
    </w:p>
    <w:p w:rsidR="0015507D" w:rsidRDefault="0015507D" w:rsidP="0015507D">
      <w:pPr>
        <w:pStyle w:val="ListParagraph"/>
        <w:rPr>
          <w:rFonts w:ascii="Arial" w:hAnsi="Arial" w:cs="Arial"/>
          <w:sz w:val="22"/>
        </w:rPr>
      </w:pPr>
    </w:p>
    <w:p w:rsidR="0015507D" w:rsidRPr="0015507D" w:rsidRDefault="0015507D" w:rsidP="00D36A51">
      <w:pPr>
        <w:pStyle w:val="ListParagraph"/>
        <w:numPr>
          <w:ilvl w:val="0"/>
          <w:numId w:val="19"/>
        </w:numPr>
        <w:rPr>
          <w:rFonts w:ascii="Arial" w:hAnsi="Arial" w:cs="Arial"/>
          <w:sz w:val="22"/>
        </w:rPr>
      </w:pPr>
      <w:r w:rsidRPr="0015507D">
        <w:rPr>
          <w:rFonts w:ascii="Arial" w:hAnsi="Arial" w:cs="Arial"/>
          <w:sz w:val="22"/>
        </w:rPr>
        <w:t>SP Protocol operations such as Federation creation, Federation termination and NameID Registration.</w:t>
      </w:r>
    </w:p>
    <w:p w:rsidR="0015507D" w:rsidRPr="0015507D" w:rsidRDefault="0015507D" w:rsidP="0015507D">
      <w:pPr>
        <w:rPr>
          <w:rFonts w:ascii="Arial" w:hAnsi="Arial" w:cs="Arial"/>
          <w:sz w:val="22"/>
        </w:rPr>
      </w:pPr>
      <w:r w:rsidRPr="0015507D">
        <w:rPr>
          <w:rFonts w:ascii="Arial" w:hAnsi="Arial" w:cs="Arial"/>
          <w:sz w:val="22"/>
        </w:rPr>
        <w:t xml:space="preserve">The Authentication engine acts as a local authentication mechanism, the authentication module can authenticate locally with available authentication system. The OIF conveys authentication requests to the authentication module, which interacts directly with </w:t>
      </w:r>
      <w:r w:rsidR="00151F77">
        <w:rPr>
          <w:rFonts w:ascii="Arial" w:hAnsi="Arial" w:cs="Arial"/>
          <w:sz w:val="22"/>
        </w:rPr>
        <w:t xml:space="preserve">user repositories in </w:t>
      </w:r>
      <w:r w:rsidRPr="0015507D">
        <w:rPr>
          <w:rFonts w:ascii="Arial" w:hAnsi="Arial" w:cs="Arial"/>
          <w:sz w:val="22"/>
        </w:rPr>
        <w:t xml:space="preserve">OID / OVD or </w:t>
      </w:r>
      <w:r w:rsidR="00151F77">
        <w:rPr>
          <w:rFonts w:ascii="Arial" w:hAnsi="Arial" w:cs="Arial"/>
          <w:sz w:val="22"/>
        </w:rPr>
        <w:t xml:space="preserve">rational database </w:t>
      </w:r>
      <w:r w:rsidR="002A58B8">
        <w:rPr>
          <w:rFonts w:ascii="Arial" w:hAnsi="Arial" w:cs="Arial"/>
          <w:sz w:val="22"/>
        </w:rPr>
        <w:t xml:space="preserve">management </w:t>
      </w:r>
      <w:r w:rsidR="00151F77">
        <w:rPr>
          <w:rFonts w:ascii="Arial" w:hAnsi="Arial" w:cs="Arial"/>
          <w:sz w:val="22"/>
        </w:rPr>
        <w:t>systems (</w:t>
      </w:r>
      <w:r w:rsidR="00B205B3">
        <w:rPr>
          <w:rFonts w:ascii="Arial" w:hAnsi="Arial" w:cs="Arial"/>
          <w:sz w:val="22"/>
        </w:rPr>
        <w:t>“</w:t>
      </w:r>
      <w:r w:rsidRPr="0015507D">
        <w:rPr>
          <w:rFonts w:ascii="Arial" w:hAnsi="Arial" w:cs="Arial"/>
          <w:sz w:val="22"/>
        </w:rPr>
        <w:t>RDBMS</w:t>
      </w:r>
      <w:r w:rsidR="00B205B3">
        <w:rPr>
          <w:rFonts w:ascii="Arial" w:hAnsi="Arial" w:cs="Arial"/>
          <w:sz w:val="22"/>
        </w:rPr>
        <w:t>”</w:t>
      </w:r>
      <w:r w:rsidR="00151F77">
        <w:rPr>
          <w:rFonts w:ascii="Arial" w:hAnsi="Arial" w:cs="Arial"/>
          <w:sz w:val="22"/>
        </w:rPr>
        <w:t>)</w:t>
      </w:r>
      <w:r w:rsidRPr="0015507D">
        <w:rPr>
          <w:rFonts w:ascii="Arial" w:hAnsi="Arial" w:cs="Arial"/>
          <w:sz w:val="22"/>
        </w:rPr>
        <w:t>, or delegate authentication to OAM.</w:t>
      </w:r>
    </w:p>
    <w:p w:rsidR="002A58B8" w:rsidRDefault="0015507D" w:rsidP="0015507D">
      <w:pPr>
        <w:rPr>
          <w:rFonts w:ascii="Arial" w:hAnsi="Arial" w:cs="Arial"/>
          <w:sz w:val="22"/>
        </w:rPr>
      </w:pPr>
      <w:r w:rsidRPr="0015507D">
        <w:rPr>
          <w:rFonts w:ascii="Arial" w:hAnsi="Arial" w:cs="Arial"/>
          <w:sz w:val="22"/>
        </w:rPr>
        <w:t xml:space="preserve">The OIF SP integration engine acts </w:t>
      </w:r>
      <w:r w:rsidR="0010197F">
        <w:rPr>
          <w:rFonts w:ascii="Arial" w:hAnsi="Arial" w:cs="Arial"/>
          <w:sz w:val="22"/>
        </w:rPr>
        <w:t>to</w:t>
      </w:r>
      <w:r w:rsidR="0010197F" w:rsidRPr="0015507D">
        <w:rPr>
          <w:rFonts w:ascii="Arial" w:hAnsi="Arial" w:cs="Arial"/>
          <w:sz w:val="22"/>
        </w:rPr>
        <w:t xml:space="preserve"> </w:t>
      </w:r>
      <w:r w:rsidR="0010197F">
        <w:rPr>
          <w:rFonts w:ascii="Arial" w:hAnsi="Arial" w:cs="Arial"/>
          <w:sz w:val="22"/>
        </w:rPr>
        <w:t>propagate</w:t>
      </w:r>
      <w:r w:rsidRPr="0015507D">
        <w:rPr>
          <w:rFonts w:ascii="Arial" w:hAnsi="Arial" w:cs="Arial"/>
          <w:sz w:val="22"/>
        </w:rPr>
        <w:t xml:space="preserve"> the authentication state, using federation protocols to have the user authenticated at a peer </w:t>
      </w:r>
      <w:r w:rsidR="00ED3E5E">
        <w:rPr>
          <w:rFonts w:ascii="Arial" w:hAnsi="Arial" w:cs="Arial"/>
          <w:sz w:val="22"/>
        </w:rPr>
        <w:t>IdP</w:t>
      </w:r>
      <w:r w:rsidRPr="0015507D">
        <w:rPr>
          <w:rFonts w:ascii="Arial" w:hAnsi="Arial" w:cs="Arial"/>
          <w:sz w:val="22"/>
        </w:rPr>
        <w:t>. OIF forwards the user to the authentication module, which propagates and creates an authenticated user sessions at the SP.</w:t>
      </w:r>
    </w:p>
    <w:p w:rsidR="00653C44" w:rsidRDefault="00653C44" w:rsidP="001D65B4">
      <w:pPr>
        <w:pStyle w:val="Heading2"/>
      </w:pPr>
      <w:bookmarkStart w:id="76" w:name="_Toc396473757"/>
      <w:r>
        <w:t>Customized TESS Login for PD Federation</w:t>
      </w:r>
      <w:bookmarkEnd w:id="76"/>
    </w:p>
    <w:p w:rsidR="00653C44" w:rsidRPr="00A95C10" w:rsidRDefault="00653C44">
      <w:pPr>
        <w:rPr>
          <w:rFonts w:ascii="Arial" w:hAnsi="Arial" w:cs="Arial"/>
          <w:sz w:val="22"/>
        </w:rPr>
      </w:pPr>
      <w:r w:rsidRPr="00A95C10">
        <w:rPr>
          <w:rFonts w:ascii="Arial" w:hAnsi="Arial" w:cs="Arial"/>
          <w:sz w:val="22"/>
        </w:rPr>
        <w:t xml:space="preserve">A framework has been designed with federation SP pattern for allowing </w:t>
      </w:r>
      <w:r w:rsidR="002E70A4">
        <w:rPr>
          <w:rFonts w:ascii="Arial" w:hAnsi="Arial" w:cs="Arial"/>
          <w:sz w:val="22"/>
        </w:rPr>
        <w:t>PDs and affiliates</w:t>
      </w:r>
      <w:r w:rsidRPr="00A95C10">
        <w:rPr>
          <w:rFonts w:ascii="Arial" w:hAnsi="Arial" w:cs="Arial"/>
          <w:sz w:val="22"/>
        </w:rPr>
        <w:t xml:space="preserve"> users to access the TMS application</w:t>
      </w:r>
      <w:r w:rsidR="00E47B84">
        <w:rPr>
          <w:rFonts w:ascii="Arial" w:hAnsi="Arial" w:cs="Arial"/>
          <w:sz w:val="22"/>
        </w:rPr>
        <w:t xml:space="preserve"> using</w:t>
      </w:r>
      <w:r w:rsidRPr="00A95C10">
        <w:rPr>
          <w:rFonts w:ascii="Arial" w:hAnsi="Arial" w:cs="Arial"/>
          <w:sz w:val="22"/>
        </w:rPr>
        <w:t xml:space="preserve"> federated </w:t>
      </w:r>
      <w:r w:rsidR="006439D6">
        <w:rPr>
          <w:rFonts w:ascii="Arial" w:hAnsi="Arial" w:cs="Arial"/>
          <w:sz w:val="22"/>
        </w:rPr>
        <w:t>SSO</w:t>
      </w:r>
      <w:r w:rsidRPr="00A95C10">
        <w:rPr>
          <w:rFonts w:ascii="Arial" w:hAnsi="Arial" w:cs="Arial"/>
          <w:sz w:val="22"/>
        </w:rPr>
        <w:t>.</w:t>
      </w:r>
    </w:p>
    <w:p w:rsidR="00653C44" w:rsidRDefault="00653C44">
      <w:pPr>
        <w:rPr>
          <w:rFonts w:ascii="Arial" w:hAnsi="Arial" w:cs="Arial"/>
          <w:sz w:val="22"/>
        </w:rPr>
      </w:pPr>
      <w:r w:rsidRPr="00A95C10">
        <w:rPr>
          <w:rFonts w:ascii="Arial" w:hAnsi="Arial" w:cs="Arial"/>
          <w:sz w:val="22"/>
        </w:rPr>
        <w:t xml:space="preserve">The existing standard TESS </w:t>
      </w:r>
      <w:r w:rsidR="00E47B84">
        <w:rPr>
          <w:rFonts w:ascii="Arial" w:hAnsi="Arial" w:cs="Arial"/>
          <w:sz w:val="22"/>
        </w:rPr>
        <w:t>l</w:t>
      </w:r>
      <w:r w:rsidRPr="00A95C10">
        <w:rPr>
          <w:rFonts w:ascii="Arial" w:hAnsi="Arial" w:cs="Arial"/>
          <w:sz w:val="22"/>
        </w:rPr>
        <w:t xml:space="preserve">ogin page </w:t>
      </w:r>
      <w:r w:rsidR="00E47B84">
        <w:rPr>
          <w:rFonts w:ascii="Arial" w:hAnsi="Arial" w:cs="Arial"/>
          <w:sz w:val="22"/>
        </w:rPr>
        <w:t>has been</w:t>
      </w:r>
      <w:r w:rsidR="00E47B84" w:rsidRPr="00A95C10">
        <w:rPr>
          <w:rFonts w:ascii="Arial" w:hAnsi="Arial" w:cs="Arial"/>
          <w:sz w:val="22"/>
        </w:rPr>
        <w:t xml:space="preserve"> </w:t>
      </w:r>
      <w:r w:rsidRPr="00A95C10">
        <w:rPr>
          <w:rFonts w:ascii="Arial" w:hAnsi="Arial" w:cs="Arial"/>
          <w:sz w:val="22"/>
        </w:rPr>
        <w:t xml:space="preserve">customized to have a link </w:t>
      </w:r>
      <w:r w:rsidR="00A95C10">
        <w:rPr>
          <w:rFonts w:ascii="Arial" w:hAnsi="Arial" w:cs="Arial"/>
          <w:sz w:val="22"/>
        </w:rPr>
        <w:t>that allow</w:t>
      </w:r>
      <w:r w:rsidR="00E47B84">
        <w:rPr>
          <w:rFonts w:ascii="Arial" w:hAnsi="Arial" w:cs="Arial"/>
          <w:sz w:val="22"/>
        </w:rPr>
        <w:t>s</w:t>
      </w:r>
      <w:r w:rsidR="00A95C10">
        <w:rPr>
          <w:rFonts w:ascii="Arial" w:hAnsi="Arial" w:cs="Arial"/>
          <w:sz w:val="22"/>
        </w:rPr>
        <w:t xml:space="preserve"> PD</w:t>
      </w:r>
      <w:r w:rsidR="00E47B84">
        <w:rPr>
          <w:rFonts w:ascii="Arial" w:hAnsi="Arial" w:cs="Arial"/>
          <w:sz w:val="22"/>
        </w:rPr>
        <w:t xml:space="preserve"> or </w:t>
      </w:r>
      <w:r w:rsidR="00A95C10">
        <w:rPr>
          <w:rFonts w:ascii="Arial" w:hAnsi="Arial" w:cs="Arial"/>
          <w:sz w:val="22"/>
        </w:rPr>
        <w:t>affiliate</w:t>
      </w:r>
      <w:r w:rsidR="00E47B84">
        <w:rPr>
          <w:rFonts w:ascii="Arial" w:hAnsi="Arial" w:cs="Arial"/>
          <w:sz w:val="22"/>
        </w:rPr>
        <w:t xml:space="preserve"> </w:t>
      </w:r>
      <w:r w:rsidR="00A95C10">
        <w:rPr>
          <w:rFonts w:ascii="Arial" w:hAnsi="Arial" w:cs="Arial"/>
          <w:sz w:val="22"/>
        </w:rPr>
        <w:t xml:space="preserve">user to </w:t>
      </w:r>
      <w:r w:rsidRPr="00A95C10">
        <w:rPr>
          <w:rFonts w:ascii="Arial" w:hAnsi="Arial" w:cs="Arial"/>
          <w:sz w:val="22"/>
        </w:rPr>
        <w:t xml:space="preserve">access </w:t>
      </w:r>
      <w:r w:rsidR="00A95C10">
        <w:rPr>
          <w:rFonts w:ascii="Arial" w:hAnsi="Arial" w:cs="Arial"/>
          <w:sz w:val="22"/>
        </w:rPr>
        <w:t>TMS</w:t>
      </w:r>
      <w:r w:rsidRPr="00A95C10">
        <w:rPr>
          <w:rFonts w:ascii="Arial" w:hAnsi="Arial" w:cs="Arial"/>
          <w:sz w:val="22"/>
        </w:rPr>
        <w:t xml:space="preserve"> application. User can click on the new link </w:t>
      </w:r>
      <w:r w:rsidR="00A95C10">
        <w:rPr>
          <w:rFonts w:ascii="Arial" w:hAnsi="Arial" w:cs="Arial"/>
          <w:sz w:val="22"/>
        </w:rPr>
        <w:t>available</w:t>
      </w:r>
      <w:r w:rsidR="00E47B84">
        <w:rPr>
          <w:rFonts w:ascii="Arial" w:hAnsi="Arial" w:cs="Arial"/>
          <w:sz w:val="22"/>
        </w:rPr>
        <w:t>,</w:t>
      </w:r>
      <w:r w:rsidRPr="00A95C10">
        <w:rPr>
          <w:rFonts w:ascii="Arial" w:hAnsi="Arial" w:cs="Arial"/>
          <w:sz w:val="22"/>
        </w:rPr>
        <w:t xml:space="preserve"> which further provide</w:t>
      </w:r>
      <w:r w:rsidR="00E47B84">
        <w:rPr>
          <w:rFonts w:ascii="Arial" w:hAnsi="Arial" w:cs="Arial"/>
          <w:sz w:val="22"/>
        </w:rPr>
        <w:t>s</w:t>
      </w:r>
      <w:r w:rsidRPr="00A95C10">
        <w:rPr>
          <w:rFonts w:ascii="Arial" w:hAnsi="Arial" w:cs="Arial"/>
          <w:sz w:val="22"/>
        </w:rPr>
        <w:t xml:space="preserve"> </w:t>
      </w:r>
      <w:r w:rsidR="002764AD" w:rsidRPr="00A95C10">
        <w:rPr>
          <w:rFonts w:ascii="Arial" w:hAnsi="Arial" w:cs="Arial"/>
          <w:sz w:val="22"/>
        </w:rPr>
        <w:t>a</w:t>
      </w:r>
      <w:r w:rsidRPr="00A95C10">
        <w:rPr>
          <w:rFonts w:ascii="Arial" w:hAnsi="Arial" w:cs="Arial"/>
          <w:sz w:val="22"/>
        </w:rPr>
        <w:t xml:space="preserve"> </w:t>
      </w:r>
      <w:r w:rsidR="00A95C10">
        <w:rPr>
          <w:rFonts w:ascii="Arial" w:hAnsi="Arial" w:cs="Arial"/>
          <w:sz w:val="22"/>
        </w:rPr>
        <w:t>drop down</w:t>
      </w:r>
      <w:r w:rsidRPr="00A95C10">
        <w:rPr>
          <w:rFonts w:ascii="Arial" w:hAnsi="Arial" w:cs="Arial"/>
          <w:sz w:val="22"/>
        </w:rPr>
        <w:t xml:space="preserve"> for </w:t>
      </w:r>
      <w:r w:rsidR="00E47B84">
        <w:rPr>
          <w:rFonts w:ascii="Arial" w:hAnsi="Arial" w:cs="Arial"/>
          <w:sz w:val="22"/>
        </w:rPr>
        <w:t xml:space="preserve">the </w:t>
      </w:r>
      <w:r w:rsidRPr="00A95C10">
        <w:rPr>
          <w:rFonts w:ascii="Arial" w:hAnsi="Arial" w:cs="Arial"/>
          <w:sz w:val="22"/>
        </w:rPr>
        <w:t xml:space="preserve">user to select </w:t>
      </w:r>
      <w:r w:rsidR="00E47B84">
        <w:rPr>
          <w:rFonts w:ascii="Arial" w:hAnsi="Arial" w:cs="Arial"/>
          <w:sz w:val="22"/>
        </w:rPr>
        <w:t>a</w:t>
      </w:r>
      <w:r w:rsidR="00E47B84" w:rsidRPr="00A95C10">
        <w:rPr>
          <w:rFonts w:ascii="Arial" w:hAnsi="Arial" w:cs="Arial"/>
          <w:sz w:val="22"/>
        </w:rPr>
        <w:t xml:space="preserve"> </w:t>
      </w:r>
      <w:r w:rsidRPr="00A95C10">
        <w:rPr>
          <w:rFonts w:ascii="Arial" w:hAnsi="Arial" w:cs="Arial"/>
          <w:sz w:val="22"/>
        </w:rPr>
        <w:t xml:space="preserve">desired </w:t>
      </w:r>
      <w:r w:rsidR="00ED3E5E">
        <w:rPr>
          <w:rFonts w:ascii="Arial" w:hAnsi="Arial" w:cs="Arial"/>
          <w:sz w:val="22"/>
        </w:rPr>
        <w:t>IdP</w:t>
      </w:r>
      <w:r w:rsidRPr="00A95C10">
        <w:rPr>
          <w:rFonts w:ascii="Arial" w:hAnsi="Arial" w:cs="Arial"/>
          <w:sz w:val="22"/>
        </w:rPr>
        <w:t xml:space="preserve"> for carrying out </w:t>
      </w:r>
      <w:r w:rsidR="00A95C10">
        <w:rPr>
          <w:rFonts w:ascii="Arial" w:hAnsi="Arial" w:cs="Arial"/>
          <w:sz w:val="22"/>
        </w:rPr>
        <w:t xml:space="preserve">the </w:t>
      </w:r>
      <w:r w:rsidRPr="00A95C10">
        <w:rPr>
          <w:rFonts w:ascii="Arial" w:hAnsi="Arial" w:cs="Arial"/>
          <w:sz w:val="22"/>
        </w:rPr>
        <w:t>authenticatio</w:t>
      </w:r>
      <w:r>
        <w:rPr>
          <w:rFonts w:ascii="Arial" w:hAnsi="Arial" w:cs="Arial"/>
          <w:sz w:val="22"/>
        </w:rPr>
        <w:t>n process.</w:t>
      </w:r>
    </w:p>
    <w:p w:rsidR="00A95C10" w:rsidRDefault="00653C44">
      <w:pPr>
        <w:rPr>
          <w:rFonts w:ascii="Arial" w:hAnsi="Arial" w:cs="Arial"/>
          <w:sz w:val="22"/>
        </w:rPr>
      </w:pPr>
      <w:r>
        <w:rPr>
          <w:rFonts w:ascii="Arial" w:hAnsi="Arial" w:cs="Arial"/>
          <w:sz w:val="22"/>
        </w:rPr>
        <w:t xml:space="preserve">Each </w:t>
      </w:r>
      <w:r w:rsidR="00ED3E5E">
        <w:rPr>
          <w:rFonts w:ascii="Arial" w:hAnsi="Arial" w:cs="Arial"/>
          <w:sz w:val="22"/>
        </w:rPr>
        <w:t>IdP</w:t>
      </w:r>
      <w:r w:rsidR="00E47B84">
        <w:rPr>
          <w:rFonts w:ascii="Arial" w:hAnsi="Arial" w:cs="Arial"/>
          <w:sz w:val="22"/>
        </w:rPr>
        <w:t xml:space="preserve"> in the drop down has a</w:t>
      </w:r>
      <w:r>
        <w:rPr>
          <w:rFonts w:ascii="Arial" w:hAnsi="Arial" w:cs="Arial"/>
          <w:sz w:val="22"/>
        </w:rPr>
        <w:t xml:space="preserve"> mapped URL </w:t>
      </w:r>
      <w:r w:rsidR="00E47B84">
        <w:rPr>
          <w:rFonts w:ascii="Arial" w:hAnsi="Arial" w:cs="Arial"/>
          <w:sz w:val="22"/>
        </w:rPr>
        <w:t xml:space="preserve">which is </w:t>
      </w:r>
      <w:r w:rsidR="00A95C10">
        <w:rPr>
          <w:rFonts w:ascii="Arial" w:hAnsi="Arial" w:cs="Arial"/>
          <w:sz w:val="22"/>
        </w:rPr>
        <w:t xml:space="preserve">retrieved from </w:t>
      </w:r>
      <w:r w:rsidR="00E47B84">
        <w:rPr>
          <w:rFonts w:ascii="Arial" w:hAnsi="Arial" w:cs="Arial"/>
          <w:sz w:val="22"/>
        </w:rPr>
        <w:t>a</w:t>
      </w:r>
      <w:r>
        <w:rPr>
          <w:rFonts w:ascii="Arial" w:hAnsi="Arial" w:cs="Arial"/>
          <w:sz w:val="22"/>
        </w:rPr>
        <w:t xml:space="preserve"> property file.</w:t>
      </w:r>
      <w:r w:rsidR="00A95C10">
        <w:rPr>
          <w:rFonts w:ascii="Arial" w:hAnsi="Arial" w:cs="Arial"/>
          <w:sz w:val="22"/>
        </w:rPr>
        <w:t xml:space="preserve"> </w:t>
      </w:r>
      <w:r>
        <w:rPr>
          <w:rFonts w:ascii="Arial" w:hAnsi="Arial" w:cs="Arial"/>
          <w:sz w:val="22"/>
        </w:rPr>
        <w:t>Th</w:t>
      </w:r>
      <w:r w:rsidR="00E47B84">
        <w:rPr>
          <w:rFonts w:ascii="Arial" w:hAnsi="Arial" w:cs="Arial"/>
          <w:sz w:val="22"/>
        </w:rPr>
        <w:t>e</w:t>
      </w:r>
      <w:r>
        <w:rPr>
          <w:rFonts w:ascii="Arial" w:hAnsi="Arial" w:cs="Arial"/>
          <w:sz w:val="22"/>
        </w:rPr>
        <w:t xml:space="preserve"> </w:t>
      </w:r>
      <w:r w:rsidR="00E47B84">
        <w:rPr>
          <w:rFonts w:ascii="Arial" w:hAnsi="Arial" w:cs="Arial"/>
          <w:sz w:val="22"/>
        </w:rPr>
        <w:t xml:space="preserve">mapped URL is </w:t>
      </w:r>
      <w:r>
        <w:rPr>
          <w:rFonts w:ascii="Arial" w:hAnsi="Arial" w:cs="Arial"/>
          <w:sz w:val="22"/>
        </w:rPr>
        <w:t xml:space="preserve">used </w:t>
      </w:r>
      <w:r w:rsidR="00E47B84">
        <w:rPr>
          <w:rFonts w:ascii="Arial" w:hAnsi="Arial" w:cs="Arial"/>
          <w:sz w:val="22"/>
        </w:rPr>
        <w:t>when</w:t>
      </w:r>
      <w:r>
        <w:rPr>
          <w:rFonts w:ascii="Arial" w:hAnsi="Arial" w:cs="Arial"/>
          <w:sz w:val="22"/>
        </w:rPr>
        <w:t xml:space="preserve"> the user makes </w:t>
      </w:r>
      <w:r w:rsidR="00E47B84">
        <w:rPr>
          <w:rFonts w:ascii="Arial" w:hAnsi="Arial" w:cs="Arial"/>
          <w:sz w:val="22"/>
        </w:rPr>
        <w:t xml:space="preserve">the </w:t>
      </w:r>
      <w:r>
        <w:rPr>
          <w:rFonts w:ascii="Arial" w:hAnsi="Arial" w:cs="Arial"/>
          <w:sz w:val="22"/>
        </w:rPr>
        <w:t xml:space="preserve">choice for which </w:t>
      </w:r>
      <w:r w:rsidR="00ED3E5E">
        <w:rPr>
          <w:rFonts w:ascii="Arial" w:hAnsi="Arial" w:cs="Arial"/>
          <w:sz w:val="22"/>
        </w:rPr>
        <w:t>IdP</w:t>
      </w:r>
      <w:r>
        <w:rPr>
          <w:rFonts w:ascii="Arial" w:hAnsi="Arial" w:cs="Arial"/>
          <w:sz w:val="22"/>
        </w:rPr>
        <w:t xml:space="preserve"> to authenticate</w:t>
      </w:r>
      <w:r w:rsidR="00E47B84">
        <w:rPr>
          <w:rFonts w:ascii="Arial" w:hAnsi="Arial" w:cs="Arial"/>
          <w:sz w:val="22"/>
        </w:rPr>
        <w:t xml:space="preserve"> in the drop down</w:t>
      </w:r>
      <w:r>
        <w:rPr>
          <w:rFonts w:ascii="Arial" w:hAnsi="Arial" w:cs="Arial"/>
          <w:sz w:val="22"/>
        </w:rPr>
        <w:t xml:space="preserve">. </w:t>
      </w:r>
    </w:p>
    <w:p w:rsidR="00A95C10" w:rsidRDefault="00A95C10">
      <w:pPr>
        <w:rPr>
          <w:rFonts w:ascii="Arial" w:hAnsi="Arial" w:cs="Arial"/>
          <w:sz w:val="22"/>
        </w:rPr>
      </w:pPr>
      <w:r>
        <w:rPr>
          <w:rFonts w:ascii="Arial" w:hAnsi="Arial" w:cs="Arial"/>
          <w:sz w:val="22"/>
        </w:rPr>
        <w:t xml:space="preserve">The drop down URL </w:t>
      </w:r>
      <w:r w:rsidR="00351846">
        <w:rPr>
          <w:rFonts w:ascii="Arial" w:hAnsi="Arial" w:cs="Arial"/>
          <w:sz w:val="22"/>
        </w:rPr>
        <w:t>contain</w:t>
      </w:r>
      <w:r w:rsidR="00E47B84">
        <w:rPr>
          <w:rFonts w:ascii="Arial" w:hAnsi="Arial" w:cs="Arial"/>
          <w:sz w:val="22"/>
        </w:rPr>
        <w:t>s</w:t>
      </w:r>
      <w:r w:rsidR="00351846">
        <w:rPr>
          <w:rFonts w:ascii="Arial" w:hAnsi="Arial" w:cs="Arial"/>
          <w:sz w:val="22"/>
        </w:rPr>
        <w:t xml:space="preserve"> the</w:t>
      </w:r>
      <w:r w:rsidR="00E47B84">
        <w:rPr>
          <w:rFonts w:ascii="Arial" w:hAnsi="Arial" w:cs="Arial"/>
          <w:sz w:val="22"/>
        </w:rPr>
        <w:t xml:space="preserve"> following</w:t>
      </w:r>
      <w:r w:rsidR="00351846">
        <w:rPr>
          <w:rFonts w:ascii="Arial" w:hAnsi="Arial" w:cs="Arial"/>
          <w:sz w:val="22"/>
        </w:rPr>
        <w:t xml:space="preserve"> three parts:</w:t>
      </w:r>
    </w:p>
    <w:p w:rsidR="00351846" w:rsidRPr="003C3B9F" w:rsidRDefault="000D7400" w:rsidP="00F66D64">
      <w:pPr>
        <w:pStyle w:val="ListParagraph"/>
        <w:numPr>
          <w:ilvl w:val="1"/>
          <w:numId w:val="16"/>
        </w:numPr>
        <w:tabs>
          <w:tab w:val="left" w:pos="360"/>
          <w:tab w:val="left" w:pos="1710"/>
        </w:tabs>
        <w:ind w:left="1440" w:hanging="1440"/>
        <w:rPr>
          <w:rFonts w:ascii="Arial" w:hAnsi="Arial" w:cs="Arial"/>
          <w:sz w:val="22"/>
        </w:rPr>
      </w:pPr>
      <w:r>
        <w:rPr>
          <w:rFonts w:ascii="Arial" w:hAnsi="Arial" w:cs="Arial"/>
          <w:sz w:val="22"/>
        </w:rPr>
        <w:t>SP</w:t>
      </w:r>
      <w:r w:rsidR="00351846" w:rsidRPr="003C3B9F">
        <w:rPr>
          <w:rFonts w:ascii="Arial" w:hAnsi="Arial" w:cs="Arial"/>
          <w:sz w:val="22"/>
        </w:rPr>
        <w:t xml:space="preserve"> </w:t>
      </w:r>
      <w:r w:rsidR="003C3B9F">
        <w:rPr>
          <w:rFonts w:ascii="Arial" w:hAnsi="Arial" w:cs="Arial"/>
          <w:sz w:val="22"/>
        </w:rPr>
        <w:t xml:space="preserve">Federation </w:t>
      </w:r>
      <w:r w:rsidR="006D73D9">
        <w:rPr>
          <w:rFonts w:ascii="Arial" w:hAnsi="Arial" w:cs="Arial"/>
          <w:sz w:val="22"/>
        </w:rPr>
        <w:t>initiated URL</w:t>
      </w:r>
      <w:r w:rsidR="00E47B84">
        <w:rPr>
          <w:rFonts w:ascii="Arial" w:hAnsi="Arial" w:cs="Arial"/>
          <w:sz w:val="22"/>
        </w:rPr>
        <w:t xml:space="preserve"> </w:t>
      </w:r>
      <w:r w:rsidR="00351846" w:rsidRPr="003C3B9F">
        <w:rPr>
          <w:rFonts w:ascii="Arial" w:hAnsi="Arial" w:cs="Arial"/>
          <w:sz w:val="22"/>
        </w:rPr>
        <w:t>(TESS)</w:t>
      </w:r>
    </w:p>
    <w:p w:rsidR="00351846" w:rsidRPr="003C3B9F" w:rsidRDefault="00ED3E5E" w:rsidP="00F66D64">
      <w:pPr>
        <w:pStyle w:val="ListParagraph"/>
        <w:numPr>
          <w:ilvl w:val="1"/>
          <w:numId w:val="16"/>
        </w:numPr>
        <w:tabs>
          <w:tab w:val="left" w:pos="360"/>
          <w:tab w:val="left" w:pos="1710"/>
        </w:tabs>
        <w:ind w:left="1440" w:hanging="1440"/>
        <w:rPr>
          <w:rFonts w:ascii="Arial" w:hAnsi="Arial" w:cs="Arial"/>
          <w:sz w:val="22"/>
        </w:rPr>
      </w:pPr>
      <w:r>
        <w:rPr>
          <w:rFonts w:ascii="Arial" w:hAnsi="Arial" w:cs="Arial"/>
          <w:sz w:val="22"/>
        </w:rPr>
        <w:t>IdP</w:t>
      </w:r>
      <w:r w:rsidR="00351846" w:rsidRPr="006D73D9">
        <w:rPr>
          <w:rFonts w:ascii="Arial" w:hAnsi="Arial" w:cs="Arial"/>
          <w:sz w:val="22"/>
        </w:rPr>
        <w:t xml:space="preserve"> ID</w:t>
      </w:r>
    </w:p>
    <w:p w:rsidR="00351846" w:rsidRDefault="00351846" w:rsidP="00351846">
      <w:pPr>
        <w:pStyle w:val="ListParagraph"/>
        <w:numPr>
          <w:ilvl w:val="1"/>
          <w:numId w:val="16"/>
        </w:numPr>
        <w:tabs>
          <w:tab w:val="left" w:pos="360"/>
          <w:tab w:val="left" w:pos="1710"/>
        </w:tabs>
        <w:ind w:left="1440" w:hanging="1440"/>
        <w:rPr>
          <w:rFonts w:ascii="Arial" w:hAnsi="Arial" w:cs="Arial"/>
          <w:sz w:val="22"/>
        </w:rPr>
      </w:pPr>
      <w:r>
        <w:rPr>
          <w:rFonts w:ascii="Arial" w:hAnsi="Arial" w:cs="Arial"/>
          <w:sz w:val="22"/>
        </w:rPr>
        <w:t>Return URL</w:t>
      </w:r>
    </w:p>
    <w:p w:rsidR="003C3B9F" w:rsidRDefault="00ED3E5E" w:rsidP="00F66D64">
      <w:pPr>
        <w:tabs>
          <w:tab w:val="left" w:pos="360"/>
          <w:tab w:val="left" w:pos="1710"/>
        </w:tabs>
        <w:rPr>
          <w:rFonts w:ascii="Arial" w:hAnsi="Arial" w:cs="Arial"/>
          <w:sz w:val="22"/>
        </w:rPr>
      </w:pPr>
      <w:r>
        <w:rPr>
          <w:rFonts w:ascii="Arial" w:hAnsi="Arial" w:cs="Arial"/>
          <w:sz w:val="22"/>
        </w:rPr>
        <w:t>IdP</w:t>
      </w:r>
      <w:r w:rsidR="003C3B9F">
        <w:rPr>
          <w:rFonts w:ascii="Arial" w:hAnsi="Arial" w:cs="Arial"/>
          <w:sz w:val="22"/>
        </w:rPr>
        <w:t xml:space="preserve"> ID </w:t>
      </w:r>
      <w:r w:rsidR="00E47B84">
        <w:rPr>
          <w:rFonts w:ascii="Arial" w:hAnsi="Arial" w:cs="Arial"/>
          <w:sz w:val="22"/>
        </w:rPr>
        <w:t xml:space="preserve">is </w:t>
      </w:r>
      <w:r w:rsidR="003C3B9F">
        <w:rPr>
          <w:rFonts w:ascii="Arial" w:hAnsi="Arial" w:cs="Arial"/>
          <w:sz w:val="22"/>
        </w:rPr>
        <w:t xml:space="preserve">retrieved from the properties file and appended to the </w:t>
      </w:r>
      <w:r w:rsidR="000D7400">
        <w:rPr>
          <w:rFonts w:ascii="Arial" w:hAnsi="Arial" w:cs="Arial"/>
          <w:sz w:val="22"/>
        </w:rPr>
        <w:t>SP</w:t>
      </w:r>
      <w:r w:rsidR="006D73D9">
        <w:rPr>
          <w:rFonts w:ascii="Arial" w:hAnsi="Arial" w:cs="Arial"/>
          <w:sz w:val="22"/>
        </w:rPr>
        <w:t xml:space="preserve"> Federation URL. Return URL </w:t>
      </w:r>
      <w:r w:rsidR="00E47B84">
        <w:rPr>
          <w:rFonts w:ascii="Arial" w:hAnsi="Arial" w:cs="Arial"/>
          <w:sz w:val="22"/>
        </w:rPr>
        <w:t>is</w:t>
      </w:r>
      <w:r w:rsidR="006D73D9">
        <w:rPr>
          <w:rFonts w:ascii="Arial" w:hAnsi="Arial" w:cs="Arial"/>
          <w:sz w:val="22"/>
        </w:rPr>
        <w:t xml:space="preserve"> calculated dynamically from the query parameter (resource_url) of TESS Login page and </w:t>
      </w:r>
      <w:r w:rsidR="00E47B84">
        <w:rPr>
          <w:rFonts w:ascii="Arial" w:hAnsi="Arial" w:cs="Arial"/>
          <w:sz w:val="22"/>
        </w:rPr>
        <w:t>is</w:t>
      </w:r>
      <w:r w:rsidR="006D73D9">
        <w:rPr>
          <w:rFonts w:ascii="Arial" w:hAnsi="Arial" w:cs="Arial"/>
          <w:sz w:val="22"/>
        </w:rPr>
        <w:t xml:space="preserve"> </w:t>
      </w:r>
      <w:r w:rsidR="002764AD">
        <w:rPr>
          <w:rFonts w:ascii="Arial" w:hAnsi="Arial" w:cs="Arial"/>
          <w:sz w:val="22"/>
        </w:rPr>
        <w:t>appended</w:t>
      </w:r>
      <w:r w:rsidR="006D73D9">
        <w:rPr>
          <w:rFonts w:ascii="Arial" w:hAnsi="Arial" w:cs="Arial"/>
          <w:sz w:val="22"/>
        </w:rPr>
        <w:t xml:space="preserve"> to the URL </w:t>
      </w:r>
      <w:r w:rsidR="00E47B84">
        <w:rPr>
          <w:rFonts w:ascii="Arial" w:hAnsi="Arial" w:cs="Arial"/>
          <w:sz w:val="22"/>
        </w:rPr>
        <w:t xml:space="preserve">as shown </w:t>
      </w:r>
      <w:r w:rsidR="006D73D9">
        <w:rPr>
          <w:rFonts w:ascii="Arial" w:hAnsi="Arial" w:cs="Arial"/>
          <w:sz w:val="22"/>
        </w:rPr>
        <w:t>below</w:t>
      </w:r>
      <w:r w:rsidR="00E47B84">
        <w:rPr>
          <w:rFonts w:ascii="Arial" w:hAnsi="Arial" w:cs="Arial"/>
          <w:sz w:val="22"/>
        </w:rPr>
        <w:t>.</w:t>
      </w:r>
    </w:p>
    <w:p w:rsidR="006D73D9" w:rsidRDefault="006D73D9" w:rsidP="00F66D64">
      <w:pPr>
        <w:tabs>
          <w:tab w:val="left" w:pos="360"/>
          <w:tab w:val="left" w:pos="1710"/>
        </w:tabs>
        <w:rPr>
          <w:rFonts w:ascii="Arial" w:hAnsi="Arial" w:cs="Arial"/>
          <w:sz w:val="22"/>
        </w:rPr>
      </w:pPr>
    </w:p>
    <w:p w:rsidR="006D73D9" w:rsidRPr="00F66D64" w:rsidRDefault="0088722D" w:rsidP="00F66D64">
      <w:pPr>
        <w:tabs>
          <w:tab w:val="left" w:pos="360"/>
          <w:tab w:val="left" w:pos="1710"/>
        </w:tabs>
        <w:rPr>
          <w:rFonts w:ascii="Arial" w:hAnsi="Arial" w:cs="Arial"/>
          <w:i/>
          <w:szCs w:val="20"/>
        </w:rPr>
      </w:pPr>
      <w:hyperlink w:history="1">
        <w:r w:rsidR="006D73D9" w:rsidRPr="00F66D64">
          <w:rPr>
            <w:rStyle w:val="Hyperlink"/>
            <w:rFonts w:ascii="Arial" w:hAnsi="Arial" w:cs="Arial"/>
            <w:i/>
            <w:color w:val="1361FF" w:themeColor="text2" w:themeTint="99"/>
            <w:sz w:val="20"/>
            <w:szCs w:val="20"/>
          </w:rPr>
          <w:t>https://&lt;SP</w:t>
        </w:r>
      </w:hyperlink>
      <w:r w:rsidR="006D73D9" w:rsidRPr="00F66D64">
        <w:rPr>
          <w:rFonts w:ascii="Arial" w:hAnsi="Arial" w:cs="Arial"/>
          <w:i/>
          <w:color w:val="1361FF" w:themeColor="text2" w:themeTint="99"/>
          <w:sz w:val="20"/>
          <w:szCs w:val="20"/>
          <w:u w:val="single"/>
        </w:rPr>
        <w:t xml:space="preserve"> HOST&gt;/fed/sp/initiatesso?providerID=&lt;</w:t>
      </w:r>
      <w:r w:rsidR="00ED3E5E">
        <w:rPr>
          <w:rFonts w:ascii="Arial" w:hAnsi="Arial" w:cs="Arial"/>
          <w:i/>
          <w:color w:val="1361FF" w:themeColor="text2" w:themeTint="99"/>
          <w:sz w:val="20"/>
          <w:szCs w:val="20"/>
          <w:u w:val="single"/>
        </w:rPr>
        <w:t>IdP</w:t>
      </w:r>
      <w:r w:rsidR="006D73D9" w:rsidRPr="00F66D64">
        <w:rPr>
          <w:rFonts w:ascii="Arial" w:hAnsi="Arial" w:cs="Arial"/>
          <w:i/>
          <w:color w:val="1361FF" w:themeColor="text2" w:themeTint="99"/>
          <w:sz w:val="20"/>
          <w:szCs w:val="20"/>
          <w:u w:val="single"/>
        </w:rPr>
        <w:t xml:space="preserve"> entity ID&gt;&amp;returnurl=&lt;Requested application URL&gt;</w:t>
      </w:r>
    </w:p>
    <w:p w:rsidR="00A95C10" w:rsidRDefault="00A95C10">
      <w:pPr>
        <w:rPr>
          <w:rFonts w:ascii="Arial" w:hAnsi="Arial" w:cs="Arial"/>
          <w:sz w:val="22"/>
        </w:rPr>
      </w:pPr>
    </w:p>
    <w:p w:rsidR="00653C44" w:rsidRDefault="00653C44">
      <w:pPr>
        <w:rPr>
          <w:rFonts w:ascii="Arial" w:hAnsi="Arial" w:cs="Arial"/>
          <w:sz w:val="22"/>
        </w:rPr>
      </w:pPr>
      <w:r>
        <w:rPr>
          <w:rFonts w:ascii="Arial" w:hAnsi="Arial" w:cs="Arial"/>
          <w:sz w:val="22"/>
        </w:rPr>
        <w:t xml:space="preserve">The list of </w:t>
      </w:r>
      <w:r w:rsidR="00ED3E5E">
        <w:rPr>
          <w:rFonts w:ascii="Arial" w:hAnsi="Arial" w:cs="Arial"/>
          <w:sz w:val="22"/>
        </w:rPr>
        <w:t>IdP</w:t>
      </w:r>
      <w:r>
        <w:rPr>
          <w:rFonts w:ascii="Arial" w:hAnsi="Arial" w:cs="Arial"/>
          <w:sz w:val="22"/>
        </w:rPr>
        <w:t xml:space="preserve">s can be extended </w:t>
      </w:r>
      <w:r w:rsidR="00E47B84">
        <w:rPr>
          <w:rFonts w:ascii="Arial" w:hAnsi="Arial" w:cs="Arial"/>
          <w:sz w:val="22"/>
        </w:rPr>
        <w:t xml:space="preserve">as </w:t>
      </w:r>
      <w:r>
        <w:rPr>
          <w:rFonts w:ascii="Arial" w:hAnsi="Arial" w:cs="Arial"/>
          <w:sz w:val="22"/>
        </w:rPr>
        <w:t>per fut</w:t>
      </w:r>
      <w:r w:rsidR="00A95C10">
        <w:rPr>
          <w:rFonts w:ascii="Arial" w:hAnsi="Arial" w:cs="Arial"/>
          <w:sz w:val="22"/>
        </w:rPr>
        <w:t>u</w:t>
      </w:r>
      <w:r>
        <w:rPr>
          <w:rFonts w:ascii="Arial" w:hAnsi="Arial" w:cs="Arial"/>
          <w:sz w:val="22"/>
        </w:rPr>
        <w:t>re requirements by updating the properties file.</w:t>
      </w:r>
    </w:p>
    <w:p w:rsidR="00653C44" w:rsidRDefault="00653C44">
      <w:pPr>
        <w:rPr>
          <w:rFonts w:ascii="Arial" w:hAnsi="Arial" w:cs="Arial"/>
          <w:sz w:val="22"/>
        </w:rPr>
      </w:pPr>
    </w:p>
    <w:tbl>
      <w:tblPr>
        <w:tblStyle w:val="TableGrid"/>
        <w:tblW w:w="0" w:type="auto"/>
        <w:tblLayout w:type="fixed"/>
        <w:tblLook w:val="04A0" w:firstRow="1" w:lastRow="0" w:firstColumn="1" w:lastColumn="0" w:noHBand="0" w:noVBand="1"/>
      </w:tblPr>
      <w:tblGrid>
        <w:gridCol w:w="1835"/>
        <w:gridCol w:w="7774"/>
      </w:tblGrid>
      <w:tr w:rsidR="007A7BB3" w:rsidRPr="00AE4489" w:rsidTr="00C136AA">
        <w:trPr>
          <w:cnfStyle w:val="100000000000" w:firstRow="1" w:lastRow="0" w:firstColumn="0" w:lastColumn="0" w:oddVBand="0" w:evenVBand="0" w:oddHBand="0" w:evenHBand="0" w:firstRowFirstColumn="0" w:firstRowLastColumn="0" w:lastRowFirstColumn="0" w:lastRowLastColumn="0"/>
        </w:trPr>
        <w:tc>
          <w:tcPr>
            <w:tcW w:w="1835" w:type="dxa"/>
          </w:tcPr>
          <w:p w:rsidR="007A7BB3" w:rsidRPr="004B2264" w:rsidRDefault="007A7BB3" w:rsidP="00C136AA">
            <w:pPr>
              <w:rPr>
                <w:rFonts w:ascii="Arial" w:hAnsi="Arial" w:cs="Arial"/>
                <w:sz w:val="20"/>
                <w:szCs w:val="20"/>
              </w:rPr>
            </w:pPr>
            <w:r w:rsidRPr="004B2264">
              <w:rPr>
                <w:rFonts w:ascii="Arial" w:hAnsi="Arial" w:cs="Arial"/>
                <w:sz w:val="20"/>
                <w:szCs w:val="20"/>
              </w:rPr>
              <w:t>Environment</w:t>
            </w:r>
          </w:p>
        </w:tc>
        <w:tc>
          <w:tcPr>
            <w:tcW w:w="7774" w:type="dxa"/>
          </w:tcPr>
          <w:p w:rsidR="007A7BB3" w:rsidRPr="004B2264" w:rsidRDefault="007A7BB3" w:rsidP="007A7BB3">
            <w:pPr>
              <w:rPr>
                <w:rFonts w:ascii="Arial" w:hAnsi="Arial" w:cs="Arial"/>
                <w:sz w:val="20"/>
                <w:szCs w:val="20"/>
              </w:rPr>
            </w:pPr>
            <w:r w:rsidRPr="004B2264">
              <w:rPr>
                <w:rFonts w:ascii="Arial" w:hAnsi="Arial" w:cs="Arial"/>
                <w:sz w:val="20"/>
                <w:szCs w:val="20"/>
              </w:rPr>
              <w:t>Properties file location</w:t>
            </w:r>
          </w:p>
        </w:tc>
      </w:tr>
      <w:tr w:rsidR="007A7BB3" w:rsidRPr="00AE4489" w:rsidTr="00C136AA">
        <w:tc>
          <w:tcPr>
            <w:tcW w:w="1835" w:type="dxa"/>
          </w:tcPr>
          <w:p w:rsidR="007A7BB3" w:rsidRPr="004B2264" w:rsidRDefault="007A7BB3" w:rsidP="00C136AA">
            <w:pPr>
              <w:rPr>
                <w:rFonts w:ascii="Arial" w:hAnsi="Arial" w:cs="Arial"/>
                <w:sz w:val="20"/>
                <w:szCs w:val="20"/>
              </w:rPr>
            </w:pPr>
            <w:r w:rsidRPr="004B2264">
              <w:rPr>
                <w:rFonts w:ascii="Arial" w:hAnsi="Arial" w:cs="Arial"/>
                <w:sz w:val="20"/>
                <w:szCs w:val="20"/>
              </w:rPr>
              <w:t>DEV FR</w:t>
            </w:r>
          </w:p>
        </w:tc>
        <w:tc>
          <w:tcPr>
            <w:tcW w:w="7774" w:type="dxa"/>
          </w:tcPr>
          <w:p w:rsidR="007A7BB3" w:rsidRPr="004B2264" w:rsidRDefault="007A7BB3" w:rsidP="007A7BB3">
            <w:pPr>
              <w:rPr>
                <w:rFonts w:ascii="Arial" w:hAnsi="Arial" w:cs="Arial"/>
                <w:sz w:val="20"/>
                <w:szCs w:val="20"/>
              </w:rPr>
            </w:pPr>
            <w:r w:rsidRPr="004B2264">
              <w:rPr>
                <w:rFonts w:ascii="Arial" w:hAnsi="Arial" w:cs="Arial"/>
                <w:color w:val="0000FF"/>
                <w:sz w:val="20"/>
                <w:szCs w:val="20"/>
                <w:u w:val="single"/>
              </w:rPr>
              <w:t>/tess/envs/devfr/domains/oamDomain/servers/oam_server1/upload</w:t>
            </w:r>
          </w:p>
        </w:tc>
      </w:tr>
      <w:tr w:rsidR="007A7BB3" w:rsidRPr="00AE4489" w:rsidTr="00C136AA">
        <w:tc>
          <w:tcPr>
            <w:tcW w:w="1835" w:type="dxa"/>
          </w:tcPr>
          <w:p w:rsidR="007A7BB3" w:rsidRPr="004B2264" w:rsidRDefault="007A7BB3" w:rsidP="00C136AA">
            <w:pPr>
              <w:rPr>
                <w:rFonts w:ascii="Arial" w:hAnsi="Arial" w:cs="Arial"/>
                <w:sz w:val="20"/>
                <w:szCs w:val="20"/>
              </w:rPr>
            </w:pPr>
            <w:r w:rsidRPr="004B2264">
              <w:rPr>
                <w:rFonts w:ascii="Arial" w:hAnsi="Arial" w:cs="Arial"/>
                <w:sz w:val="20"/>
                <w:szCs w:val="20"/>
              </w:rPr>
              <w:t>QA FR</w:t>
            </w:r>
          </w:p>
        </w:tc>
        <w:tc>
          <w:tcPr>
            <w:tcW w:w="7774" w:type="dxa"/>
          </w:tcPr>
          <w:p w:rsidR="007A7BB3" w:rsidRPr="004B2264" w:rsidRDefault="007A7BB3" w:rsidP="00C136AA">
            <w:pPr>
              <w:rPr>
                <w:rFonts w:ascii="Arial" w:hAnsi="Arial" w:cs="Arial"/>
                <w:sz w:val="20"/>
                <w:szCs w:val="20"/>
              </w:rPr>
            </w:pPr>
            <w:r w:rsidRPr="004B2264">
              <w:rPr>
                <w:rFonts w:ascii="Arial" w:hAnsi="Arial" w:cs="Arial"/>
                <w:color w:val="0000FF"/>
                <w:sz w:val="20"/>
                <w:szCs w:val="20"/>
                <w:u w:val="single"/>
              </w:rPr>
              <w:t>/tess/envs/qafr/domains/oamDomain/servers/oam_server1/upload</w:t>
            </w:r>
          </w:p>
        </w:tc>
      </w:tr>
      <w:tr w:rsidR="007A7BB3" w:rsidRPr="00AE4489" w:rsidTr="00C136AA">
        <w:tc>
          <w:tcPr>
            <w:tcW w:w="1835" w:type="dxa"/>
          </w:tcPr>
          <w:p w:rsidR="007A7BB3" w:rsidRPr="004B2264" w:rsidRDefault="007A7BB3" w:rsidP="00C136AA">
            <w:pPr>
              <w:rPr>
                <w:rFonts w:ascii="Arial" w:hAnsi="Arial" w:cs="Arial"/>
                <w:sz w:val="20"/>
                <w:szCs w:val="20"/>
              </w:rPr>
            </w:pPr>
            <w:r w:rsidRPr="004B2264">
              <w:rPr>
                <w:rFonts w:ascii="Arial" w:hAnsi="Arial" w:cs="Arial"/>
                <w:sz w:val="20"/>
                <w:szCs w:val="20"/>
              </w:rPr>
              <w:t>Stage</w:t>
            </w:r>
          </w:p>
        </w:tc>
        <w:tc>
          <w:tcPr>
            <w:tcW w:w="7774" w:type="dxa"/>
          </w:tcPr>
          <w:p w:rsidR="007A7BB3" w:rsidRPr="004B2264" w:rsidRDefault="007A7BB3" w:rsidP="00C136AA">
            <w:pPr>
              <w:rPr>
                <w:rFonts w:ascii="Arial" w:hAnsi="Arial" w:cs="Arial"/>
                <w:color w:val="0000FF"/>
                <w:sz w:val="20"/>
                <w:szCs w:val="20"/>
                <w:u w:val="single"/>
              </w:rPr>
            </w:pPr>
            <w:r w:rsidRPr="004B2264">
              <w:rPr>
                <w:rFonts w:ascii="Arial" w:hAnsi="Arial" w:cs="Arial"/>
                <w:color w:val="0000FF"/>
                <w:sz w:val="20"/>
                <w:szCs w:val="20"/>
                <w:u w:val="single"/>
              </w:rPr>
              <w:t>/tess/envs/stage/domains/oamDomain/servers/oam_server1/upload</w:t>
            </w:r>
          </w:p>
        </w:tc>
      </w:tr>
      <w:tr w:rsidR="007A7BB3" w:rsidRPr="00AE4489" w:rsidTr="00C136AA">
        <w:tc>
          <w:tcPr>
            <w:tcW w:w="1835" w:type="dxa"/>
          </w:tcPr>
          <w:p w:rsidR="007A7BB3" w:rsidRPr="004B2264" w:rsidRDefault="007A7BB3" w:rsidP="00C136AA">
            <w:pPr>
              <w:rPr>
                <w:rFonts w:ascii="Arial" w:hAnsi="Arial" w:cs="Arial"/>
                <w:sz w:val="20"/>
                <w:szCs w:val="20"/>
              </w:rPr>
            </w:pPr>
            <w:r w:rsidRPr="004B2264">
              <w:rPr>
                <w:rFonts w:ascii="Arial" w:hAnsi="Arial" w:cs="Arial"/>
                <w:sz w:val="20"/>
                <w:szCs w:val="20"/>
              </w:rPr>
              <w:t>Production</w:t>
            </w:r>
          </w:p>
        </w:tc>
        <w:tc>
          <w:tcPr>
            <w:tcW w:w="7774" w:type="dxa"/>
          </w:tcPr>
          <w:p w:rsidR="007A7BB3" w:rsidRPr="004B2264" w:rsidRDefault="005A4FBE" w:rsidP="00C136AA">
            <w:pPr>
              <w:keepNext/>
              <w:rPr>
                <w:rFonts w:ascii="Arial" w:hAnsi="Arial" w:cs="Arial"/>
                <w:color w:val="0000FF"/>
                <w:sz w:val="20"/>
                <w:szCs w:val="20"/>
                <w:u w:val="single"/>
              </w:rPr>
            </w:pPr>
            <w:r>
              <w:rPr>
                <w:rFonts w:ascii="Arial" w:hAnsi="Arial" w:cs="Arial"/>
                <w:color w:val="0000FF"/>
                <w:sz w:val="20"/>
                <w:szCs w:val="20"/>
                <w:u w:val="single"/>
              </w:rPr>
              <w:t>/tess/envs/prod/domains/oamDomain/oam_server1/upload</w:t>
            </w:r>
          </w:p>
        </w:tc>
      </w:tr>
    </w:tbl>
    <w:p w:rsidR="007A7BB3" w:rsidRDefault="007A7BB3">
      <w:pPr>
        <w:rPr>
          <w:rFonts w:ascii="Arial" w:hAnsi="Arial" w:cs="Arial"/>
          <w:sz w:val="22"/>
        </w:rPr>
      </w:pPr>
    </w:p>
    <w:p w:rsidR="007A7BB3" w:rsidRDefault="007A7BB3">
      <w:pPr>
        <w:rPr>
          <w:rFonts w:ascii="Arial" w:hAnsi="Arial" w:cs="Arial"/>
          <w:sz w:val="22"/>
        </w:rPr>
      </w:pPr>
      <w:r>
        <w:rPr>
          <w:rFonts w:ascii="Arial" w:hAnsi="Arial" w:cs="Arial"/>
          <w:sz w:val="22"/>
        </w:rPr>
        <w:t>Sample properties file looks like below,</w:t>
      </w:r>
    </w:p>
    <w:p w:rsidR="00653C44" w:rsidRDefault="007A7BB3">
      <w:pPr>
        <w:rPr>
          <w:rFonts w:ascii="Arial" w:hAnsi="Arial" w:cs="Arial"/>
          <w:sz w:val="22"/>
        </w:rPr>
      </w:pPr>
      <w:r w:rsidRPr="007A7BB3">
        <w:rPr>
          <w:noProof/>
        </w:rPr>
        <w:t xml:space="preserve"> </w:t>
      </w:r>
      <w:r>
        <w:rPr>
          <w:noProof/>
        </w:rPr>
        <w:drawing>
          <wp:inline distT="0" distB="0" distL="0" distR="0" wp14:anchorId="4950B99D" wp14:editId="4950B99E">
            <wp:extent cx="5943600" cy="11588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158875"/>
                    </a:xfrm>
                    <a:prstGeom prst="rect">
                      <a:avLst/>
                    </a:prstGeom>
                  </pic:spPr>
                </pic:pic>
              </a:graphicData>
            </a:graphic>
          </wp:inline>
        </w:drawing>
      </w:r>
      <w:r w:rsidR="00653C44">
        <w:rPr>
          <w:rFonts w:ascii="Arial" w:hAnsi="Arial" w:cs="Arial"/>
          <w:sz w:val="22"/>
        </w:rPr>
        <w:t xml:space="preserve"> </w:t>
      </w:r>
    </w:p>
    <w:p w:rsidR="00FF6566" w:rsidRDefault="00653C44">
      <w:pPr>
        <w:rPr>
          <w:rFonts w:ascii="Arial" w:hAnsi="Arial" w:cs="Arial"/>
          <w:sz w:val="22"/>
        </w:rPr>
      </w:pPr>
      <w:r>
        <w:rPr>
          <w:rFonts w:ascii="Arial" w:hAnsi="Arial" w:cs="Arial"/>
          <w:sz w:val="22"/>
        </w:rPr>
        <w:t>A separate “</w:t>
      </w:r>
      <w:r w:rsidR="006D73D9">
        <w:rPr>
          <w:rFonts w:ascii="Arial" w:hAnsi="Arial" w:cs="Arial"/>
          <w:sz w:val="22"/>
        </w:rPr>
        <w:t xml:space="preserve">Need </w:t>
      </w:r>
      <w:r>
        <w:rPr>
          <w:rFonts w:ascii="Arial" w:hAnsi="Arial" w:cs="Arial"/>
          <w:sz w:val="22"/>
        </w:rPr>
        <w:t xml:space="preserve">Help” page </w:t>
      </w:r>
      <w:r w:rsidR="00E45837">
        <w:rPr>
          <w:rFonts w:ascii="Arial" w:hAnsi="Arial" w:cs="Arial"/>
          <w:sz w:val="22"/>
        </w:rPr>
        <w:t xml:space="preserve">has been </w:t>
      </w:r>
      <w:r>
        <w:rPr>
          <w:rFonts w:ascii="Arial" w:hAnsi="Arial" w:cs="Arial"/>
          <w:sz w:val="22"/>
        </w:rPr>
        <w:t xml:space="preserve">designed for PD federation </w:t>
      </w:r>
      <w:r w:rsidR="00E45837">
        <w:rPr>
          <w:rFonts w:ascii="Arial" w:hAnsi="Arial" w:cs="Arial"/>
          <w:sz w:val="22"/>
        </w:rPr>
        <w:t xml:space="preserve">to </w:t>
      </w:r>
      <w:r>
        <w:rPr>
          <w:rFonts w:ascii="Arial" w:hAnsi="Arial" w:cs="Arial"/>
          <w:sz w:val="22"/>
        </w:rPr>
        <w:t>provid</w:t>
      </w:r>
      <w:r w:rsidR="00E45837">
        <w:rPr>
          <w:rFonts w:ascii="Arial" w:hAnsi="Arial" w:cs="Arial"/>
          <w:sz w:val="22"/>
        </w:rPr>
        <w:t>e</w:t>
      </w:r>
      <w:r>
        <w:rPr>
          <w:rFonts w:ascii="Arial" w:hAnsi="Arial" w:cs="Arial"/>
          <w:sz w:val="22"/>
        </w:rPr>
        <w:t xml:space="preserve"> </w:t>
      </w:r>
      <w:r w:rsidR="00E45837">
        <w:rPr>
          <w:rFonts w:ascii="Arial" w:hAnsi="Arial" w:cs="Arial"/>
          <w:sz w:val="22"/>
        </w:rPr>
        <w:t>guidance to</w:t>
      </w:r>
      <w:r>
        <w:rPr>
          <w:rFonts w:ascii="Arial" w:hAnsi="Arial" w:cs="Arial"/>
          <w:sz w:val="22"/>
        </w:rPr>
        <w:t xml:space="preserve"> </w:t>
      </w:r>
      <w:r w:rsidR="00E45837">
        <w:rPr>
          <w:rFonts w:ascii="Arial" w:hAnsi="Arial" w:cs="Arial"/>
          <w:sz w:val="22"/>
        </w:rPr>
        <w:t>f</w:t>
      </w:r>
      <w:r w:rsidR="00A95C10">
        <w:rPr>
          <w:rFonts w:ascii="Arial" w:hAnsi="Arial" w:cs="Arial"/>
          <w:sz w:val="22"/>
        </w:rPr>
        <w:t>ederated user</w:t>
      </w:r>
      <w:r>
        <w:rPr>
          <w:rFonts w:ascii="Arial" w:hAnsi="Arial" w:cs="Arial"/>
          <w:sz w:val="22"/>
        </w:rPr>
        <w:t xml:space="preserve"> </w:t>
      </w:r>
      <w:r w:rsidR="00FF6566">
        <w:rPr>
          <w:rFonts w:ascii="Arial" w:hAnsi="Arial" w:cs="Arial"/>
          <w:sz w:val="22"/>
        </w:rPr>
        <w:t>during</w:t>
      </w:r>
      <w:r>
        <w:rPr>
          <w:rFonts w:ascii="Arial" w:hAnsi="Arial" w:cs="Arial"/>
          <w:sz w:val="22"/>
        </w:rPr>
        <w:t xml:space="preserve"> the time of login. </w:t>
      </w:r>
    </w:p>
    <w:p w:rsidR="00FF6566" w:rsidRDefault="00FF6566" w:rsidP="001D65B4">
      <w:pPr>
        <w:pStyle w:val="Heading2"/>
      </w:pPr>
      <w:bookmarkStart w:id="77" w:name="_Toc396473758"/>
      <w:r>
        <w:t xml:space="preserve">Login framework for applications not using OAM TESS </w:t>
      </w:r>
      <w:r w:rsidR="00E45837">
        <w:t>l</w:t>
      </w:r>
      <w:r>
        <w:t>ogin page</w:t>
      </w:r>
      <w:bookmarkEnd w:id="77"/>
    </w:p>
    <w:p w:rsidR="00FF6566" w:rsidRPr="003C3B9F" w:rsidRDefault="00FF6566">
      <w:pPr>
        <w:rPr>
          <w:rFonts w:ascii="Arial" w:hAnsi="Arial" w:cs="Arial"/>
          <w:sz w:val="22"/>
        </w:rPr>
      </w:pPr>
      <w:r w:rsidRPr="003C3B9F">
        <w:rPr>
          <w:rFonts w:ascii="Arial" w:hAnsi="Arial" w:cs="Arial"/>
          <w:sz w:val="22"/>
        </w:rPr>
        <w:t xml:space="preserve">All applications which </w:t>
      </w:r>
      <w:r w:rsidR="003C3B9F">
        <w:rPr>
          <w:rFonts w:ascii="Arial" w:hAnsi="Arial" w:cs="Arial"/>
          <w:sz w:val="22"/>
        </w:rPr>
        <w:t>use the custom</w:t>
      </w:r>
      <w:r w:rsidRPr="003C3B9F">
        <w:rPr>
          <w:rFonts w:ascii="Arial" w:hAnsi="Arial" w:cs="Arial"/>
          <w:sz w:val="22"/>
        </w:rPr>
        <w:t xml:space="preserve"> </w:t>
      </w:r>
      <w:r w:rsidR="00E45837">
        <w:rPr>
          <w:rFonts w:ascii="Arial" w:hAnsi="Arial" w:cs="Arial"/>
          <w:sz w:val="22"/>
        </w:rPr>
        <w:t>l</w:t>
      </w:r>
      <w:r w:rsidRPr="003C3B9F">
        <w:rPr>
          <w:rFonts w:ascii="Arial" w:hAnsi="Arial" w:cs="Arial"/>
          <w:sz w:val="22"/>
        </w:rPr>
        <w:t xml:space="preserve">ogin page </w:t>
      </w:r>
      <w:r w:rsidR="006D73D9">
        <w:rPr>
          <w:rFonts w:ascii="Arial" w:hAnsi="Arial" w:cs="Arial"/>
          <w:sz w:val="22"/>
        </w:rPr>
        <w:t>need to</w:t>
      </w:r>
      <w:r w:rsidRPr="003C3B9F">
        <w:rPr>
          <w:rFonts w:ascii="Arial" w:hAnsi="Arial" w:cs="Arial"/>
          <w:sz w:val="22"/>
        </w:rPr>
        <w:t xml:space="preserve"> make additional changes </w:t>
      </w:r>
      <w:r w:rsidR="006D73D9">
        <w:rPr>
          <w:rFonts w:ascii="Arial" w:hAnsi="Arial" w:cs="Arial"/>
          <w:sz w:val="22"/>
        </w:rPr>
        <w:t xml:space="preserve">to enable the user to select the </w:t>
      </w:r>
      <w:r w:rsidR="00ED3E5E">
        <w:rPr>
          <w:rFonts w:ascii="Arial" w:hAnsi="Arial" w:cs="Arial"/>
          <w:sz w:val="22"/>
        </w:rPr>
        <w:t>IdP</w:t>
      </w:r>
      <w:r w:rsidR="006D73D9">
        <w:rPr>
          <w:rFonts w:ascii="Arial" w:hAnsi="Arial" w:cs="Arial"/>
          <w:sz w:val="22"/>
        </w:rPr>
        <w:t xml:space="preserve"> for </w:t>
      </w:r>
      <w:r w:rsidR="00E45837">
        <w:rPr>
          <w:rFonts w:ascii="Arial" w:hAnsi="Arial" w:cs="Arial"/>
          <w:sz w:val="22"/>
        </w:rPr>
        <w:t>f</w:t>
      </w:r>
      <w:r w:rsidR="006D73D9">
        <w:rPr>
          <w:rFonts w:ascii="Arial" w:hAnsi="Arial" w:cs="Arial"/>
          <w:sz w:val="22"/>
        </w:rPr>
        <w:t>ederated authentication</w:t>
      </w:r>
      <w:r w:rsidR="00E45837">
        <w:rPr>
          <w:rFonts w:ascii="Arial" w:hAnsi="Arial" w:cs="Arial"/>
          <w:sz w:val="22"/>
        </w:rPr>
        <w:t>.</w:t>
      </w:r>
    </w:p>
    <w:p w:rsidR="00FF6566" w:rsidRPr="003C3B9F" w:rsidRDefault="00E45837">
      <w:pPr>
        <w:rPr>
          <w:rFonts w:ascii="Arial" w:hAnsi="Arial" w:cs="Arial"/>
          <w:sz w:val="22"/>
        </w:rPr>
      </w:pPr>
      <w:r>
        <w:rPr>
          <w:rFonts w:ascii="Arial" w:hAnsi="Arial" w:cs="Arial"/>
          <w:sz w:val="22"/>
        </w:rPr>
        <w:t>T</w:t>
      </w:r>
      <w:r w:rsidRPr="003C3B9F">
        <w:rPr>
          <w:rFonts w:ascii="Arial" w:hAnsi="Arial" w:cs="Arial"/>
          <w:sz w:val="22"/>
        </w:rPr>
        <w:t>he following changes</w:t>
      </w:r>
      <w:r>
        <w:rPr>
          <w:rFonts w:ascii="Arial" w:hAnsi="Arial" w:cs="Arial"/>
          <w:sz w:val="22"/>
        </w:rPr>
        <w:t xml:space="preserve"> should be made to the e</w:t>
      </w:r>
      <w:r w:rsidR="00FF6566" w:rsidRPr="003C3B9F">
        <w:rPr>
          <w:rFonts w:ascii="Arial" w:hAnsi="Arial" w:cs="Arial"/>
          <w:sz w:val="22"/>
        </w:rPr>
        <w:t>xisting application specific login pages</w:t>
      </w:r>
      <w:r>
        <w:rPr>
          <w:rFonts w:ascii="Arial" w:hAnsi="Arial" w:cs="Arial"/>
          <w:sz w:val="22"/>
        </w:rPr>
        <w:t>.</w:t>
      </w:r>
    </w:p>
    <w:p w:rsidR="00FF6566" w:rsidRPr="003C3B9F" w:rsidRDefault="00624F34" w:rsidP="003C3B9F">
      <w:pPr>
        <w:pStyle w:val="ListParagraph"/>
        <w:numPr>
          <w:ilvl w:val="0"/>
          <w:numId w:val="34"/>
        </w:numPr>
        <w:rPr>
          <w:rFonts w:ascii="Arial" w:hAnsi="Arial" w:cs="Arial"/>
          <w:sz w:val="22"/>
        </w:rPr>
      </w:pPr>
      <w:r w:rsidRPr="003C3B9F">
        <w:rPr>
          <w:rFonts w:ascii="Arial" w:hAnsi="Arial" w:cs="Arial"/>
          <w:sz w:val="22"/>
        </w:rPr>
        <w:t xml:space="preserve">Add an additional link on the </w:t>
      </w:r>
      <w:r w:rsidR="00E45837">
        <w:rPr>
          <w:rFonts w:ascii="Arial" w:hAnsi="Arial" w:cs="Arial"/>
          <w:sz w:val="22"/>
        </w:rPr>
        <w:t>application</w:t>
      </w:r>
      <w:r w:rsidR="00E45837" w:rsidRPr="003C3B9F">
        <w:rPr>
          <w:rFonts w:ascii="Arial" w:hAnsi="Arial" w:cs="Arial"/>
          <w:sz w:val="22"/>
        </w:rPr>
        <w:t xml:space="preserve"> </w:t>
      </w:r>
      <w:r w:rsidRPr="003C3B9F">
        <w:rPr>
          <w:rFonts w:ascii="Arial" w:hAnsi="Arial" w:cs="Arial"/>
          <w:sz w:val="22"/>
        </w:rPr>
        <w:t xml:space="preserve">login page to re-direct users to </w:t>
      </w:r>
      <w:r w:rsidR="00ED3E5E">
        <w:rPr>
          <w:rFonts w:ascii="Arial" w:hAnsi="Arial" w:cs="Arial"/>
          <w:sz w:val="22"/>
        </w:rPr>
        <w:t>IdP</w:t>
      </w:r>
      <w:r w:rsidRPr="003C3B9F">
        <w:rPr>
          <w:rFonts w:ascii="Arial" w:hAnsi="Arial" w:cs="Arial"/>
          <w:sz w:val="22"/>
        </w:rPr>
        <w:t xml:space="preserve"> selection screen</w:t>
      </w:r>
    </w:p>
    <w:p w:rsidR="00624F34" w:rsidRPr="003C3B9F" w:rsidRDefault="00624F34" w:rsidP="003C3B9F">
      <w:pPr>
        <w:pStyle w:val="ListParagraph"/>
        <w:numPr>
          <w:ilvl w:val="0"/>
          <w:numId w:val="34"/>
        </w:numPr>
        <w:rPr>
          <w:rFonts w:ascii="Arial" w:hAnsi="Arial" w:cs="Arial"/>
          <w:sz w:val="22"/>
        </w:rPr>
      </w:pPr>
      <w:r w:rsidRPr="003C3B9F">
        <w:rPr>
          <w:rFonts w:ascii="Arial" w:hAnsi="Arial" w:cs="Arial"/>
          <w:sz w:val="22"/>
        </w:rPr>
        <w:t xml:space="preserve">On </w:t>
      </w:r>
      <w:r w:rsidR="00ED3E5E">
        <w:rPr>
          <w:rFonts w:ascii="Arial" w:hAnsi="Arial" w:cs="Arial"/>
          <w:sz w:val="22"/>
        </w:rPr>
        <w:t>IdP</w:t>
      </w:r>
      <w:r w:rsidRPr="003C3B9F">
        <w:rPr>
          <w:rFonts w:ascii="Arial" w:hAnsi="Arial" w:cs="Arial"/>
          <w:sz w:val="22"/>
        </w:rPr>
        <w:t xml:space="preserve"> selection screen, perform code changes to construct </w:t>
      </w:r>
      <w:r w:rsidR="00C34989">
        <w:rPr>
          <w:rFonts w:ascii="Arial" w:hAnsi="Arial" w:cs="Arial"/>
          <w:sz w:val="22"/>
        </w:rPr>
        <w:t xml:space="preserve">SP initiated federation </w:t>
      </w:r>
      <w:r w:rsidRPr="003C3B9F">
        <w:rPr>
          <w:rFonts w:ascii="Arial" w:hAnsi="Arial" w:cs="Arial"/>
          <w:sz w:val="22"/>
        </w:rPr>
        <w:t xml:space="preserve">URL based on </w:t>
      </w:r>
      <w:r w:rsidR="00ED3E5E">
        <w:rPr>
          <w:rFonts w:ascii="Arial" w:hAnsi="Arial" w:cs="Arial"/>
          <w:sz w:val="22"/>
        </w:rPr>
        <w:t>IdP</w:t>
      </w:r>
      <w:r w:rsidRPr="003C3B9F">
        <w:rPr>
          <w:rFonts w:ascii="Arial" w:hAnsi="Arial" w:cs="Arial"/>
          <w:sz w:val="22"/>
        </w:rPr>
        <w:t xml:space="preserve"> selection made by the user</w:t>
      </w:r>
      <w:r w:rsidR="006A1A17">
        <w:rPr>
          <w:rFonts w:ascii="Arial" w:hAnsi="Arial" w:cs="Arial"/>
          <w:sz w:val="22"/>
        </w:rPr>
        <w:t>.</w:t>
      </w:r>
    </w:p>
    <w:p w:rsidR="008F3F23" w:rsidRDefault="00571601" w:rsidP="00624F34">
      <w:pPr>
        <w:rPr>
          <w:rFonts w:ascii="Arial" w:hAnsi="Arial" w:cs="Arial"/>
          <w:sz w:val="22"/>
          <w:szCs w:val="20"/>
        </w:rPr>
      </w:pPr>
      <w:r>
        <w:rPr>
          <w:rFonts w:ascii="Arial" w:hAnsi="Arial" w:cs="Arial"/>
          <w:sz w:val="22"/>
          <w:szCs w:val="20"/>
        </w:rPr>
        <w:t>The table b</w:t>
      </w:r>
      <w:r w:rsidR="009C3C34" w:rsidRPr="004B2264">
        <w:rPr>
          <w:rFonts w:ascii="Arial" w:hAnsi="Arial" w:cs="Arial"/>
          <w:sz w:val="22"/>
          <w:szCs w:val="20"/>
        </w:rPr>
        <w:t xml:space="preserve">elow </w:t>
      </w:r>
      <w:r>
        <w:rPr>
          <w:rFonts w:ascii="Arial" w:hAnsi="Arial" w:cs="Arial"/>
          <w:sz w:val="22"/>
          <w:szCs w:val="20"/>
        </w:rPr>
        <w:t>provides the sample</w:t>
      </w:r>
      <w:r w:rsidR="009C3C34" w:rsidRPr="004B2264">
        <w:rPr>
          <w:rFonts w:ascii="Arial" w:hAnsi="Arial" w:cs="Arial"/>
          <w:sz w:val="22"/>
          <w:szCs w:val="20"/>
        </w:rPr>
        <w:t xml:space="preserve"> code </w:t>
      </w:r>
      <w:r>
        <w:rPr>
          <w:rFonts w:ascii="Arial" w:hAnsi="Arial" w:cs="Arial"/>
          <w:sz w:val="22"/>
          <w:szCs w:val="20"/>
        </w:rPr>
        <w:t xml:space="preserve">which should be </w:t>
      </w:r>
      <w:r w:rsidR="009C3C34" w:rsidRPr="004B2264">
        <w:rPr>
          <w:rFonts w:ascii="Arial" w:hAnsi="Arial" w:cs="Arial"/>
          <w:sz w:val="22"/>
          <w:szCs w:val="20"/>
        </w:rPr>
        <w:t xml:space="preserve">added to </w:t>
      </w:r>
      <w:r w:rsidR="007B741E">
        <w:rPr>
          <w:rFonts w:ascii="Arial" w:hAnsi="Arial" w:cs="Arial"/>
          <w:sz w:val="22"/>
          <w:szCs w:val="20"/>
        </w:rPr>
        <w:t>the application</w:t>
      </w:r>
      <w:r w:rsidR="009C3C34" w:rsidRPr="004B2264">
        <w:rPr>
          <w:rFonts w:ascii="Arial" w:hAnsi="Arial" w:cs="Arial"/>
          <w:sz w:val="22"/>
          <w:szCs w:val="20"/>
        </w:rPr>
        <w:t xml:space="preserve"> login page </w:t>
      </w:r>
      <w:r>
        <w:rPr>
          <w:rFonts w:ascii="Arial" w:hAnsi="Arial" w:cs="Arial"/>
          <w:sz w:val="22"/>
          <w:szCs w:val="20"/>
        </w:rPr>
        <w:t xml:space="preserve">to </w:t>
      </w:r>
      <w:r w:rsidR="009C3C34" w:rsidRPr="004B2264">
        <w:rPr>
          <w:rFonts w:ascii="Arial" w:hAnsi="Arial" w:cs="Arial"/>
          <w:sz w:val="22"/>
          <w:szCs w:val="20"/>
        </w:rPr>
        <w:t xml:space="preserve">provide an additional link for </w:t>
      </w:r>
      <w:r w:rsidR="007B741E">
        <w:rPr>
          <w:rFonts w:ascii="Arial" w:hAnsi="Arial" w:cs="Arial"/>
          <w:sz w:val="22"/>
          <w:szCs w:val="20"/>
        </w:rPr>
        <w:t>PD</w:t>
      </w:r>
      <w:r w:rsidR="009C3C34" w:rsidRPr="004B2264">
        <w:rPr>
          <w:rFonts w:ascii="Arial" w:hAnsi="Arial" w:cs="Arial"/>
          <w:sz w:val="22"/>
          <w:szCs w:val="20"/>
        </w:rPr>
        <w:t xml:space="preserve"> </w:t>
      </w:r>
      <w:r w:rsidR="007B741E">
        <w:rPr>
          <w:rFonts w:ascii="Arial" w:hAnsi="Arial" w:cs="Arial"/>
          <w:sz w:val="22"/>
          <w:szCs w:val="20"/>
        </w:rPr>
        <w:t>and a</w:t>
      </w:r>
      <w:r w:rsidR="009C3C34" w:rsidRPr="004B2264">
        <w:rPr>
          <w:rFonts w:ascii="Arial" w:hAnsi="Arial" w:cs="Arial"/>
          <w:sz w:val="22"/>
          <w:szCs w:val="20"/>
        </w:rPr>
        <w:t>ffiliate users to choose Identity provider</w:t>
      </w:r>
      <w:r w:rsidR="00EE76ED" w:rsidRPr="004B2264">
        <w:rPr>
          <w:rFonts w:ascii="Arial" w:hAnsi="Arial" w:cs="Arial"/>
          <w:sz w:val="22"/>
          <w:szCs w:val="20"/>
        </w:rPr>
        <w:t>.</w:t>
      </w:r>
    </w:p>
    <w:p w:rsidR="009C3C34" w:rsidRPr="004B2264" w:rsidRDefault="009C3C34" w:rsidP="004B2264">
      <w:pPr>
        <w:spacing w:before="0"/>
        <w:rPr>
          <w:rFonts w:ascii="Arial" w:hAnsi="Arial" w:cs="Arial"/>
          <w:sz w:val="22"/>
          <w:szCs w:val="20"/>
        </w:rPr>
      </w:pPr>
    </w:p>
    <w:tbl>
      <w:tblPr>
        <w:tblStyle w:val="TableGrid"/>
        <w:tblW w:w="0" w:type="auto"/>
        <w:tblLook w:val="04A0" w:firstRow="1" w:lastRow="0" w:firstColumn="1" w:lastColumn="0" w:noHBand="0" w:noVBand="1"/>
      </w:tblPr>
      <w:tblGrid>
        <w:gridCol w:w="10296"/>
      </w:tblGrid>
      <w:tr w:rsidR="007B7B8C" w:rsidRPr="004B2264" w:rsidTr="009D0E5F">
        <w:trPr>
          <w:cnfStyle w:val="100000000000" w:firstRow="1" w:lastRow="0" w:firstColumn="0" w:lastColumn="0" w:oddVBand="0" w:evenVBand="0" w:oddHBand="0" w:evenHBand="0" w:firstRowFirstColumn="0" w:firstRowLastColumn="0" w:lastRowFirstColumn="0" w:lastRowLastColumn="0"/>
        </w:trPr>
        <w:tc>
          <w:tcPr>
            <w:tcW w:w="10296" w:type="dxa"/>
            <w:shd w:val="clear" w:color="auto" w:fill="auto"/>
          </w:tcPr>
          <w:p w:rsidR="009C3C34" w:rsidRPr="004B2264" w:rsidRDefault="009C3C34" w:rsidP="004B2264">
            <w:pPr>
              <w:spacing w:before="0"/>
              <w:rPr>
                <w:b w:val="0"/>
                <w:color w:val="auto"/>
              </w:rPr>
            </w:pPr>
            <w:r w:rsidRPr="004B2264">
              <w:rPr>
                <w:b w:val="0"/>
                <w:color w:val="auto"/>
              </w:rPr>
              <w:t>&lt;tr&gt;</w:t>
            </w:r>
          </w:p>
          <w:p w:rsidR="009C3C34" w:rsidRPr="004B2264" w:rsidRDefault="009C3C34" w:rsidP="004B2264">
            <w:pPr>
              <w:spacing w:before="0"/>
              <w:rPr>
                <w:b w:val="0"/>
                <w:color w:val="auto"/>
              </w:rPr>
            </w:pPr>
            <w:r w:rsidRPr="004B2264">
              <w:rPr>
                <w:b w:val="0"/>
                <w:color w:val="auto"/>
              </w:rPr>
              <w:t xml:space="preserve"> </w:t>
            </w:r>
            <w:r w:rsidRPr="004B2264">
              <w:rPr>
                <w:b w:val="0"/>
                <w:color w:val="auto"/>
              </w:rPr>
              <w:tab/>
            </w:r>
            <w:r w:rsidRPr="004B2264">
              <w:rPr>
                <w:b w:val="0"/>
                <w:color w:val="auto"/>
              </w:rPr>
              <w:tab/>
              <w:t>&lt;td colspan="2" style="text-align:center;"&gt;</w:t>
            </w:r>
          </w:p>
          <w:p w:rsidR="009C3C34" w:rsidRPr="004B2264" w:rsidRDefault="009C3C34" w:rsidP="004B2264">
            <w:pPr>
              <w:spacing w:before="0"/>
              <w:rPr>
                <w:b w:val="0"/>
                <w:color w:val="auto"/>
              </w:rPr>
            </w:pPr>
            <w:r w:rsidRPr="004B2264">
              <w:rPr>
                <w:b w:val="0"/>
                <w:color w:val="auto"/>
              </w:rPr>
              <w:tab/>
            </w:r>
            <w:r w:rsidRPr="004B2264">
              <w:rPr>
                <w:b w:val="0"/>
                <w:color w:val="auto"/>
              </w:rPr>
              <w:tab/>
              <w:t>&lt;font size=1&gt;&lt;span style="color:black;text-wrap:normal;"&gt;Private Distributors &amp; Affiliates, &lt;a href="/tesslogin/</w:t>
            </w:r>
            <w:r w:rsidR="00AF45AD" w:rsidRPr="004B2264">
              <w:rPr>
                <w:b w:val="0"/>
                <w:color w:val="auto"/>
              </w:rPr>
              <w:t>IdP</w:t>
            </w:r>
            <w:r w:rsidRPr="004B2264">
              <w:rPr>
                <w:b w:val="0"/>
                <w:color w:val="auto"/>
              </w:rPr>
              <w:t>ProvSel.jsp?resource_url=&lt;%=requested_url%&gt;" title="Identity Provider Selection Page" target="_parent"&gt;Click here&lt;/a&gt;&lt;/span&gt;&lt;/font&gt;</w:t>
            </w:r>
          </w:p>
          <w:p w:rsidR="009C3C34" w:rsidRPr="004B2264" w:rsidRDefault="009C3C34" w:rsidP="004B2264">
            <w:pPr>
              <w:spacing w:before="0"/>
              <w:rPr>
                <w:b w:val="0"/>
                <w:color w:val="auto"/>
              </w:rPr>
            </w:pPr>
            <w:r w:rsidRPr="004B2264">
              <w:rPr>
                <w:b w:val="0"/>
                <w:color w:val="auto"/>
              </w:rPr>
              <w:tab/>
            </w:r>
            <w:r w:rsidRPr="004B2264">
              <w:rPr>
                <w:b w:val="0"/>
                <w:color w:val="auto"/>
              </w:rPr>
              <w:tab/>
              <w:t>&lt;/td&gt;</w:t>
            </w:r>
          </w:p>
          <w:p w:rsidR="00624F34" w:rsidRPr="004B2264" w:rsidRDefault="009C3C34" w:rsidP="004B2264">
            <w:pPr>
              <w:spacing w:before="0"/>
              <w:rPr>
                <w:b w:val="0"/>
                <w:color w:val="auto"/>
              </w:rPr>
            </w:pPr>
            <w:r w:rsidRPr="004B2264">
              <w:rPr>
                <w:b w:val="0"/>
                <w:color w:val="auto"/>
              </w:rPr>
              <w:tab/>
              <w:t>&lt;/tr&gt;</w:t>
            </w:r>
          </w:p>
        </w:tc>
      </w:tr>
    </w:tbl>
    <w:p w:rsidR="00624F34" w:rsidRDefault="00624F34" w:rsidP="00624F34"/>
    <w:p w:rsidR="009C3C34" w:rsidRPr="004B2264" w:rsidRDefault="00C34989" w:rsidP="009C3C34">
      <w:pPr>
        <w:rPr>
          <w:rFonts w:ascii="Arial" w:hAnsi="Arial" w:cs="Arial"/>
          <w:sz w:val="22"/>
          <w:szCs w:val="20"/>
        </w:rPr>
      </w:pPr>
      <w:r>
        <w:rPr>
          <w:rFonts w:ascii="Arial" w:hAnsi="Arial" w:cs="Arial"/>
          <w:sz w:val="22"/>
        </w:rPr>
        <w:t>The table be</w:t>
      </w:r>
      <w:r w:rsidR="009C3C34" w:rsidRPr="004B2264">
        <w:rPr>
          <w:rFonts w:ascii="Arial" w:hAnsi="Arial" w:cs="Arial"/>
          <w:sz w:val="22"/>
        </w:rPr>
        <w:t xml:space="preserve">low </w:t>
      </w:r>
      <w:r>
        <w:rPr>
          <w:rFonts w:ascii="Arial" w:hAnsi="Arial" w:cs="Arial"/>
          <w:sz w:val="22"/>
        </w:rPr>
        <w:t>provides t</w:t>
      </w:r>
      <w:r w:rsidR="009C3C34" w:rsidRPr="004B2264">
        <w:rPr>
          <w:rFonts w:ascii="Arial" w:hAnsi="Arial" w:cs="Arial"/>
          <w:sz w:val="22"/>
        </w:rPr>
        <w:t xml:space="preserve">he </w:t>
      </w:r>
      <w:r>
        <w:rPr>
          <w:rFonts w:ascii="Arial" w:hAnsi="Arial" w:cs="Arial"/>
          <w:sz w:val="22"/>
        </w:rPr>
        <w:t>sample</w:t>
      </w:r>
      <w:r w:rsidR="009C3C34" w:rsidRPr="004B2264">
        <w:rPr>
          <w:rFonts w:ascii="Arial" w:hAnsi="Arial" w:cs="Arial"/>
          <w:sz w:val="22"/>
        </w:rPr>
        <w:t xml:space="preserve"> code </w:t>
      </w:r>
      <w:r>
        <w:rPr>
          <w:rFonts w:ascii="Arial" w:hAnsi="Arial" w:cs="Arial"/>
          <w:sz w:val="22"/>
          <w:szCs w:val="20"/>
        </w:rPr>
        <w:t xml:space="preserve">which should be </w:t>
      </w:r>
      <w:r w:rsidRPr="00EA107D">
        <w:rPr>
          <w:rFonts w:ascii="Arial" w:hAnsi="Arial" w:cs="Arial"/>
          <w:sz w:val="22"/>
          <w:szCs w:val="20"/>
        </w:rPr>
        <w:t xml:space="preserve">added </w:t>
      </w:r>
      <w:r>
        <w:rPr>
          <w:rFonts w:ascii="Arial" w:hAnsi="Arial" w:cs="Arial"/>
          <w:sz w:val="22"/>
          <w:szCs w:val="20"/>
        </w:rPr>
        <w:t>IdP selection page</w:t>
      </w:r>
      <w:r w:rsidR="007F507F">
        <w:rPr>
          <w:rFonts w:ascii="Arial" w:hAnsi="Arial" w:cs="Arial"/>
          <w:sz w:val="22"/>
          <w:szCs w:val="20"/>
        </w:rPr>
        <w:t xml:space="preserve"> for </w:t>
      </w:r>
      <w:r>
        <w:rPr>
          <w:rFonts w:ascii="Arial" w:hAnsi="Arial" w:cs="Arial"/>
          <w:sz w:val="22"/>
        </w:rPr>
        <w:t>PD and affiliate</w:t>
      </w:r>
      <w:r w:rsidR="009C3C34" w:rsidRPr="004B2264">
        <w:rPr>
          <w:rFonts w:ascii="Arial" w:hAnsi="Arial" w:cs="Arial"/>
          <w:sz w:val="22"/>
        </w:rPr>
        <w:t xml:space="preserve"> users</w:t>
      </w:r>
      <w:r w:rsidR="00EE76ED" w:rsidRPr="004B2264">
        <w:rPr>
          <w:rFonts w:ascii="Arial" w:hAnsi="Arial" w:cs="Arial"/>
          <w:sz w:val="22"/>
          <w:szCs w:val="20"/>
        </w:rPr>
        <w:t>.</w:t>
      </w:r>
    </w:p>
    <w:tbl>
      <w:tblPr>
        <w:tblStyle w:val="TableGrid"/>
        <w:tblW w:w="0" w:type="auto"/>
        <w:tblLook w:val="04A0" w:firstRow="1" w:lastRow="0" w:firstColumn="1" w:lastColumn="0" w:noHBand="0" w:noVBand="1"/>
      </w:tblPr>
      <w:tblGrid>
        <w:gridCol w:w="10310"/>
      </w:tblGrid>
      <w:tr w:rsidR="007B7B8C" w:rsidRPr="004B2264" w:rsidTr="00C136AA">
        <w:trPr>
          <w:cnfStyle w:val="100000000000" w:firstRow="1" w:lastRow="0" w:firstColumn="0" w:lastColumn="0" w:oddVBand="0" w:evenVBand="0" w:oddHBand="0" w:evenHBand="0" w:firstRowFirstColumn="0" w:firstRowLastColumn="0" w:lastRowFirstColumn="0" w:lastRowLastColumn="0"/>
        </w:trPr>
        <w:tc>
          <w:tcPr>
            <w:tcW w:w="10296" w:type="dxa"/>
            <w:shd w:val="clear" w:color="auto" w:fill="auto"/>
          </w:tcPr>
          <w:p w:rsidR="009C3C34" w:rsidRPr="004B2264" w:rsidRDefault="009C3C34" w:rsidP="004B2264">
            <w:pPr>
              <w:spacing w:before="0"/>
              <w:rPr>
                <w:b w:val="0"/>
                <w:color w:val="auto"/>
              </w:rPr>
            </w:pPr>
            <w:r w:rsidRPr="004B2264">
              <w:rPr>
                <w:b w:val="0"/>
                <w:color w:val="auto"/>
              </w:rPr>
              <w:t>&lt;tr&gt;</w:t>
            </w:r>
          </w:p>
          <w:p w:rsidR="009C3C34" w:rsidRPr="004B2264" w:rsidRDefault="009C3C34" w:rsidP="004B2264">
            <w:pPr>
              <w:spacing w:before="0"/>
              <w:rPr>
                <w:b w:val="0"/>
                <w:color w:val="auto"/>
              </w:rPr>
            </w:pPr>
            <w:r w:rsidRPr="004B2264">
              <w:rPr>
                <w:b w:val="0"/>
                <w:color w:val="auto"/>
              </w:rPr>
              <w:tab/>
              <w:t>&lt;% String commonURL = "https://efed-stg01.qa.toyota.com/fed/sp/initiatesso?providerid="; %&gt;</w:t>
            </w:r>
          </w:p>
          <w:p w:rsidR="009C3C34" w:rsidRPr="004B2264" w:rsidRDefault="009C3C34" w:rsidP="004B2264">
            <w:pPr>
              <w:spacing w:before="0"/>
              <w:rPr>
                <w:b w:val="0"/>
                <w:color w:val="auto"/>
              </w:rPr>
            </w:pPr>
            <w:r w:rsidRPr="004B2264">
              <w:rPr>
                <w:b w:val="0"/>
                <w:color w:val="auto"/>
              </w:rPr>
              <w:tab/>
              <w:t xml:space="preserve">   &lt;td&gt;</w:t>
            </w:r>
          </w:p>
          <w:p w:rsidR="009C3C34" w:rsidRPr="004B2264" w:rsidRDefault="009C3C34" w:rsidP="004B2264">
            <w:pPr>
              <w:spacing w:before="0"/>
              <w:rPr>
                <w:b w:val="0"/>
                <w:color w:val="auto"/>
              </w:rPr>
            </w:pPr>
            <w:r w:rsidRPr="004B2264">
              <w:rPr>
                <w:b w:val="0"/>
                <w:color w:val="auto"/>
              </w:rPr>
              <w:tab/>
              <w:t xml:space="preserve">       &lt;SELECT id="providerId" NAME="provider" style="width: 100px;"&gt;</w:t>
            </w:r>
          </w:p>
          <w:p w:rsidR="009C3C34" w:rsidRPr="004B2264" w:rsidRDefault="009C3C34" w:rsidP="004B2264">
            <w:pPr>
              <w:spacing w:before="0"/>
              <w:rPr>
                <w:b w:val="0"/>
                <w:color w:val="auto"/>
              </w:rPr>
            </w:pPr>
            <w:r w:rsidRPr="004B2264">
              <w:rPr>
                <w:b w:val="0"/>
                <w:color w:val="auto"/>
              </w:rPr>
              <w:tab/>
            </w:r>
            <w:r w:rsidRPr="004B2264">
              <w:rPr>
                <w:b w:val="0"/>
                <w:color w:val="auto"/>
              </w:rPr>
              <w:tab/>
            </w:r>
            <w:r w:rsidRPr="004B2264">
              <w:rPr>
                <w:b w:val="0"/>
                <w:color w:val="auto"/>
              </w:rPr>
              <w:tab/>
            </w:r>
            <w:r w:rsidRPr="004B2264">
              <w:rPr>
                <w:b w:val="0"/>
                <w:color w:val="auto"/>
              </w:rPr>
              <w:tab/>
              <w:t>&lt;option value=""&gt;&lt;/option&gt;</w:t>
            </w:r>
          </w:p>
          <w:p w:rsidR="009C3C34" w:rsidRPr="004B2264" w:rsidRDefault="009C3C34" w:rsidP="004B2264">
            <w:pPr>
              <w:spacing w:before="0"/>
              <w:rPr>
                <w:b w:val="0"/>
                <w:color w:val="auto"/>
              </w:rPr>
            </w:pPr>
            <w:r w:rsidRPr="004B2264">
              <w:rPr>
                <w:b w:val="0"/>
                <w:color w:val="auto"/>
              </w:rPr>
              <w:tab/>
            </w:r>
            <w:r w:rsidRPr="004B2264">
              <w:rPr>
                <w:b w:val="0"/>
                <w:color w:val="auto"/>
              </w:rPr>
              <w:tab/>
              <w:t xml:space="preserve">   &lt;%</w:t>
            </w:r>
          </w:p>
          <w:p w:rsidR="009C3C34" w:rsidRPr="004B2264" w:rsidRDefault="009C3C34" w:rsidP="004B2264">
            <w:pPr>
              <w:spacing w:before="0"/>
              <w:rPr>
                <w:b w:val="0"/>
                <w:color w:val="auto"/>
              </w:rPr>
            </w:pPr>
            <w:r w:rsidRPr="004B2264">
              <w:rPr>
                <w:b w:val="0"/>
                <w:color w:val="auto"/>
              </w:rPr>
              <w:tab/>
            </w:r>
            <w:r w:rsidRPr="004B2264">
              <w:rPr>
                <w:b w:val="0"/>
                <w:color w:val="auto"/>
              </w:rPr>
              <w:tab/>
            </w:r>
            <w:r w:rsidRPr="004B2264">
              <w:rPr>
                <w:b w:val="0"/>
                <w:color w:val="auto"/>
              </w:rPr>
              <w:tab/>
              <w:t>Properties prop = new Properties();</w:t>
            </w:r>
          </w:p>
          <w:p w:rsidR="009C3C34" w:rsidRPr="004B2264" w:rsidRDefault="009C3C34" w:rsidP="004B2264">
            <w:pPr>
              <w:spacing w:before="0"/>
              <w:rPr>
                <w:b w:val="0"/>
                <w:color w:val="auto"/>
              </w:rPr>
            </w:pPr>
            <w:r w:rsidRPr="004B2264">
              <w:rPr>
                <w:b w:val="0"/>
                <w:color w:val="auto"/>
              </w:rPr>
              <w:t xml:space="preserve">                prop.load(new FileInputStream("/tess/envs/</w:t>
            </w:r>
            <w:ins w:id="78" w:author="Pethakamsetty, Gangadhar" w:date="2014-12-31T12:26:00Z">
              <w:r w:rsidR="005A4FBE">
                <w:rPr>
                  <w:b w:val="0"/>
                  <w:color w:val="auto"/>
                </w:rPr>
                <w:t>&lt;env&gt;</w:t>
              </w:r>
            </w:ins>
            <w:r w:rsidRPr="004B2264">
              <w:rPr>
                <w:b w:val="0"/>
                <w:color w:val="auto"/>
              </w:rPr>
              <w:t>/domains/oamDomain/servers/oam_server1/upload/provider.properties"));</w:t>
            </w:r>
          </w:p>
          <w:p w:rsidR="009C3C34" w:rsidRPr="004B2264" w:rsidRDefault="009C3C34" w:rsidP="004B2264">
            <w:pPr>
              <w:spacing w:before="0"/>
              <w:rPr>
                <w:b w:val="0"/>
                <w:color w:val="auto"/>
              </w:rPr>
            </w:pPr>
            <w:r w:rsidRPr="004B2264">
              <w:rPr>
                <w:b w:val="0"/>
                <w:color w:val="auto"/>
              </w:rPr>
              <w:t xml:space="preserve">                </w:t>
            </w:r>
          </w:p>
          <w:p w:rsidR="009C3C34" w:rsidRPr="004B2264" w:rsidRDefault="009C3C34" w:rsidP="004B2264">
            <w:pPr>
              <w:spacing w:before="0"/>
              <w:rPr>
                <w:b w:val="0"/>
                <w:color w:val="auto"/>
              </w:rPr>
            </w:pPr>
            <w:r w:rsidRPr="004B2264">
              <w:rPr>
                <w:b w:val="0"/>
                <w:color w:val="auto"/>
              </w:rPr>
              <w:t xml:space="preserve">                Enumeration propNames = prop.propertyNames();</w:t>
            </w:r>
          </w:p>
          <w:p w:rsidR="009C3C34" w:rsidRPr="004B2264" w:rsidRDefault="009C3C34" w:rsidP="004B2264">
            <w:pPr>
              <w:spacing w:before="0"/>
              <w:rPr>
                <w:b w:val="0"/>
                <w:color w:val="auto"/>
              </w:rPr>
            </w:pPr>
            <w:r w:rsidRPr="004B2264">
              <w:rPr>
                <w:b w:val="0"/>
                <w:color w:val="auto"/>
              </w:rPr>
              <w:t xml:space="preserve">                while(propNames.hasMoreElements()){</w:t>
            </w:r>
          </w:p>
          <w:p w:rsidR="009C3C34" w:rsidRPr="004B2264" w:rsidRDefault="009C3C34" w:rsidP="004B2264">
            <w:pPr>
              <w:spacing w:before="0"/>
              <w:rPr>
                <w:b w:val="0"/>
                <w:color w:val="auto"/>
              </w:rPr>
            </w:pPr>
            <w:r w:rsidRPr="004B2264">
              <w:rPr>
                <w:b w:val="0"/>
                <w:color w:val="auto"/>
              </w:rPr>
              <w:t xml:space="preserve">                    String key = (String) propNames.nextElement();</w:t>
            </w:r>
          </w:p>
          <w:p w:rsidR="009C3C34" w:rsidRPr="004B2264" w:rsidRDefault="009C3C34" w:rsidP="004B2264">
            <w:pPr>
              <w:spacing w:before="0"/>
              <w:rPr>
                <w:b w:val="0"/>
                <w:color w:val="auto"/>
              </w:rPr>
            </w:pPr>
            <w:r w:rsidRPr="004B2264">
              <w:rPr>
                <w:b w:val="0"/>
                <w:color w:val="auto"/>
              </w:rPr>
              <w:t xml:space="preserve">                    if(key.startsWith("provider_")){</w:t>
            </w:r>
          </w:p>
          <w:p w:rsidR="009C3C34" w:rsidRPr="004B2264" w:rsidRDefault="009C3C34" w:rsidP="004B2264">
            <w:pPr>
              <w:spacing w:before="0"/>
              <w:rPr>
                <w:b w:val="0"/>
                <w:color w:val="auto"/>
              </w:rPr>
            </w:pPr>
            <w:r w:rsidRPr="004B2264">
              <w:rPr>
                <w:b w:val="0"/>
                <w:color w:val="auto"/>
              </w:rPr>
              <w:t xml:space="preserve">                        String propVal = (String) prop.getProperty(key);</w:t>
            </w:r>
          </w:p>
          <w:p w:rsidR="009C3C34" w:rsidRPr="004B2264" w:rsidRDefault="009C3C34" w:rsidP="004B2264">
            <w:pPr>
              <w:spacing w:before="0"/>
              <w:rPr>
                <w:b w:val="0"/>
                <w:color w:val="auto"/>
              </w:rPr>
            </w:pPr>
            <w:r w:rsidRPr="004B2264">
              <w:rPr>
                <w:b w:val="0"/>
                <w:color w:val="auto"/>
              </w:rPr>
              <w:t xml:space="preserve">                        String providerName =  propVal.substring(0,propVal.indexOf("#"));</w:t>
            </w:r>
          </w:p>
          <w:p w:rsidR="009C3C34" w:rsidRPr="004B2264" w:rsidRDefault="009C3C34" w:rsidP="004B2264">
            <w:pPr>
              <w:spacing w:before="0"/>
              <w:rPr>
                <w:b w:val="0"/>
                <w:color w:val="auto"/>
              </w:rPr>
            </w:pPr>
            <w:r w:rsidRPr="004B2264">
              <w:rPr>
                <w:b w:val="0"/>
                <w:color w:val="auto"/>
              </w:rPr>
              <w:t xml:space="preserve">                        String providerId =  propVal.substring(propVal.indexOf("#")+1,propVal.length());</w:t>
            </w:r>
          </w:p>
          <w:p w:rsidR="009C3C34" w:rsidRPr="004B2264" w:rsidRDefault="009C3C34" w:rsidP="004B2264">
            <w:pPr>
              <w:spacing w:before="0"/>
              <w:rPr>
                <w:b w:val="0"/>
                <w:color w:val="auto"/>
              </w:rPr>
            </w:pPr>
            <w:r w:rsidRPr="004B2264">
              <w:rPr>
                <w:b w:val="0"/>
                <w:color w:val="auto"/>
              </w:rPr>
              <w:tab/>
            </w:r>
            <w:r w:rsidRPr="004B2264">
              <w:rPr>
                <w:b w:val="0"/>
                <w:color w:val="auto"/>
              </w:rPr>
              <w:tab/>
            </w:r>
            <w:r w:rsidRPr="004B2264">
              <w:rPr>
                <w:b w:val="0"/>
                <w:color w:val="auto"/>
              </w:rPr>
              <w:tab/>
            </w:r>
            <w:r w:rsidRPr="004B2264">
              <w:rPr>
                <w:b w:val="0"/>
                <w:color w:val="auto"/>
              </w:rPr>
              <w:tab/>
            </w:r>
            <w:r w:rsidRPr="004B2264">
              <w:rPr>
                <w:b w:val="0"/>
                <w:color w:val="auto"/>
              </w:rPr>
              <w:tab/>
            </w:r>
            <w:r w:rsidRPr="004B2264">
              <w:rPr>
                <w:b w:val="0"/>
                <w:color w:val="auto"/>
              </w:rPr>
              <w:tab/>
              <w:t>String providerVal = commonURL+providerId+"&amp;returnurl="+requested_url;</w:t>
            </w:r>
          </w:p>
          <w:p w:rsidR="009C3C34" w:rsidRPr="004B2264" w:rsidRDefault="009C3C34" w:rsidP="004B2264">
            <w:pPr>
              <w:spacing w:before="0"/>
              <w:rPr>
                <w:b w:val="0"/>
                <w:color w:val="auto"/>
              </w:rPr>
            </w:pPr>
            <w:r w:rsidRPr="004B2264">
              <w:rPr>
                <w:b w:val="0"/>
                <w:color w:val="auto"/>
              </w:rPr>
              <w:tab/>
            </w:r>
            <w:r w:rsidRPr="004B2264">
              <w:rPr>
                <w:b w:val="0"/>
                <w:color w:val="auto"/>
              </w:rPr>
              <w:tab/>
            </w:r>
            <w:r w:rsidRPr="004B2264">
              <w:rPr>
                <w:b w:val="0"/>
                <w:color w:val="auto"/>
              </w:rPr>
              <w:tab/>
              <w:t>%&gt;</w:t>
            </w:r>
          </w:p>
          <w:p w:rsidR="009C3C34" w:rsidRPr="004B2264" w:rsidRDefault="009C3C34" w:rsidP="004B2264">
            <w:pPr>
              <w:spacing w:before="0"/>
              <w:rPr>
                <w:b w:val="0"/>
                <w:color w:val="auto"/>
              </w:rPr>
            </w:pPr>
            <w:r w:rsidRPr="004B2264">
              <w:rPr>
                <w:b w:val="0"/>
                <w:color w:val="auto"/>
              </w:rPr>
              <w:tab/>
            </w:r>
            <w:r w:rsidRPr="004B2264">
              <w:rPr>
                <w:b w:val="0"/>
                <w:color w:val="auto"/>
              </w:rPr>
              <w:tab/>
            </w:r>
            <w:r w:rsidRPr="004B2264">
              <w:rPr>
                <w:b w:val="0"/>
                <w:color w:val="auto"/>
              </w:rPr>
              <w:tab/>
            </w:r>
            <w:r w:rsidRPr="004B2264">
              <w:rPr>
                <w:b w:val="0"/>
                <w:color w:val="auto"/>
              </w:rPr>
              <w:tab/>
              <w:t>&lt;option value="&lt;%=providerVal%&gt;"&gt;&lt;%=providerName%&gt;&lt;/option&gt;</w:t>
            </w:r>
          </w:p>
          <w:p w:rsidR="009C3C34" w:rsidRPr="004B2264" w:rsidRDefault="009C3C34" w:rsidP="004B2264">
            <w:pPr>
              <w:spacing w:before="0"/>
              <w:rPr>
                <w:b w:val="0"/>
                <w:color w:val="auto"/>
              </w:rPr>
            </w:pPr>
            <w:r w:rsidRPr="004B2264">
              <w:rPr>
                <w:b w:val="0"/>
                <w:color w:val="auto"/>
              </w:rPr>
              <w:tab/>
            </w:r>
            <w:r w:rsidRPr="004B2264">
              <w:rPr>
                <w:b w:val="0"/>
                <w:color w:val="auto"/>
              </w:rPr>
              <w:tab/>
            </w:r>
            <w:r w:rsidRPr="004B2264">
              <w:rPr>
                <w:b w:val="0"/>
                <w:color w:val="auto"/>
              </w:rPr>
              <w:tab/>
              <w:t>&lt;%</w:t>
            </w:r>
          </w:p>
          <w:p w:rsidR="009C3C34" w:rsidRPr="004B2264" w:rsidRDefault="009C3C34" w:rsidP="004B2264">
            <w:pPr>
              <w:spacing w:before="0"/>
              <w:rPr>
                <w:b w:val="0"/>
                <w:color w:val="auto"/>
              </w:rPr>
            </w:pPr>
            <w:r w:rsidRPr="004B2264">
              <w:rPr>
                <w:b w:val="0"/>
                <w:color w:val="auto"/>
              </w:rPr>
              <w:tab/>
            </w:r>
            <w:r w:rsidRPr="004B2264">
              <w:rPr>
                <w:b w:val="0"/>
                <w:color w:val="auto"/>
              </w:rPr>
              <w:tab/>
            </w:r>
            <w:r w:rsidRPr="004B2264">
              <w:rPr>
                <w:b w:val="0"/>
                <w:color w:val="auto"/>
              </w:rPr>
              <w:tab/>
            </w:r>
            <w:r w:rsidRPr="004B2264">
              <w:rPr>
                <w:b w:val="0"/>
                <w:color w:val="auto"/>
              </w:rPr>
              <w:tab/>
            </w:r>
            <w:r w:rsidRPr="004B2264">
              <w:rPr>
                <w:b w:val="0"/>
                <w:color w:val="auto"/>
              </w:rPr>
              <w:tab/>
              <w:t>}</w:t>
            </w:r>
          </w:p>
          <w:p w:rsidR="009C3C34" w:rsidRPr="004B2264" w:rsidRDefault="009C3C34" w:rsidP="004B2264">
            <w:pPr>
              <w:spacing w:before="0"/>
              <w:rPr>
                <w:b w:val="0"/>
                <w:color w:val="auto"/>
              </w:rPr>
            </w:pPr>
            <w:r w:rsidRPr="004B2264">
              <w:rPr>
                <w:b w:val="0"/>
                <w:color w:val="auto"/>
              </w:rPr>
              <w:tab/>
            </w:r>
            <w:r w:rsidRPr="004B2264">
              <w:rPr>
                <w:b w:val="0"/>
                <w:color w:val="auto"/>
              </w:rPr>
              <w:tab/>
            </w:r>
            <w:r w:rsidRPr="004B2264">
              <w:rPr>
                <w:b w:val="0"/>
                <w:color w:val="auto"/>
              </w:rPr>
              <w:tab/>
            </w:r>
            <w:r w:rsidRPr="004B2264">
              <w:rPr>
                <w:b w:val="0"/>
                <w:color w:val="auto"/>
              </w:rPr>
              <w:tab/>
              <w:t xml:space="preserve">}       </w:t>
            </w:r>
          </w:p>
          <w:p w:rsidR="009C3C34" w:rsidRPr="004B2264" w:rsidRDefault="009C3C34" w:rsidP="004B2264">
            <w:pPr>
              <w:spacing w:before="0"/>
              <w:rPr>
                <w:b w:val="0"/>
                <w:color w:val="auto"/>
              </w:rPr>
            </w:pPr>
            <w:r w:rsidRPr="004B2264">
              <w:rPr>
                <w:b w:val="0"/>
                <w:color w:val="auto"/>
              </w:rPr>
              <w:tab/>
            </w:r>
            <w:r w:rsidRPr="004B2264">
              <w:rPr>
                <w:b w:val="0"/>
                <w:color w:val="auto"/>
              </w:rPr>
              <w:tab/>
              <w:t xml:space="preserve">   %&gt;</w:t>
            </w:r>
          </w:p>
          <w:p w:rsidR="009C3C34" w:rsidRPr="004B2264" w:rsidRDefault="009C3C34" w:rsidP="004B2264">
            <w:pPr>
              <w:spacing w:before="0"/>
              <w:rPr>
                <w:b w:val="0"/>
                <w:color w:val="auto"/>
              </w:rPr>
            </w:pPr>
            <w:r w:rsidRPr="004B2264">
              <w:rPr>
                <w:b w:val="0"/>
                <w:color w:val="auto"/>
              </w:rPr>
              <w:tab/>
              <w:t xml:space="preserve">       &lt;/SELECT&gt;</w:t>
            </w:r>
          </w:p>
          <w:p w:rsidR="009C3C34" w:rsidRPr="004B2264" w:rsidRDefault="009C3C34" w:rsidP="004B2264">
            <w:pPr>
              <w:spacing w:before="0"/>
              <w:rPr>
                <w:b w:val="0"/>
                <w:color w:val="auto"/>
              </w:rPr>
            </w:pPr>
            <w:r w:rsidRPr="004B2264">
              <w:rPr>
                <w:b w:val="0"/>
                <w:color w:val="auto"/>
              </w:rPr>
              <w:tab/>
              <w:t xml:space="preserve">   &lt;/td&gt;</w:t>
            </w:r>
          </w:p>
          <w:p w:rsidR="009C3C34" w:rsidRPr="004B2264" w:rsidRDefault="009C3C34" w:rsidP="004B2264">
            <w:pPr>
              <w:spacing w:before="0"/>
              <w:rPr>
                <w:b w:val="0"/>
                <w:color w:val="auto"/>
              </w:rPr>
            </w:pPr>
            <w:r w:rsidRPr="004B2264">
              <w:rPr>
                <w:b w:val="0"/>
                <w:color w:val="auto"/>
              </w:rPr>
              <w:t xml:space="preserve"> </w:t>
            </w:r>
            <w:r w:rsidRPr="004B2264">
              <w:rPr>
                <w:b w:val="0"/>
                <w:color w:val="auto"/>
              </w:rPr>
              <w:tab/>
              <w:t>&lt;/tr&gt;</w:t>
            </w:r>
          </w:p>
        </w:tc>
      </w:tr>
    </w:tbl>
    <w:p w:rsidR="009C3C34" w:rsidRDefault="009C3C34" w:rsidP="00624F34"/>
    <w:p w:rsidR="002A58B8" w:rsidRPr="002A58B8" w:rsidRDefault="002A58B8" w:rsidP="002A58B8">
      <w:pPr>
        <w:pStyle w:val="Heading1-TESS"/>
      </w:pPr>
      <w:bookmarkStart w:id="79" w:name="_Toc308206564"/>
      <w:bookmarkStart w:id="80" w:name="_Toc396473759"/>
      <w:r w:rsidRPr="002A58B8">
        <w:lastRenderedPageBreak/>
        <w:t>Appendix</w:t>
      </w:r>
      <w:bookmarkEnd w:id="79"/>
      <w:bookmarkEnd w:id="80"/>
    </w:p>
    <w:p w:rsidR="002A58B8" w:rsidRPr="00450B56" w:rsidRDefault="002A58B8" w:rsidP="002A58B8">
      <w:pPr>
        <w:pStyle w:val="Bodynew"/>
      </w:pPr>
      <w:r w:rsidRPr="00450B56">
        <w:t>This section contains information to supplement the content contained in this document.</w:t>
      </w:r>
    </w:p>
    <w:p w:rsidR="002A58B8" w:rsidRPr="00450B56" w:rsidRDefault="002A58B8" w:rsidP="001D65B4">
      <w:pPr>
        <w:pStyle w:val="Heading2"/>
      </w:pPr>
      <w:bookmarkStart w:id="81" w:name="_Toc308206565"/>
      <w:bookmarkStart w:id="82" w:name="_Toc396473760"/>
      <w:r w:rsidRPr="00450B56">
        <w:t xml:space="preserve">Appendix A — </w:t>
      </w:r>
      <w:r w:rsidR="00626B98" w:rsidRPr="00626B98">
        <w:t>Terms and Definitions</w:t>
      </w:r>
      <w:bookmarkEnd w:id="81"/>
      <w:bookmarkEnd w:id="82"/>
    </w:p>
    <w:p w:rsidR="002A58B8" w:rsidRPr="00450B56" w:rsidRDefault="002A58B8" w:rsidP="002A58B8">
      <w:pPr>
        <w:pStyle w:val="Bodynew"/>
      </w:pPr>
      <w:r w:rsidRPr="00450B56">
        <w:t xml:space="preserve">This section defines the </w:t>
      </w:r>
      <w:r w:rsidR="00626B98">
        <w:t>t</w:t>
      </w:r>
      <w:r w:rsidR="00626B98" w:rsidRPr="00626B98">
        <w:t xml:space="preserve">erms and </w:t>
      </w:r>
      <w:r w:rsidR="00626B98">
        <w:t>d</w:t>
      </w:r>
      <w:r w:rsidR="00626B98" w:rsidRPr="00626B98">
        <w:t>efinitions</w:t>
      </w:r>
      <w:r w:rsidR="00856412">
        <w:t xml:space="preserve"> </w:t>
      </w:r>
      <w:r w:rsidRPr="00450B56">
        <w:t>required to interpret the document.</w:t>
      </w:r>
    </w:p>
    <w:tbl>
      <w:tblPr>
        <w:tblW w:w="5000" w:type="pct"/>
        <w:tblBorders>
          <w:top w:val="single" w:sz="6" w:space="0" w:color="002776" w:themeColor="text2"/>
          <w:left w:val="single" w:sz="6" w:space="0" w:color="002776" w:themeColor="text2"/>
          <w:bottom w:val="single" w:sz="6" w:space="0" w:color="002776" w:themeColor="text2"/>
          <w:right w:val="single" w:sz="6" w:space="0" w:color="002776" w:themeColor="text2"/>
          <w:insideH w:val="single" w:sz="6" w:space="0" w:color="FFFFFF" w:themeColor="background1"/>
          <w:insideV w:val="single" w:sz="6" w:space="0" w:color="FFFFFF" w:themeColor="background1"/>
        </w:tblBorders>
        <w:tblLook w:val="00A0" w:firstRow="1" w:lastRow="0" w:firstColumn="1" w:lastColumn="0" w:noHBand="0" w:noVBand="0"/>
      </w:tblPr>
      <w:tblGrid>
        <w:gridCol w:w="2181"/>
        <w:gridCol w:w="8115"/>
      </w:tblGrid>
      <w:tr w:rsidR="002A58B8" w:rsidRPr="00AE4489" w:rsidTr="004A22D0">
        <w:tc>
          <w:tcPr>
            <w:tcW w:w="1059" w:type="pct"/>
            <w:tcBorders>
              <w:bottom w:val="single" w:sz="6" w:space="0" w:color="FFFFFF" w:themeColor="background1"/>
            </w:tcBorders>
            <w:shd w:val="clear" w:color="auto" w:fill="002776"/>
          </w:tcPr>
          <w:p w:rsidR="002A58B8" w:rsidRPr="004B2264" w:rsidRDefault="00626B98" w:rsidP="004A22D0">
            <w:pPr>
              <w:spacing w:before="60" w:after="60"/>
              <w:rPr>
                <w:rFonts w:ascii="Arial" w:eastAsia="Times" w:hAnsi="Arial" w:cs="Arial"/>
                <w:b/>
                <w:color w:val="FFFFFF" w:themeColor="background1"/>
                <w:sz w:val="20"/>
                <w:szCs w:val="20"/>
              </w:rPr>
            </w:pPr>
            <w:r w:rsidRPr="004B2264">
              <w:rPr>
                <w:rFonts w:ascii="Arial" w:eastAsia="Times" w:hAnsi="Arial" w:cs="Arial"/>
                <w:b/>
                <w:color w:val="FFFFFF" w:themeColor="background1"/>
                <w:sz w:val="20"/>
                <w:szCs w:val="20"/>
              </w:rPr>
              <w:t>Term</w:t>
            </w:r>
          </w:p>
        </w:tc>
        <w:tc>
          <w:tcPr>
            <w:tcW w:w="3941" w:type="pct"/>
            <w:tcBorders>
              <w:bottom w:val="single" w:sz="6" w:space="0" w:color="FFFFFF" w:themeColor="background1"/>
            </w:tcBorders>
            <w:shd w:val="clear" w:color="auto" w:fill="002776"/>
          </w:tcPr>
          <w:p w:rsidR="002A58B8" w:rsidRPr="004B2264" w:rsidRDefault="002A58B8" w:rsidP="004A22D0">
            <w:pPr>
              <w:spacing w:before="60" w:after="60"/>
              <w:rPr>
                <w:rFonts w:ascii="Arial" w:eastAsia="Times" w:hAnsi="Arial" w:cs="Arial"/>
                <w:b/>
                <w:color w:val="FFFFFF" w:themeColor="background1"/>
                <w:sz w:val="20"/>
                <w:szCs w:val="20"/>
              </w:rPr>
            </w:pPr>
            <w:r w:rsidRPr="004B2264">
              <w:rPr>
                <w:rFonts w:ascii="Arial" w:eastAsia="Times" w:hAnsi="Arial" w:cs="Arial"/>
                <w:b/>
                <w:color w:val="FFFFFF" w:themeColor="background1"/>
                <w:sz w:val="20"/>
                <w:szCs w:val="20"/>
              </w:rPr>
              <w:t>Description</w:t>
            </w:r>
          </w:p>
        </w:tc>
      </w:tr>
      <w:tr w:rsidR="002A58B8" w:rsidRPr="00AE4489" w:rsidTr="004A22D0">
        <w:tc>
          <w:tcPr>
            <w:tcW w:w="1059" w:type="pct"/>
            <w:tcBorders>
              <w:top w:val="single" w:sz="6" w:space="0" w:color="FFFFFF" w:themeColor="background1"/>
              <w:left w:val="single" w:sz="6" w:space="0" w:color="002776" w:themeColor="text2"/>
              <w:bottom w:val="single" w:sz="6" w:space="0" w:color="002776" w:themeColor="text2"/>
              <w:right w:val="single" w:sz="6" w:space="0" w:color="002776" w:themeColor="text2"/>
            </w:tcBorders>
          </w:tcPr>
          <w:p w:rsidR="002A58B8" w:rsidRPr="004B2264" w:rsidRDefault="002A58B8" w:rsidP="004A22D0">
            <w:pPr>
              <w:pStyle w:val="Bodynew"/>
              <w:rPr>
                <w:sz w:val="20"/>
                <w:szCs w:val="20"/>
              </w:rPr>
            </w:pPr>
            <w:r w:rsidRPr="004B2264">
              <w:rPr>
                <w:sz w:val="20"/>
                <w:szCs w:val="20"/>
              </w:rPr>
              <w:t>OAM</w:t>
            </w:r>
          </w:p>
        </w:tc>
        <w:tc>
          <w:tcPr>
            <w:tcW w:w="3941" w:type="pct"/>
            <w:tcBorders>
              <w:top w:val="single" w:sz="6" w:space="0" w:color="FFFFFF" w:themeColor="background1"/>
              <w:left w:val="single" w:sz="6" w:space="0" w:color="002776" w:themeColor="text2"/>
              <w:bottom w:val="single" w:sz="6" w:space="0" w:color="002776" w:themeColor="text2"/>
            </w:tcBorders>
          </w:tcPr>
          <w:p w:rsidR="002A58B8" w:rsidRPr="004B2264" w:rsidRDefault="00626B98" w:rsidP="004B2264">
            <w:pPr>
              <w:pStyle w:val="Bodynew"/>
              <w:rPr>
                <w:sz w:val="20"/>
                <w:szCs w:val="20"/>
              </w:rPr>
            </w:pPr>
            <w:r w:rsidRPr="004B2264">
              <w:rPr>
                <w:sz w:val="20"/>
                <w:szCs w:val="20"/>
              </w:rPr>
              <w:t>Oracle’s web access management product, a part of Oracle’s Identity and Access Management Suite</w:t>
            </w:r>
          </w:p>
        </w:tc>
      </w:tr>
      <w:tr w:rsidR="002A58B8"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2A58B8" w:rsidRPr="004B2264" w:rsidRDefault="002A58B8" w:rsidP="004A22D0">
            <w:pPr>
              <w:pStyle w:val="Bodynew"/>
              <w:rPr>
                <w:sz w:val="20"/>
                <w:szCs w:val="20"/>
              </w:rPr>
            </w:pPr>
            <w:r w:rsidRPr="004B2264">
              <w:rPr>
                <w:sz w:val="20"/>
                <w:szCs w:val="20"/>
              </w:rPr>
              <w:t>OIF</w:t>
            </w:r>
          </w:p>
        </w:tc>
        <w:tc>
          <w:tcPr>
            <w:tcW w:w="3941" w:type="pct"/>
            <w:tcBorders>
              <w:top w:val="single" w:sz="6" w:space="0" w:color="002776" w:themeColor="text2"/>
              <w:left w:val="single" w:sz="6" w:space="0" w:color="002776" w:themeColor="text2"/>
              <w:bottom w:val="single" w:sz="6" w:space="0" w:color="002776" w:themeColor="text2"/>
            </w:tcBorders>
          </w:tcPr>
          <w:p w:rsidR="002A58B8" w:rsidRPr="004B2264" w:rsidRDefault="00626B98" w:rsidP="004B2264">
            <w:pPr>
              <w:pStyle w:val="Bodynew"/>
              <w:rPr>
                <w:sz w:val="20"/>
                <w:szCs w:val="20"/>
              </w:rPr>
            </w:pPr>
            <w:r w:rsidRPr="004B2264">
              <w:rPr>
                <w:sz w:val="20"/>
                <w:szCs w:val="20"/>
              </w:rPr>
              <w:t>Oracle’s Federation product, a part of Oracle’s Identity and Access Management Suite</w:t>
            </w:r>
          </w:p>
        </w:tc>
      </w:tr>
      <w:tr w:rsidR="00B205B3"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B205B3" w:rsidRPr="004B2264" w:rsidRDefault="00B205B3" w:rsidP="004A22D0">
            <w:pPr>
              <w:pStyle w:val="Bodynew"/>
              <w:rPr>
                <w:sz w:val="20"/>
                <w:szCs w:val="20"/>
              </w:rPr>
            </w:pPr>
            <w:r w:rsidRPr="004B2264">
              <w:rPr>
                <w:sz w:val="20"/>
                <w:szCs w:val="20"/>
              </w:rPr>
              <w:t>Federation</w:t>
            </w:r>
          </w:p>
        </w:tc>
        <w:tc>
          <w:tcPr>
            <w:tcW w:w="3941" w:type="pct"/>
            <w:tcBorders>
              <w:top w:val="single" w:sz="6" w:space="0" w:color="002776" w:themeColor="text2"/>
              <w:left w:val="single" w:sz="6" w:space="0" w:color="002776" w:themeColor="text2"/>
              <w:bottom w:val="single" w:sz="6" w:space="0" w:color="002776" w:themeColor="text2"/>
            </w:tcBorders>
          </w:tcPr>
          <w:p w:rsidR="00B205B3" w:rsidRPr="004B2264" w:rsidRDefault="00B205B3" w:rsidP="004A22D0">
            <w:pPr>
              <w:pStyle w:val="Bodynew"/>
              <w:rPr>
                <w:sz w:val="20"/>
                <w:szCs w:val="20"/>
              </w:rPr>
            </w:pPr>
            <w:r w:rsidRPr="004B2264">
              <w:rPr>
                <w:sz w:val="20"/>
                <w:szCs w:val="20"/>
              </w:rPr>
              <w:t>The security concept of exchanging identity information (authentication and authorization assertions) between security domains</w:t>
            </w:r>
          </w:p>
        </w:tc>
      </w:tr>
      <w:tr w:rsidR="002A58B8"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2A58B8" w:rsidRPr="004B2264" w:rsidRDefault="002A58B8" w:rsidP="004A22D0">
            <w:pPr>
              <w:pStyle w:val="Bodynew"/>
              <w:rPr>
                <w:sz w:val="20"/>
                <w:szCs w:val="20"/>
              </w:rPr>
            </w:pPr>
            <w:r w:rsidRPr="004B2264">
              <w:rPr>
                <w:sz w:val="20"/>
                <w:szCs w:val="20"/>
              </w:rPr>
              <w:t>SP</w:t>
            </w:r>
          </w:p>
        </w:tc>
        <w:tc>
          <w:tcPr>
            <w:tcW w:w="3941" w:type="pct"/>
            <w:tcBorders>
              <w:top w:val="single" w:sz="6" w:space="0" w:color="002776" w:themeColor="text2"/>
              <w:left w:val="single" w:sz="6" w:space="0" w:color="002776" w:themeColor="text2"/>
              <w:bottom w:val="single" w:sz="6" w:space="0" w:color="002776" w:themeColor="text2"/>
            </w:tcBorders>
          </w:tcPr>
          <w:p w:rsidR="002A58B8" w:rsidRPr="004B2264" w:rsidRDefault="000D7400" w:rsidP="004A22D0">
            <w:pPr>
              <w:pStyle w:val="Bodynew"/>
              <w:rPr>
                <w:sz w:val="20"/>
                <w:szCs w:val="20"/>
              </w:rPr>
            </w:pPr>
            <w:r w:rsidRPr="004B2264">
              <w:rPr>
                <w:sz w:val="20"/>
                <w:szCs w:val="20"/>
              </w:rPr>
              <w:t>SP</w:t>
            </w:r>
            <w:r w:rsidR="005A4265" w:rsidRPr="004B2264">
              <w:rPr>
                <w:sz w:val="20"/>
                <w:szCs w:val="20"/>
              </w:rPr>
              <w:t> is an </w:t>
            </w:r>
            <w:hyperlink r:id="rId55" w:tooltip="Entity" w:history="1">
              <w:r w:rsidR="005A4265" w:rsidRPr="004B2264">
                <w:rPr>
                  <w:sz w:val="20"/>
                  <w:szCs w:val="20"/>
                </w:rPr>
                <w:t>entity</w:t>
              </w:r>
            </w:hyperlink>
            <w:r w:rsidR="005A4265" w:rsidRPr="004B2264">
              <w:rPr>
                <w:sz w:val="20"/>
                <w:szCs w:val="20"/>
              </w:rPr>
              <w:t> that provides </w:t>
            </w:r>
            <w:hyperlink r:id="rId56" w:tooltip="Service (economics)" w:history="1">
              <w:r w:rsidR="005A4265" w:rsidRPr="004B2264">
                <w:rPr>
                  <w:sz w:val="20"/>
                  <w:szCs w:val="20"/>
                </w:rPr>
                <w:t>services</w:t>
              </w:r>
            </w:hyperlink>
            <w:r w:rsidR="005A4265" w:rsidRPr="004B2264">
              <w:rPr>
                <w:sz w:val="20"/>
                <w:szCs w:val="20"/>
              </w:rPr>
              <w:t> to other entities.</w:t>
            </w:r>
          </w:p>
        </w:tc>
      </w:tr>
      <w:tr w:rsidR="002A58B8"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2A58B8" w:rsidRPr="004B2264" w:rsidRDefault="00ED3E5E" w:rsidP="004A22D0">
            <w:pPr>
              <w:pStyle w:val="Bodynew"/>
              <w:rPr>
                <w:sz w:val="20"/>
                <w:szCs w:val="20"/>
              </w:rPr>
            </w:pPr>
            <w:r>
              <w:rPr>
                <w:sz w:val="20"/>
                <w:szCs w:val="20"/>
              </w:rPr>
              <w:t>IdP</w:t>
            </w:r>
          </w:p>
        </w:tc>
        <w:tc>
          <w:tcPr>
            <w:tcW w:w="3941" w:type="pct"/>
            <w:tcBorders>
              <w:top w:val="single" w:sz="6" w:space="0" w:color="002776" w:themeColor="text2"/>
              <w:left w:val="single" w:sz="6" w:space="0" w:color="002776" w:themeColor="text2"/>
              <w:bottom w:val="single" w:sz="6" w:space="0" w:color="002776" w:themeColor="text2"/>
            </w:tcBorders>
          </w:tcPr>
          <w:p w:rsidR="002A58B8" w:rsidRPr="004B2264" w:rsidRDefault="00ED3E5E" w:rsidP="004A22D0">
            <w:pPr>
              <w:pStyle w:val="Bodynew"/>
              <w:rPr>
                <w:sz w:val="20"/>
                <w:szCs w:val="20"/>
              </w:rPr>
            </w:pPr>
            <w:r>
              <w:rPr>
                <w:sz w:val="20"/>
                <w:szCs w:val="20"/>
              </w:rPr>
              <w:t>IdP</w:t>
            </w:r>
            <w:r w:rsidR="005A4265" w:rsidRPr="004B2264">
              <w:rPr>
                <w:sz w:val="20"/>
                <w:szCs w:val="20"/>
              </w:rPr>
              <w:t xml:space="preserve">  is an authentication module which verifies an identity token, as an alternative to explicitly authorizing a user within a security realm</w:t>
            </w:r>
          </w:p>
        </w:tc>
      </w:tr>
      <w:tr w:rsidR="002A58B8"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2A58B8" w:rsidRPr="004B2264" w:rsidRDefault="002A58B8" w:rsidP="004A22D0">
            <w:pPr>
              <w:pStyle w:val="Bodynew"/>
              <w:rPr>
                <w:sz w:val="20"/>
                <w:szCs w:val="20"/>
              </w:rPr>
            </w:pPr>
            <w:r w:rsidRPr="004B2264">
              <w:rPr>
                <w:sz w:val="20"/>
                <w:szCs w:val="20"/>
              </w:rPr>
              <w:t>ODSEE</w:t>
            </w:r>
          </w:p>
        </w:tc>
        <w:tc>
          <w:tcPr>
            <w:tcW w:w="3941" w:type="pct"/>
            <w:tcBorders>
              <w:top w:val="single" w:sz="6" w:space="0" w:color="002776" w:themeColor="text2"/>
              <w:left w:val="single" w:sz="6" w:space="0" w:color="002776" w:themeColor="text2"/>
              <w:bottom w:val="single" w:sz="6" w:space="0" w:color="002776" w:themeColor="text2"/>
            </w:tcBorders>
          </w:tcPr>
          <w:p w:rsidR="002A58B8" w:rsidRPr="004B2264" w:rsidRDefault="007E4DF2" w:rsidP="00856412">
            <w:pPr>
              <w:pStyle w:val="Bodynew"/>
              <w:rPr>
                <w:sz w:val="20"/>
                <w:szCs w:val="20"/>
              </w:rPr>
            </w:pPr>
            <w:r>
              <w:rPr>
                <w:sz w:val="20"/>
                <w:szCs w:val="20"/>
              </w:rPr>
              <w:t>ODSEE</w:t>
            </w:r>
            <w:r w:rsidR="005A4265" w:rsidRPr="004B2264">
              <w:rPr>
                <w:sz w:val="20"/>
                <w:szCs w:val="20"/>
              </w:rPr>
              <w:t xml:space="preserve"> is a L</w:t>
            </w:r>
            <w:r w:rsidR="00856412" w:rsidRPr="004B2264">
              <w:rPr>
                <w:sz w:val="20"/>
                <w:szCs w:val="20"/>
              </w:rPr>
              <w:t>DAP</w:t>
            </w:r>
            <w:r w:rsidR="005A4265" w:rsidRPr="004B2264">
              <w:rPr>
                <w:sz w:val="20"/>
                <w:szCs w:val="20"/>
              </w:rPr>
              <w:t xml:space="preserve"> V3 standard directory server. It will be deployed as the User store for TESS. </w:t>
            </w:r>
          </w:p>
        </w:tc>
      </w:tr>
      <w:tr w:rsidR="002A58B8"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2A58B8" w:rsidRPr="004B2264" w:rsidRDefault="002A58B8" w:rsidP="004A22D0">
            <w:pPr>
              <w:pStyle w:val="Bodynew"/>
              <w:rPr>
                <w:sz w:val="20"/>
                <w:szCs w:val="20"/>
              </w:rPr>
            </w:pPr>
            <w:r w:rsidRPr="004B2264">
              <w:rPr>
                <w:sz w:val="20"/>
                <w:szCs w:val="20"/>
              </w:rPr>
              <w:t>OVD</w:t>
            </w:r>
          </w:p>
        </w:tc>
        <w:tc>
          <w:tcPr>
            <w:tcW w:w="3941" w:type="pct"/>
            <w:tcBorders>
              <w:top w:val="single" w:sz="6" w:space="0" w:color="002776" w:themeColor="text2"/>
              <w:left w:val="single" w:sz="6" w:space="0" w:color="002776" w:themeColor="text2"/>
              <w:bottom w:val="single" w:sz="6" w:space="0" w:color="002776" w:themeColor="text2"/>
            </w:tcBorders>
          </w:tcPr>
          <w:p w:rsidR="002A58B8" w:rsidRPr="004B2264" w:rsidRDefault="002A58B8" w:rsidP="003824D7">
            <w:pPr>
              <w:pStyle w:val="Bodynew"/>
              <w:rPr>
                <w:sz w:val="20"/>
                <w:szCs w:val="20"/>
              </w:rPr>
            </w:pPr>
            <w:r w:rsidRPr="004B2264">
              <w:rPr>
                <w:sz w:val="20"/>
                <w:szCs w:val="20"/>
              </w:rPr>
              <w:t xml:space="preserve">Oracle </w:t>
            </w:r>
            <w:r w:rsidR="00856412" w:rsidRPr="004B2264">
              <w:rPr>
                <w:sz w:val="20"/>
                <w:szCs w:val="20"/>
              </w:rPr>
              <w:t>Virtual</w:t>
            </w:r>
            <w:r w:rsidRPr="004B2264">
              <w:rPr>
                <w:sz w:val="20"/>
                <w:szCs w:val="20"/>
              </w:rPr>
              <w:t xml:space="preserve"> Directory</w:t>
            </w:r>
            <w:r w:rsidR="005A4265" w:rsidRPr="004B2264">
              <w:rPr>
                <w:sz w:val="20"/>
                <w:szCs w:val="20"/>
              </w:rPr>
              <w:t xml:space="preserve"> provides an aggregated view of various directories and databases.</w:t>
            </w:r>
          </w:p>
        </w:tc>
      </w:tr>
      <w:tr w:rsidR="002A58B8"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2A58B8" w:rsidRPr="004B2264" w:rsidRDefault="002A58B8" w:rsidP="004A22D0">
            <w:pPr>
              <w:pStyle w:val="Bodynew"/>
              <w:rPr>
                <w:sz w:val="20"/>
                <w:szCs w:val="20"/>
              </w:rPr>
            </w:pPr>
            <w:r w:rsidRPr="004B2264">
              <w:rPr>
                <w:sz w:val="20"/>
                <w:szCs w:val="20"/>
              </w:rPr>
              <w:t>IAM</w:t>
            </w:r>
          </w:p>
        </w:tc>
        <w:tc>
          <w:tcPr>
            <w:tcW w:w="3941" w:type="pct"/>
            <w:tcBorders>
              <w:top w:val="single" w:sz="6" w:space="0" w:color="002776" w:themeColor="text2"/>
              <w:left w:val="single" w:sz="6" w:space="0" w:color="002776" w:themeColor="text2"/>
              <w:bottom w:val="single" w:sz="6" w:space="0" w:color="002776" w:themeColor="text2"/>
            </w:tcBorders>
          </w:tcPr>
          <w:p w:rsidR="002A58B8" w:rsidRPr="004B2264" w:rsidRDefault="00D46290" w:rsidP="003824D7">
            <w:pPr>
              <w:pStyle w:val="Bodynew"/>
              <w:rPr>
                <w:sz w:val="20"/>
                <w:szCs w:val="20"/>
              </w:rPr>
            </w:pPr>
            <w:r>
              <w:rPr>
                <w:sz w:val="20"/>
                <w:szCs w:val="20"/>
              </w:rPr>
              <w:t>IAM</w:t>
            </w:r>
            <w:r w:rsidR="005A4265" w:rsidRPr="004B2264">
              <w:rPr>
                <w:sz w:val="20"/>
                <w:szCs w:val="20"/>
              </w:rPr>
              <w:t xml:space="preserve"> system  identify and manage the data used in an information system to authenticate users and grant or deny access rights to data and system resources.</w:t>
            </w:r>
          </w:p>
        </w:tc>
      </w:tr>
      <w:tr w:rsidR="002A58B8"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2A58B8" w:rsidRPr="004B2264" w:rsidRDefault="002A58B8" w:rsidP="004A22D0">
            <w:pPr>
              <w:pStyle w:val="Bodynew"/>
              <w:rPr>
                <w:sz w:val="20"/>
                <w:szCs w:val="20"/>
              </w:rPr>
            </w:pPr>
            <w:r w:rsidRPr="004B2264">
              <w:rPr>
                <w:sz w:val="20"/>
                <w:szCs w:val="20"/>
              </w:rPr>
              <w:t>RDBMS</w:t>
            </w:r>
          </w:p>
        </w:tc>
        <w:tc>
          <w:tcPr>
            <w:tcW w:w="3941" w:type="pct"/>
            <w:tcBorders>
              <w:top w:val="single" w:sz="6" w:space="0" w:color="002776" w:themeColor="text2"/>
              <w:left w:val="single" w:sz="6" w:space="0" w:color="002776" w:themeColor="text2"/>
              <w:bottom w:val="single" w:sz="6" w:space="0" w:color="002776" w:themeColor="text2"/>
            </w:tcBorders>
          </w:tcPr>
          <w:p w:rsidR="002A58B8" w:rsidRPr="004B2264" w:rsidRDefault="00D46290" w:rsidP="00B7318E">
            <w:pPr>
              <w:pStyle w:val="Bodynew"/>
              <w:rPr>
                <w:sz w:val="20"/>
                <w:szCs w:val="20"/>
              </w:rPr>
            </w:pPr>
            <w:r>
              <w:rPr>
                <w:sz w:val="20"/>
                <w:szCs w:val="20"/>
              </w:rPr>
              <w:t xml:space="preserve">RDBMS </w:t>
            </w:r>
            <w:r w:rsidR="005A4265" w:rsidRPr="004B2264">
              <w:rPr>
                <w:sz w:val="20"/>
                <w:szCs w:val="20"/>
              </w:rPr>
              <w:t>store</w:t>
            </w:r>
            <w:r>
              <w:rPr>
                <w:sz w:val="20"/>
                <w:szCs w:val="20"/>
              </w:rPr>
              <w:t xml:space="preserve">s data </w:t>
            </w:r>
            <w:r w:rsidR="005A4265" w:rsidRPr="004B2264">
              <w:rPr>
                <w:sz w:val="20"/>
                <w:szCs w:val="20"/>
              </w:rPr>
              <w:t>in tables and relationships among the data are also stored in tables.</w:t>
            </w:r>
          </w:p>
        </w:tc>
      </w:tr>
      <w:tr w:rsidR="002A58B8"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2A58B8" w:rsidRPr="004B2264" w:rsidRDefault="002A58B8" w:rsidP="004A22D0">
            <w:pPr>
              <w:pStyle w:val="Bodynew"/>
              <w:rPr>
                <w:sz w:val="20"/>
                <w:szCs w:val="20"/>
              </w:rPr>
            </w:pPr>
            <w:r w:rsidRPr="004B2264">
              <w:rPr>
                <w:sz w:val="20"/>
                <w:szCs w:val="20"/>
              </w:rPr>
              <w:t>SAML</w:t>
            </w:r>
          </w:p>
        </w:tc>
        <w:tc>
          <w:tcPr>
            <w:tcW w:w="3941" w:type="pct"/>
            <w:tcBorders>
              <w:top w:val="single" w:sz="6" w:space="0" w:color="002776" w:themeColor="text2"/>
              <w:left w:val="single" w:sz="6" w:space="0" w:color="002776" w:themeColor="text2"/>
              <w:bottom w:val="single" w:sz="6" w:space="0" w:color="002776" w:themeColor="text2"/>
            </w:tcBorders>
          </w:tcPr>
          <w:p w:rsidR="002A58B8" w:rsidRPr="004B2264" w:rsidRDefault="00206FA4" w:rsidP="00B7318E">
            <w:pPr>
              <w:pStyle w:val="Bodynew"/>
              <w:rPr>
                <w:sz w:val="20"/>
                <w:szCs w:val="20"/>
              </w:rPr>
            </w:pPr>
            <w:r>
              <w:rPr>
                <w:sz w:val="20"/>
                <w:szCs w:val="20"/>
              </w:rPr>
              <w:t>SAML</w:t>
            </w:r>
            <w:r w:rsidR="00D95D7C" w:rsidRPr="004B2264">
              <w:rPr>
                <w:sz w:val="20"/>
                <w:szCs w:val="20"/>
              </w:rPr>
              <w:t xml:space="preserve"> - An XML-based standard for exchanging authentication and authorization data between security domains</w:t>
            </w:r>
          </w:p>
        </w:tc>
      </w:tr>
      <w:tr w:rsidR="002A58B8"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2A58B8" w:rsidRPr="004B2264" w:rsidRDefault="002A58B8" w:rsidP="004A22D0">
            <w:pPr>
              <w:pStyle w:val="Bodynew"/>
              <w:rPr>
                <w:sz w:val="20"/>
                <w:szCs w:val="20"/>
              </w:rPr>
            </w:pPr>
            <w:r w:rsidRPr="004B2264">
              <w:rPr>
                <w:sz w:val="20"/>
                <w:szCs w:val="20"/>
              </w:rPr>
              <w:t>SaaS</w:t>
            </w:r>
          </w:p>
        </w:tc>
        <w:tc>
          <w:tcPr>
            <w:tcW w:w="3941" w:type="pct"/>
            <w:tcBorders>
              <w:top w:val="single" w:sz="6" w:space="0" w:color="002776" w:themeColor="text2"/>
              <w:left w:val="single" w:sz="6" w:space="0" w:color="002776" w:themeColor="text2"/>
              <w:bottom w:val="single" w:sz="6" w:space="0" w:color="002776" w:themeColor="text2"/>
            </w:tcBorders>
          </w:tcPr>
          <w:p w:rsidR="002A58B8" w:rsidRPr="004B2264" w:rsidRDefault="00206FA4" w:rsidP="003824D7">
            <w:pPr>
              <w:pStyle w:val="Bodynew"/>
              <w:rPr>
                <w:sz w:val="20"/>
                <w:szCs w:val="20"/>
              </w:rPr>
            </w:pPr>
            <w:r>
              <w:rPr>
                <w:sz w:val="20"/>
                <w:szCs w:val="20"/>
              </w:rPr>
              <w:t>SaaS</w:t>
            </w:r>
            <w:r w:rsidR="005A4265" w:rsidRPr="004B2264">
              <w:rPr>
                <w:sz w:val="20"/>
                <w:szCs w:val="20"/>
              </w:rPr>
              <w:t xml:space="preserve"> is a </w:t>
            </w:r>
            <w:hyperlink r:id="rId57" w:tooltip="Software" w:history="1">
              <w:r w:rsidR="005A4265" w:rsidRPr="004B2264">
                <w:rPr>
                  <w:sz w:val="20"/>
                  <w:szCs w:val="20"/>
                </w:rPr>
                <w:t>software</w:t>
              </w:r>
            </w:hyperlink>
            <w:r w:rsidR="005A4265" w:rsidRPr="004B2264">
              <w:rPr>
                <w:sz w:val="20"/>
                <w:szCs w:val="20"/>
              </w:rPr>
              <w:t> delivery model in which software and its associated </w:t>
            </w:r>
            <w:hyperlink r:id="rId58" w:tooltip="Data (computing)" w:history="1">
              <w:r w:rsidR="005A4265" w:rsidRPr="004B2264">
                <w:rPr>
                  <w:sz w:val="20"/>
                  <w:szCs w:val="20"/>
                </w:rPr>
                <w:t>data</w:t>
              </w:r>
            </w:hyperlink>
            <w:r w:rsidR="005A4265" w:rsidRPr="004B2264">
              <w:rPr>
                <w:sz w:val="20"/>
                <w:szCs w:val="20"/>
              </w:rPr>
              <w:t xml:space="preserve"> are </w:t>
            </w:r>
            <w:hyperlink r:id="rId59" w:tooltip="Internet hosting service" w:history="1">
              <w:r w:rsidR="005A4265" w:rsidRPr="004B2264">
                <w:rPr>
                  <w:sz w:val="20"/>
                  <w:szCs w:val="20"/>
                </w:rPr>
                <w:t>hosted</w:t>
              </w:r>
            </w:hyperlink>
            <w:r w:rsidR="005A4265" w:rsidRPr="004B2264">
              <w:rPr>
                <w:sz w:val="20"/>
                <w:szCs w:val="20"/>
              </w:rPr>
              <w:t> centrally</w:t>
            </w:r>
          </w:p>
        </w:tc>
      </w:tr>
      <w:tr w:rsidR="002A58B8"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2A58B8" w:rsidRPr="004B2264" w:rsidRDefault="002A58B8" w:rsidP="004A22D0">
            <w:pPr>
              <w:pStyle w:val="Bodynew"/>
              <w:rPr>
                <w:sz w:val="20"/>
                <w:szCs w:val="20"/>
              </w:rPr>
            </w:pPr>
            <w:r w:rsidRPr="004B2264">
              <w:rPr>
                <w:sz w:val="20"/>
                <w:szCs w:val="20"/>
              </w:rPr>
              <w:t>LDAP</w:t>
            </w:r>
          </w:p>
        </w:tc>
        <w:tc>
          <w:tcPr>
            <w:tcW w:w="3941" w:type="pct"/>
            <w:tcBorders>
              <w:top w:val="single" w:sz="6" w:space="0" w:color="002776" w:themeColor="text2"/>
              <w:left w:val="single" w:sz="6" w:space="0" w:color="002776" w:themeColor="text2"/>
              <w:bottom w:val="single" w:sz="6" w:space="0" w:color="002776" w:themeColor="text2"/>
            </w:tcBorders>
          </w:tcPr>
          <w:p w:rsidR="002A58B8" w:rsidRPr="004B2264" w:rsidRDefault="00206FA4" w:rsidP="003824D7">
            <w:pPr>
              <w:pStyle w:val="Bodynew"/>
              <w:rPr>
                <w:sz w:val="20"/>
                <w:szCs w:val="20"/>
              </w:rPr>
            </w:pPr>
            <w:r>
              <w:rPr>
                <w:sz w:val="20"/>
                <w:szCs w:val="20"/>
              </w:rPr>
              <w:t>LDAP</w:t>
            </w:r>
            <w:r w:rsidR="00856412" w:rsidRPr="004B2264">
              <w:rPr>
                <w:sz w:val="20"/>
                <w:szCs w:val="20"/>
              </w:rPr>
              <w:t xml:space="preserve"> </w:t>
            </w:r>
            <w:r w:rsidR="00856412" w:rsidRPr="004B2264">
              <w:rPr>
                <w:rStyle w:val="apple-converted-space"/>
                <w:color w:val="000000"/>
                <w:sz w:val="20"/>
                <w:szCs w:val="20"/>
                <w:shd w:val="clear" w:color="auto" w:fill="FFFFFF"/>
              </w:rPr>
              <w:t>is</w:t>
            </w:r>
            <w:r w:rsidR="003824D7" w:rsidRPr="004B2264">
              <w:rPr>
                <w:rStyle w:val="apple-style-span"/>
                <w:rFonts w:eastAsia="MS Mincho"/>
                <w:color w:val="000000"/>
                <w:sz w:val="20"/>
                <w:szCs w:val="20"/>
                <w:shd w:val="clear" w:color="auto" w:fill="FFFFFF"/>
              </w:rPr>
              <w:t xml:space="preserve"> an</w:t>
            </w:r>
            <w:r w:rsidR="003824D7" w:rsidRPr="004B2264">
              <w:rPr>
                <w:rStyle w:val="apple-converted-space"/>
                <w:color w:val="000000"/>
                <w:sz w:val="20"/>
                <w:szCs w:val="20"/>
                <w:shd w:val="clear" w:color="auto" w:fill="FFFFFF"/>
              </w:rPr>
              <w:t> </w:t>
            </w:r>
            <w:r w:rsidR="003824D7" w:rsidRPr="004B2264">
              <w:rPr>
                <w:sz w:val="20"/>
                <w:szCs w:val="20"/>
                <w:shd w:val="clear" w:color="auto" w:fill="FFFFFF"/>
              </w:rPr>
              <w:t>application protocol</w:t>
            </w:r>
            <w:r w:rsidR="003824D7" w:rsidRPr="004B2264">
              <w:rPr>
                <w:rStyle w:val="apple-converted-space"/>
                <w:color w:val="000000"/>
                <w:sz w:val="20"/>
                <w:szCs w:val="20"/>
                <w:shd w:val="clear" w:color="auto" w:fill="FFFFFF"/>
              </w:rPr>
              <w:t> </w:t>
            </w:r>
            <w:r w:rsidR="003824D7" w:rsidRPr="004B2264">
              <w:rPr>
                <w:rStyle w:val="apple-style-span"/>
                <w:rFonts w:eastAsia="MS Mincho"/>
                <w:color w:val="000000"/>
                <w:sz w:val="20"/>
                <w:szCs w:val="20"/>
                <w:shd w:val="clear" w:color="auto" w:fill="FFFFFF"/>
              </w:rPr>
              <w:t>for accessing and maintaining distributed directory information services over an</w:t>
            </w:r>
            <w:r w:rsidR="003824D7" w:rsidRPr="004B2264">
              <w:rPr>
                <w:rStyle w:val="apple-converted-space"/>
                <w:color w:val="000000"/>
                <w:sz w:val="20"/>
                <w:szCs w:val="20"/>
                <w:shd w:val="clear" w:color="auto" w:fill="FFFFFF"/>
              </w:rPr>
              <w:t> </w:t>
            </w:r>
            <w:r w:rsidR="003824D7" w:rsidRPr="004B2264">
              <w:rPr>
                <w:sz w:val="20"/>
                <w:szCs w:val="20"/>
                <w:shd w:val="clear" w:color="auto" w:fill="FFFFFF"/>
              </w:rPr>
              <w:t>Internet Protocol</w:t>
            </w:r>
            <w:r w:rsidR="003824D7" w:rsidRPr="004B2264">
              <w:rPr>
                <w:rStyle w:val="apple-converted-space"/>
                <w:color w:val="000000"/>
                <w:sz w:val="20"/>
                <w:szCs w:val="20"/>
                <w:shd w:val="clear" w:color="auto" w:fill="FFFFFF"/>
              </w:rPr>
              <w:t> </w:t>
            </w:r>
            <w:r w:rsidR="003824D7" w:rsidRPr="004B2264">
              <w:rPr>
                <w:rStyle w:val="apple-style-span"/>
                <w:rFonts w:eastAsia="MS Mincho"/>
                <w:color w:val="000000"/>
                <w:sz w:val="20"/>
                <w:szCs w:val="20"/>
                <w:shd w:val="clear" w:color="auto" w:fill="FFFFFF"/>
              </w:rPr>
              <w:t>(IP) network.</w:t>
            </w:r>
          </w:p>
        </w:tc>
      </w:tr>
      <w:tr w:rsidR="001133D1"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1133D1" w:rsidRPr="004B2264" w:rsidRDefault="001133D1" w:rsidP="004A22D0">
            <w:pPr>
              <w:pStyle w:val="Bodynew"/>
              <w:rPr>
                <w:sz w:val="20"/>
                <w:szCs w:val="20"/>
              </w:rPr>
            </w:pPr>
            <w:r w:rsidRPr="004B2264">
              <w:rPr>
                <w:sz w:val="20"/>
                <w:szCs w:val="20"/>
              </w:rPr>
              <w:t>SSO</w:t>
            </w:r>
          </w:p>
        </w:tc>
        <w:tc>
          <w:tcPr>
            <w:tcW w:w="3941" w:type="pct"/>
            <w:tcBorders>
              <w:top w:val="single" w:sz="6" w:space="0" w:color="002776" w:themeColor="text2"/>
              <w:left w:val="single" w:sz="6" w:space="0" w:color="002776" w:themeColor="text2"/>
              <w:bottom w:val="single" w:sz="6" w:space="0" w:color="002776" w:themeColor="text2"/>
            </w:tcBorders>
          </w:tcPr>
          <w:p w:rsidR="001133D1" w:rsidRPr="004B2264" w:rsidRDefault="006439D6" w:rsidP="00856412">
            <w:pPr>
              <w:pStyle w:val="Bodynew"/>
              <w:rPr>
                <w:sz w:val="20"/>
                <w:szCs w:val="20"/>
              </w:rPr>
            </w:pPr>
            <w:r w:rsidRPr="004B2264">
              <w:rPr>
                <w:sz w:val="20"/>
                <w:szCs w:val="20"/>
              </w:rPr>
              <w:t>SSO</w:t>
            </w:r>
            <w:r w:rsidR="00856412" w:rsidRPr="004B2264">
              <w:rPr>
                <w:sz w:val="20"/>
                <w:szCs w:val="20"/>
              </w:rPr>
              <w:t xml:space="preserve"> enables the user to </w:t>
            </w:r>
            <w:hyperlink r:id="rId60" w:tooltip="Log in" w:history="1">
              <w:r w:rsidR="007A6C65" w:rsidRPr="004B2264">
                <w:rPr>
                  <w:sz w:val="20"/>
                  <w:szCs w:val="20"/>
                </w:rPr>
                <w:t>log in</w:t>
              </w:r>
            </w:hyperlink>
            <w:r w:rsidR="007A6C65" w:rsidRPr="004B2264">
              <w:rPr>
                <w:sz w:val="20"/>
                <w:szCs w:val="20"/>
              </w:rPr>
              <w:t xml:space="preserve"> once and gains access to integrated </w:t>
            </w:r>
            <w:r w:rsidR="00856412" w:rsidRPr="004B2264">
              <w:rPr>
                <w:sz w:val="20"/>
                <w:szCs w:val="20"/>
              </w:rPr>
              <w:t>enterprise</w:t>
            </w:r>
            <w:r w:rsidR="003824D7" w:rsidRPr="004B2264">
              <w:rPr>
                <w:sz w:val="20"/>
                <w:szCs w:val="20"/>
              </w:rPr>
              <w:t xml:space="preserve"> systems</w:t>
            </w:r>
            <w:r w:rsidR="007A6C65" w:rsidRPr="004B2264">
              <w:rPr>
                <w:sz w:val="20"/>
                <w:szCs w:val="20"/>
              </w:rPr>
              <w:t xml:space="preserve"> without being prompted to</w:t>
            </w:r>
            <w:r w:rsidR="003824D7" w:rsidRPr="004B2264">
              <w:rPr>
                <w:sz w:val="20"/>
                <w:szCs w:val="20"/>
              </w:rPr>
              <w:t>r</w:t>
            </w:r>
            <w:r w:rsidR="007A6C65" w:rsidRPr="004B2264">
              <w:rPr>
                <w:sz w:val="20"/>
                <w:szCs w:val="20"/>
              </w:rPr>
              <w:t xml:space="preserve"> log in again</w:t>
            </w:r>
            <w:r w:rsidR="003824D7" w:rsidRPr="004B2264">
              <w:rPr>
                <w:sz w:val="20"/>
                <w:szCs w:val="20"/>
              </w:rPr>
              <w:t>.</w:t>
            </w:r>
          </w:p>
        </w:tc>
      </w:tr>
      <w:tr w:rsidR="005A4FBE" w:rsidRPr="00AE4489" w:rsidTr="004A22D0">
        <w:tc>
          <w:tcPr>
            <w:tcW w:w="1059" w:type="pct"/>
            <w:tcBorders>
              <w:top w:val="single" w:sz="6" w:space="0" w:color="002776" w:themeColor="text2"/>
              <w:left w:val="single" w:sz="6" w:space="0" w:color="002776" w:themeColor="text2"/>
              <w:bottom w:val="single" w:sz="6" w:space="0" w:color="002776" w:themeColor="text2"/>
              <w:right w:val="single" w:sz="6" w:space="0" w:color="002776" w:themeColor="text2"/>
            </w:tcBorders>
          </w:tcPr>
          <w:p w:rsidR="005A4FBE" w:rsidRPr="00D3649C" w:rsidRDefault="005A4FBE" w:rsidP="004A22D0">
            <w:pPr>
              <w:pStyle w:val="Bodynew"/>
              <w:rPr>
                <w:sz w:val="20"/>
                <w:szCs w:val="20"/>
              </w:rPr>
            </w:pPr>
            <w:r w:rsidRPr="00D3649C">
              <w:rPr>
                <w:sz w:val="20"/>
                <w:szCs w:val="20"/>
              </w:rPr>
              <w:t>WLST</w:t>
            </w:r>
          </w:p>
        </w:tc>
        <w:tc>
          <w:tcPr>
            <w:tcW w:w="3941" w:type="pct"/>
            <w:tcBorders>
              <w:top w:val="single" w:sz="6" w:space="0" w:color="002776" w:themeColor="text2"/>
              <w:left w:val="single" w:sz="6" w:space="0" w:color="002776" w:themeColor="text2"/>
              <w:bottom w:val="single" w:sz="6" w:space="0" w:color="002776" w:themeColor="text2"/>
            </w:tcBorders>
          </w:tcPr>
          <w:p w:rsidR="005A4FBE" w:rsidRPr="00D3649C" w:rsidRDefault="005A4FBE" w:rsidP="00856412">
            <w:pPr>
              <w:pStyle w:val="Bodynew"/>
              <w:rPr>
                <w:sz w:val="20"/>
                <w:szCs w:val="20"/>
              </w:rPr>
            </w:pPr>
            <w:r w:rsidRPr="00D3649C">
              <w:rPr>
                <w:color w:val="000000"/>
                <w:sz w:val="20"/>
                <w:szCs w:val="20"/>
                <w:shd w:val="clear" w:color="auto" w:fill="FFFFFF"/>
              </w:rPr>
              <w:t>The WebLogic Scripting Tool (WLST) is a command-line scripting interface that system administrators and operators use to monitor and manage WebLogic Server instances and domains.</w:t>
            </w:r>
          </w:p>
        </w:tc>
      </w:tr>
    </w:tbl>
    <w:p w:rsidR="002A58B8" w:rsidRPr="002A58B8" w:rsidRDefault="002A58B8" w:rsidP="002A58B8">
      <w:pPr>
        <w:pStyle w:val="Caption"/>
        <w:jc w:val="center"/>
        <w:rPr>
          <w:b w:val="0"/>
        </w:rPr>
      </w:pPr>
      <w:bookmarkStart w:id="83" w:name="_Toc308206566"/>
      <w:r w:rsidRPr="002A58B8">
        <w:rPr>
          <w:b w:val="0"/>
        </w:rPr>
        <w:t xml:space="preserve">Table </w:t>
      </w:r>
      <w:r w:rsidRPr="002A58B8">
        <w:rPr>
          <w:b w:val="0"/>
        </w:rPr>
        <w:fldChar w:fldCharType="begin"/>
      </w:r>
      <w:r w:rsidRPr="002A58B8">
        <w:rPr>
          <w:b w:val="0"/>
        </w:rPr>
        <w:instrText xml:space="preserve"> STYLEREF 2 \s </w:instrText>
      </w:r>
      <w:r w:rsidRPr="002A58B8">
        <w:rPr>
          <w:b w:val="0"/>
        </w:rPr>
        <w:fldChar w:fldCharType="separate"/>
      </w:r>
      <w:r w:rsidRPr="002A58B8">
        <w:rPr>
          <w:b w:val="0"/>
          <w:noProof/>
        </w:rPr>
        <w:t>5.1</w:t>
      </w:r>
      <w:r w:rsidRPr="002A58B8">
        <w:rPr>
          <w:b w:val="0"/>
        </w:rPr>
        <w:fldChar w:fldCharType="end"/>
      </w:r>
      <w:r w:rsidRPr="002A58B8">
        <w:rPr>
          <w:b w:val="0"/>
        </w:rPr>
        <w:noBreakHyphen/>
      </w:r>
      <w:r w:rsidRPr="002A58B8">
        <w:rPr>
          <w:b w:val="0"/>
        </w:rPr>
        <w:fldChar w:fldCharType="begin"/>
      </w:r>
      <w:r w:rsidRPr="002A58B8">
        <w:rPr>
          <w:b w:val="0"/>
        </w:rPr>
        <w:instrText xml:space="preserve"> SEQ Table \* ARABIC \s 2 </w:instrText>
      </w:r>
      <w:r w:rsidRPr="002A58B8">
        <w:rPr>
          <w:b w:val="0"/>
        </w:rPr>
        <w:fldChar w:fldCharType="separate"/>
      </w:r>
      <w:r w:rsidRPr="002A58B8">
        <w:rPr>
          <w:b w:val="0"/>
          <w:noProof/>
        </w:rPr>
        <w:t>1</w:t>
      </w:r>
      <w:r w:rsidRPr="002A58B8">
        <w:rPr>
          <w:b w:val="0"/>
        </w:rPr>
        <w:fldChar w:fldCharType="end"/>
      </w:r>
      <w:r w:rsidRPr="002A58B8">
        <w:rPr>
          <w:b w:val="0"/>
        </w:rPr>
        <w:t xml:space="preserve"> </w:t>
      </w:r>
      <w:r w:rsidR="00626B98">
        <w:rPr>
          <w:b w:val="0"/>
        </w:rPr>
        <w:t>Terms and Definitions</w:t>
      </w:r>
    </w:p>
    <w:bookmarkEnd w:id="83"/>
    <w:p w:rsidR="0059395A" w:rsidRDefault="0059395A" w:rsidP="002A58B8">
      <w:pPr>
        <w:pStyle w:val="Caption"/>
        <w:jc w:val="center"/>
        <w:rPr>
          <w:rFonts w:ascii="Arial" w:hAnsi="Arial" w:cs="Arial"/>
          <w:b w:val="0"/>
          <w:sz w:val="22"/>
        </w:rPr>
      </w:pPr>
    </w:p>
    <w:p w:rsidR="0059395A" w:rsidRDefault="0059395A" w:rsidP="001D65B4">
      <w:pPr>
        <w:pStyle w:val="Heading2"/>
      </w:pPr>
      <w:bookmarkStart w:id="84" w:name="_Toc396473761"/>
      <w:r w:rsidRPr="00534075">
        <w:t>Appendix B – Sample SAML artifacts</w:t>
      </w:r>
      <w:bookmarkEnd w:id="84"/>
    </w:p>
    <w:p w:rsidR="0059395A" w:rsidRPr="00F445F2" w:rsidRDefault="0059395A" w:rsidP="0059395A">
      <w:pPr>
        <w:pStyle w:val="NormalParagraph"/>
        <w:rPr>
          <w:rFonts w:ascii="Arial" w:hAnsi="Arial" w:cs="Arial"/>
          <w:sz w:val="22"/>
          <w:szCs w:val="22"/>
        </w:rPr>
      </w:pPr>
      <w:r>
        <w:rPr>
          <w:rFonts w:ascii="Arial" w:hAnsi="Arial" w:cs="Arial"/>
          <w:sz w:val="22"/>
          <w:szCs w:val="22"/>
        </w:rPr>
        <w:t>Figure</w:t>
      </w:r>
      <w:r w:rsidRPr="00F445F2">
        <w:rPr>
          <w:rFonts w:ascii="Arial" w:hAnsi="Arial" w:cs="Arial"/>
          <w:sz w:val="22"/>
          <w:szCs w:val="22"/>
        </w:rPr>
        <w:t xml:space="preserve"> b</w:t>
      </w:r>
      <w:r w:rsidR="00856412">
        <w:rPr>
          <w:rFonts w:ascii="Arial" w:hAnsi="Arial" w:cs="Arial"/>
          <w:sz w:val="22"/>
          <w:szCs w:val="22"/>
        </w:rPr>
        <w:t>elow provides a sample artifact</w:t>
      </w:r>
      <w:r w:rsidRPr="00F445F2">
        <w:rPr>
          <w:rFonts w:ascii="Arial" w:hAnsi="Arial" w:cs="Arial"/>
          <w:sz w:val="22"/>
          <w:szCs w:val="22"/>
        </w:rPr>
        <w:t xml:space="preserve"> of SAML 2.0 responses, assertions, and subjects. </w:t>
      </w:r>
    </w:p>
    <w:p w:rsidR="0059395A" w:rsidRDefault="0059395A" w:rsidP="0059395A">
      <w:pPr>
        <w:pStyle w:val="NormalParagraph"/>
      </w:pPr>
      <w:r>
        <w:rPr>
          <w:noProof/>
        </w:rPr>
        <mc:AlternateContent>
          <mc:Choice Requires="wps">
            <w:drawing>
              <wp:anchor distT="0" distB="0" distL="114300" distR="114300" simplePos="0" relativeHeight="251691008" behindDoc="0" locked="0" layoutInCell="1" allowOverlap="1" wp14:anchorId="4950B99F" wp14:editId="4950B9A0">
                <wp:simplePos x="0" y="0"/>
                <wp:positionH relativeFrom="column">
                  <wp:posOffset>-47625</wp:posOffset>
                </wp:positionH>
                <wp:positionV relativeFrom="paragraph">
                  <wp:posOffset>5890895</wp:posOffset>
                </wp:positionV>
                <wp:extent cx="6478905"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a:effectLst/>
                      </wps:spPr>
                      <wps:txbx>
                        <w:txbxContent>
                          <w:p w:rsidR="005540F2" w:rsidRPr="005D5488" w:rsidRDefault="005540F2" w:rsidP="0059395A">
                            <w:pPr>
                              <w:pStyle w:val="Caption"/>
                              <w:jc w:val="center"/>
                              <w:rPr>
                                <w:b w:val="0"/>
                                <w:noProof/>
                                <w:sz w:val="18"/>
                                <w:szCs w:val="24"/>
                              </w:rPr>
                            </w:pPr>
                            <w:r w:rsidRPr="005D5488">
                              <w:rPr>
                                <w:b w:val="0"/>
                              </w:rPr>
                              <w:t xml:space="preserve">Figure </w:t>
                            </w:r>
                            <w:r>
                              <w:rPr>
                                <w:b w:val="0"/>
                              </w:rPr>
                              <w:fldChar w:fldCharType="begin"/>
                            </w:r>
                            <w:r>
                              <w:rPr>
                                <w:b w:val="0"/>
                              </w:rPr>
                              <w:instrText xml:space="preserve"> STYLEREF 2 \s </w:instrText>
                            </w:r>
                            <w:r>
                              <w:rPr>
                                <w:b w:val="0"/>
                              </w:rPr>
                              <w:fldChar w:fldCharType="separate"/>
                            </w:r>
                            <w:r>
                              <w:rPr>
                                <w:b w:val="0"/>
                                <w:noProof/>
                              </w:rPr>
                              <w:t>5.2</w:t>
                            </w:r>
                            <w:r>
                              <w:rPr>
                                <w:b w:val="0"/>
                              </w:rPr>
                              <w:fldChar w:fldCharType="end"/>
                            </w:r>
                            <w:r>
                              <w:rPr>
                                <w:b w:val="0"/>
                              </w:rPr>
                              <w:t>.</w:t>
                            </w:r>
                            <w:r>
                              <w:rPr>
                                <w:b w:val="0"/>
                              </w:rPr>
                              <w:fldChar w:fldCharType="begin"/>
                            </w:r>
                            <w:r>
                              <w:rPr>
                                <w:b w:val="0"/>
                              </w:rPr>
                              <w:instrText xml:space="preserve"> SEQ Figure \* ARABIC \s 2 </w:instrText>
                            </w:r>
                            <w:r>
                              <w:rPr>
                                <w:b w:val="0"/>
                              </w:rPr>
                              <w:fldChar w:fldCharType="separate"/>
                            </w:r>
                            <w:r>
                              <w:rPr>
                                <w:b w:val="0"/>
                                <w:noProof/>
                              </w:rPr>
                              <w:t>1</w:t>
                            </w:r>
                            <w:r>
                              <w:rPr>
                                <w:b w:val="0"/>
                              </w:rPr>
                              <w:fldChar w:fldCharType="end"/>
                            </w:r>
                            <w:r w:rsidRPr="005D5488">
                              <w:rPr>
                                <w:b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9F" id="Text Box 15" o:spid="_x0000_s1029" type="#_x0000_t202" style="position:absolute;margin-left:-3.75pt;margin-top:463.85pt;width:510.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" stroked="f">
                <v:textbox style="mso-fit-shape-to-text:t" inset="0,0,0,0">
                  <w:txbxContent>
                    <w:p w:rsidR="005540F2" w:rsidRPr="005D5488" w:rsidRDefault="005540F2" w:rsidP="0059395A">
                      <w:pPr>
                        <w:pStyle w:val="Caption"/>
                        <w:jc w:val="center"/>
                        <w:rPr>
                          <w:b w:val="0"/>
                          <w:noProof/>
                          <w:sz w:val="18"/>
                          <w:szCs w:val="24"/>
                        </w:rPr>
                      </w:pPr>
                      <w:r w:rsidRPr="005D5488">
                        <w:rPr>
                          <w:b w:val="0"/>
                        </w:rPr>
                        <w:t xml:space="preserve">Figure </w:t>
                      </w:r>
                      <w:r>
                        <w:rPr>
                          <w:b w:val="0"/>
                        </w:rPr>
                        <w:fldChar w:fldCharType="begin"/>
                      </w:r>
                      <w:r>
                        <w:rPr>
                          <w:b w:val="0"/>
                        </w:rPr>
                        <w:instrText xml:space="preserve"> STYLEREF 2 \s </w:instrText>
                      </w:r>
                      <w:r>
                        <w:rPr>
                          <w:b w:val="0"/>
                        </w:rPr>
                        <w:fldChar w:fldCharType="separate"/>
                      </w:r>
                      <w:r>
                        <w:rPr>
                          <w:b w:val="0"/>
                          <w:noProof/>
                        </w:rPr>
                        <w:t>5.2</w:t>
                      </w:r>
                      <w:r>
                        <w:rPr>
                          <w:b w:val="0"/>
                        </w:rPr>
                        <w:fldChar w:fldCharType="end"/>
                      </w:r>
                      <w:r>
                        <w:rPr>
                          <w:b w:val="0"/>
                        </w:rPr>
                        <w:t>.</w:t>
                      </w:r>
                      <w:r>
                        <w:rPr>
                          <w:b w:val="0"/>
                        </w:rPr>
                        <w:fldChar w:fldCharType="begin"/>
                      </w:r>
                      <w:r>
                        <w:rPr>
                          <w:b w:val="0"/>
                        </w:rPr>
                        <w:instrText xml:space="preserve"> SEQ Figure \* ARABIC \s 2 </w:instrText>
                      </w:r>
                      <w:r>
                        <w:rPr>
                          <w:b w:val="0"/>
                        </w:rPr>
                        <w:fldChar w:fldCharType="separate"/>
                      </w:r>
                      <w:r>
                        <w:rPr>
                          <w:b w:val="0"/>
                          <w:noProof/>
                        </w:rPr>
                        <w:t>1</w:t>
                      </w:r>
                      <w:r>
                        <w:rPr>
                          <w:b w:val="0"/>
                        </w:rPr>
                        <w:fldChar w:fldCharType="end"/>
                      </w:r>
                      <w:r w:rsidRPr="005D5488">
                        <w:rPr>
                          <w:b w:val="0"/>
                        </w:rPr>
                        <w:t xml:space="preserve"> </w:t>
                      </w:r>
                    </w:p>
                  </w:txbxContent>
                </v:textbox>
              </v:shape>
            </w:pict>
          </mc:Fallback>
        </mc:AlternateContent>
      </w:r>
      <w:r w:rsidR="00534075">
        <w:rPr>
          <w:noProof/>
        </w:rPr>
        <mc:AlternateContent>
          <mc:Choice Requires="wps">
            <w:drawing>
              <wp:anchor distT="0" distB="0" distL="114300" distR="114300" simplePos="0" relativeHeight="251695104" behindDoc="0" locked="0" layoutInCell="1" allowOverlap="1" wp14:anchorId="4950B9A1" wp14:editId="4950B9A2">
                <wp:simplePos x="0" y="0"/>
                <wp:positionH relativeFrom="column">
                  <wp:posOffset>-47625</wp:posOffset>
                </wp:positionH>
                <wp:positionV relativeFrom="paragraph">
                  <wp:posOffset>5890895</wp:posOffset>
                </wp:positionV>
                <wp:extent cx="6478905"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a:effectLst/>
                      </wps:spPr>
                      <wps:txbx>
                        <w:txbxContent>
                          <w:p w:rsidR="005540F2" w:rsidRPr="00534075" w:rsidRDefault="005540F2" w:rsidP="00534075">
                            <w:pPr>
                              <w:pStyle w:val="Caption"/>
                              <w:jc w:val="center"/>
                              <w:rPr>
                                <w:b w:val="0"/>
                                <w:noProof/>
                                <w:sz w:val="18"/>
                                <w:szCs w:val="24"/>
                              </w:rPr>
                            </w:pPr>
                            <w:r w:rsidRPr="00534075">
                              <w:rPr>
                                <w:b w:val="0"/>
                              </w:rPr>
                              <w:t xml:space="preserve">Figure </w:t>
                            </w:r>
                            <w:r>
                              <w:rPr>
                                <w:b w:val="0"/>
                              </w:rPr>
                              <w:fldChar w:fldCharType="begin"/>
                            </w:r>
                            <w:r>
                              <w:rPr>
                                <w:b w:val="0"/>
                              </w:rPr>
                              <w:instrText xml:space="preserve"> STYLEREF 2 \s </w:instrText>
                            </w:r>
                            <w:r>
                              <w:rPr>
                                <w:b w:val="0"/>
                              </w:rPr>
                              <w:fldChar w:fldCharType="separate"/>
                            </w:r>
                            <w:r>
                              <w:rPr>
                                <w:b w:val="0"/>
                                <w:noProof/>
                              </w:rPr>
                              <w:t>5.2</w:t>
                            </w:r>
                            <w:r>
                              <w:rPr>
                                <w:b w:val="0"/>
                              </w:rPr>
                              <w:fldChar w:fldCharType="end"/>
                            </w:r>
                            <w:r>
                              <w:rPr>
                                <w:b w:val="0"/>
                              </w:rPr>
                              <w:t>.</w:t>
                            </w:r>
                            <w:r>
                              <w:rPr>
                                <w:b w:val="0"/>
                              </w:rPr>
                              <w:fldChar w:fldCharType="begin"/>
                            </w:r>
                            <w:r>
                              <w:rPr>
                                <w:b w:val="0"/>
                              </w:rPr>
                              <w:instrText xml:space="preserve"> SEQ Figure \* ARABIC \s 2 </w:instrText>
                            </w:r>
                            <w:r>
                              <w:rPr>
                                <w:b w:val="0"/>
                              </w:rPr>
                              <w:fldChar w:fldCharType="separate"/>
                            </w:r>
                            <w:r>
                              <w:rPr>
                                <w:b w:val="0"/>
                                <w:noProof/>
                              </w:rPr>
                              <w:t>2</w:t>
                            </w:r>
                            <w:r>
                              <w:rPr>
                                <w:b w:val="0"/>
                              </w:rPr>
                              <w:fldChar w:fldCharType="end"/>
                            </w:r>
                            <w:r w:rsidRPr="00534075">
                              <w:rPr>
                                <w:b w:val="0"/>
                              </w:rPr>
                              <w:t xml:space="preserve"> Sample SAML 2.0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A1" id="Text Box 1" o:spid="_x0000_s1030" type="#_x0000_t202" style="position:absolute;margin-left:-3.75pt;margin-top:463.85pt;width:510.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" stroked="f">
                <v:textbox style="mso-fit-shape-to-text:t" inset="0,0,0,0">
                  <w:txbxContent>
                    <w:p w:rsidR="005540F2" w:rsidRPr="00534075" w:rsidRDefault="005540F2" w:rsidP="00534075">
                      <w:pPr>
                        <w:pStyle w:val="Caption"/>
                        <w:jc w:val="center"/>
                        <w:rPr>
                          <w:b w:val="0"/>
                          <w:noProof/>
                          <w:sz w:val="18"/>
                          <w:szCs w:val="24"/>
                        </w:rPr>
                      </w:pPr>
                      <w:r w:rsidRPr="00534075">
                        <w:rPr>
                          <w:b w:val="0"/>
                        </w:rPr>
                        <w:t xml:space="preserve">Figure </w:t>
                      </w:r>
                      <w:r>
                        <w:rPr>
                          <w:b w:val="0"/>
                        </w:rPr>
                        <w:fldChar w:fldCharType="begin"/>
                      </w:r>
                      <w:r>
                        <w:rPr>
                          <w:b w:val="0"/>
                        </w:rPr>
                        <w:instrText xml:space="preserve"> STYLEREF 2 \s </w:instrText>
                      </w:r>
                      <w:r>
                        <w:rPr>
                          <w:b w:val="0"/>
                        </w:rPr>
                        <w:fldChar w:fldCharType="separate"/>
                      </w:r>
                      <w:r>
                        <w:rPr>
                          <w:b w:val="0"/>
                          <w:noProof/>
                        </w:rPr>
                        <w:t>5.2</w:t>
                      </w:r>
                      <w:r>
                        <w:rPr>
                          <w:b w:val="0"/>
                        </w:rPr>
                        <w:fldChar w:fldCharType="end"/>
                      </w:r>
                      <w:r>
                        <w:rPr>
                          <w:b w:val="0"/>
                        </w:rPr>
                        <w:t>.</w:t>
                      </w:r>
                      <w:r>
                        <w:rPr>
                          <w:b w:val="0"/>
                        </w:rPr>
                        <w:fldChar w:fldCharType="begin"/>
                      </w:r>
                      <w:r>
                        <w:rPr>
                          <w:b w:val="0"/>
                        </w:rPr>
                        <w:instrText xml:space="preserve"> SEQ Figure \* ARABIC \s 2 </w:instrText>
                      </w:r>
                      <w:r>
                        <w:rPr>
                          <w:b w:val="0"/>
                        </w:rPr>
                        <w:fldChar w:fldCharType="separate"/>
                      </w:r>
                      <w:r>
                        <w:rPr>
                          <w:b w:val="0"/>
                          <w:noProof/>
                        </w:rPr>
                        <w:t>2</w:t>
                      </w:r>
                      <w:r>
                        <w:rPr>
                          <w:b w:val="0"/>
                        </w:rPr>
                        <w:fldChar w:fldCharType="end"/>
                      </w:r>
                      <w:r w:rsidRPr="00534075">
                        <w:rPr>
                          <w:b w:val="0"/>
                        </w:rPr>
                        <w:t xml:space="preserve"> Sample SAML 2.0 Response</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4950B9A3" wp14:editId="4950B9A4">
                <wp:simplePos x="0" y="0"/>
                <wp:positionH relativeFrom="column">
                  <wp:align>center</wp:align>
                </wp:positionH>
                <wp:positionV relativeFrom="paragraph">
                  <wp:posOffset>7620</wp:posOffset>
                </wp:positionV>
                <wp:extent cx="6478905" cy="5826125"/>
                <wp:effectExtent l="0" t="0" r="17145" b="22225"/>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8905" cy="5826642"/>
                        </a:xfrm>
                        <a:prstGeom prst="rect">
                          <a:avLst/>
                        </a:prstGeom>
                        <a:solidFill>
                          <a:srgbClr val="FFFFCC"/>
                        </a:solidFill>
                        <a:ln w="9525">
                          <a:solidFill>
                            <a:srgbClr val="000000"/>
                          </a:solidFill>
                          <a:miter lim="800000"/>
                          <a:headEnd/>
                          <a:tailEnd/>
                        </a:ln>
                      </wps:spPr>
                      <wps:txbx>
                        <w:txbxContent>
                          <w:p w:rsidR="005540F2" w:rsidRPr="005D5488" w:rsidRDefault="005540F2" w:rsidP="0059395A">
                            <w:pPr>
                              <w:rPr>
                                <w:rFonts w:ascii="Arial" w:hAnsi="Arial" w:cs="Arial"/>
                                <w:sz w:val="16"/>
                                <w:szCs w:val="16"/>
                              </w:rPr>
                            </w:pPr>
                            <w:r w:rsidRPr="005D5488">
                              <w:rPr>
                                <w:rFonts w:ascii="Arial" w:hAnsi="Arial" w:cs="Arial"/>
                                <w:sz w:val="16"/>
                                <w:szCs w:val="16"/>
                                <w:u w:val="single"/>
                              </w:rPr>
                              <w:t>&lt;samlp:Response xmlns:samlp="urn:oasis:names:tc:SAML:2.0:protocol" ID="id-1gXJGzPOGdGXrnX0WGrT5v9XFrY-" Version="2.0" IssueInstant="2011-03-16T17:56:44Z" Destination="</w:t>
                            </w:r>
                            <w:hyperlink r:id="rId61" w:history="1">
                              <w:r w:rsidRPr="005D5488">
                                <w:rPr>
                                  <w:rStyle w:val="Hyperlink"/>
                                  <w:rFonts w:ascii="Arial" w:hAnsi="Arial" w:cs="Arial"/>
                                  <w:sz w:val="16"/>
                                  <w:szCs w:val="16"/>
                                </w:rPr>
                                <w:t>http://abctms12.toyota.com:7001/fedletsample/fedletapplication</w:t>
                              </w:r>
                            </w:hyperlink>
                            <w:r w:rsidRPr="005D5488">
                              <w:rPr>
                                <w:rFonts w:ascii="Arial" w:hAnsi="Arial" w:cs="Arial"/>
                                <w:sz w:val="16"/>
                                <w:szCs w:val="16"/>
                                <w:u w:val="single"/>
                              </w:rPr>
                              <w:t>"&gt;&lt;saml:Issuer xmlns:saml="urn:oasis:names:tc:SAML:2.0:assertion" Format="urn:oasis:names:tc:SAML:2.0:nameid-format:entity"&gt;</w:t>
                            </w:r>
                            <w:hyperlink r:id="rId62" w:tgtFrame="blank" w:history="1">
                              <w:r w:rsidRPr="005D5488">
                                <w:rPr>
                                  <w:rStyle w:val="Hyperlink"/>
                                  <w:rFonts w:ascii="Arial" w:hAnsi="Arial" w:cs="Arial"/>
                                  <w:sz w:val="16"/>
                                  <w:szCs w:val="16"/>
                                </w:rPr>
                                <w:t>http://abctms16.xyz.com/fed/</w:t>
                              </w:r>
                              <w:r>
                                <w:rPr>
                                  <w:rStyle w:val="Hyperlink"/>
                                  <w:rFonts w:ascii="Arial" w:hAnsi="Arial" w:cs="Arial"/>
                                  <w:sz w:val="16"/>
                                  <w:szCs w:val="16"/>
                                </w:rPr>
                                <w:t>IdP</w:t>
                              </w:r>
                            </w:hyperlink>
                            <w:r w:rsidRPr="005D5488">
                              <w:rPr>
                                <w:rFonts w:ascii="Arial" w:hAnsi="Arial" w:cs="Arial"/>
                                <w:sz w:val="16"/>
                                <w:szCs w:val="16"/>
                                <w:u w:val="single"/>
                              </w:rPr>
                              <w:t>&lt;/saml:Issuer&gt;&lt;samlp:Status xmlns:samlp="urn:oasis:names:tc:SAML:2.0:protocol"&gt;</w:t>
                            </w:r>
                            <w:r w:rsidRPr="005D5488">
                              <w:rPr>
                                <w:rFonts w:ascii="Arial" w:hAnsi="Arial" w:cs="Arial"/>
                                <w:sz w:val="16"/>
                                <w:szCs w:val="16"/>
                              </w:rPr>
                              <w:br/>
                            </w:r>
                            <w:r w:rsidRPr="005D5488">
                              <w:rPr>
                                <w:rFonts w:ascii="Arial" w:hAnsi="Arial" w:cs="Arial"/>
                                <w:sz w:val="16"/>
                                <w:szCs w:val="16"/>
                                <w:u w:val="single"/>
                              </w:rPr>
                              <w:t>&lt;samlp:StatusCode  xmlns:samlp="urn:oasis:names:tc:SAML:2.0:protocol"</w:t>
                            </w:r>
                            <w:r w:rsidRPr="005D5488">
                              <w:rPr>
                                <w:rFonts w:ascii="Arial" w:hAnsi="Arial" w:cs="Arial"/>
                                <w:sz w:val="16"/>
                                <w:szCs w:val="16"/>
                              </w:rPr>
                              <w:br/>
                            </w:r>
                            <w:r w:rsidRPr="005D5488">
                              <w:rPr>
                                <w:rFonts w:ascii="Arial" w:hAnsi="Arial" w:cs="Arial"/>
                                <w:sz w:val="16"/>
                                <w:szCs w:val="16"/>
                                <w:u w:val="single"/>
                              </w:rPr>
                              <w:t>Value="urn:oasis:names:tc:SAML:2.0:status:Success"&gt;</w:t>
                            </w:r>
                            <w:r w:rsidRPr="005D5488">
                              <w:rPr>
                                <w:rFonts w:ascii="Arial" w:hAnsi="Arial" w:cs="Arial"/>
                                <w:sz w:val="16"/>
                                <w:szCs w:val="16"/>
                              </w:rPr>
                              <w:br/>
                            </w:r>
                            <w:r w:rsidRPr="005D5488">
                              <w:rPr>
                                <w:rFonts w:ascii="Arial" w:hAnsi="Arial" w:cs="Arial"/>
                                <w:sz w:val="16"/>
                                <w:szCs w:val="16"/>
                                <w:u w:val="single"/>
                              </w:rPr>
                              <w:t>&lt;/samlp:StatusCode&gt;</w:t>
                            </w:r>
                            <w:r w:rsidRPr="005D5488">
                              <w:rPr>
                                <w:rFonts w:ascii="Arial" w:hAnsi="Arial" w:cs="Arial"/>
                                <w:sz w:val="16"/>
                                <w:szCs w:val="16"/>
                              </w:rPr>
                              <w:br/>
                            </w:r>
                            <w:r w:rsidRPr="005D5488">
                              <w:rPr>
                                <w:rFonts w:ascii="Arial" w:hAnsi="Arial" w:cs="Arial"/>
                                <w:sz w:val="16"/>
                                <w:szCs w:val="16"/>
                                <w:u w:val="single"/>
                              </w:rPr>
                              <w:t>&lt;/samlp:Status&gt;&lt;saml:Assertion xmlns:saml="urn:oasis:names:tc:SAML:2.0:assertion" xmlns:samlp="urn:oasis:names:tc:SAML:2.0:protocol" ID="id-JEFqQjhEKadXLEFK40EsWWYNmqs-" IssueInstant="2011-03-16T17:56:44Z" Version="2.0"&gt;&lt;saml:Issuer Format="urn:oasis:names:tc:SAML:2.0:nameid-format:entity"&gt;</w:t>
                            </w:r>
                            <w:hyperlink r:id="rId63" w:tgtFrame="blank" w:history="1">
                              <w:r w:rsidRPr="005D5488">
                                <w:rPr>
                                  <w:rStyle w:val="Hyperlink"/>
                                  <w:rFonts w:ascii="Arial" w:hAnsi="Arial" w:cs="Arial"/>
                                  <w:sz w:val="16"/>
                                  <w:szCs w:val="16"/>
                                </w:rPr>
                                <w:t>http://abctms16.xyz.com/fed/</w:t>
                              </w:r>
                              <w:r>
                                <w:rPr>
                                  <w:rStyle w:val="Hyperlink"/>
                                  <w:rFonts w:ascii="Arial" w:hAnsi="Arial" w:cs="Arial"/>
                                  <w:sz w:val="16"/>
                                  <w:szCs w:val="16"/>
                                </w:rPr>
                                <w:t>IdP</w:t>
                              </w:r>
                            </w:hyperlink>
                            <w:r w:rsidRPr="005D5488">
                              <w:rPr>
                                <w:rFonts w:ascii="Arial" w:hAnsi="Arial" w:cs="Arial"/>
                                <w:sz w:val="16"/>
                                <w:szCs w:val="16"/>
                                <w:u w:val="single"/>
                              </w:rPr>
                              <w:t>&lt;/saml:Issuer&gt;&lt;dsig:Signature xmlns:dsig="</w:t>
                            </w:r>
                            <w:hyperlink r:id="rId64" w:history="1">
                              <w:r w:rsidRPr="005D5488">
                                <w:rPr>
                                  <w:rStyle w:val="Hyperlink"/>
                                  <w:rFonts w:ascii="Arial" w:hAnsi="Arial" w:cs="Arial"/>
                                  <w:sz w:val="16"/>
                                  <w:szCs w:val="16"/>
                                </w:rPr>
                                <w:t>http://www.w3.org/2000/09/xmldsig#</w:t>
                              </w:r>
                            </w:hyperlink>
                            <w:r w:rsidRPr="005D5488">
                              <w:rPr>
                                <w:rFonts w:ascii="Arial" w:hAnsi="Arial" w:cs="Arial"/>
                                <w:sz w:val="16"/>
                                <w:szCs w:val="16"/>
                                <w:u w:val="single"/>
                              </w:rPr>
                              <w:t>"&gt;&lt;dsig:SignedInfo&gt;&lt;dsig:CanonicalizationMethod Algorithm="</w:t>
                            </w:r>
                            <w:hyperlink r:id="rId65" w:history="1">
                              <w:r w:rsidRPr="005D5488">
                                <w:rPr>
                                  <w:rStyle w:val="Hyperlink"/>
                                  <w:rFonts w:ascii="Arial" w:hAnsi="Arial" w:cs="Arial"/>
                                  <w:sz w:val="16"/>
                                  <w:szCs w:val="16"/>
                                </w:rPr>
                                <w:t>http://www.w3.org/2001/10/xml-exc-c14n#</w:t>
                              </w:r>
                            </w:hyperlink>
                            <w:r w:rsidRPr="005D5488">
                              <w:rPr>
                                <w:rFonts w:ascii="Arial" w:hAnsi="Arial" w:cs="Arial"/>
                                <w:sz w:val="16"/>
                                <w:szCs w:val="16"/>
                                <w:u w:val="single"/>
                              </w:rPr>
                              <w:t>"/&gt;&lt;dsig:SignatureMethod Algorithm="</w:t>
                            </w:r>
                            <w:hyperlink r:id="rId66" w:anchor="rsa-sha1" w:history="1">
                              <w:r w:rsidRPr="005D5488">
                                <w:rPr>
                                  <w:rStyle w:val="Hyperlink"/>
                                  <w:rFonts w:ascii="Arial" w:hAnsi="Arial" w:cs="Arial"/>
                                  <w:sz w:val="16"/>
                                  <w:szCs w:val="16"/>
                                </w:rPr>
                                <w:t>http://www.w3.org/2000/09/xmldsig#rsa-sha1</w:t>
                              </w:r>
                            </w:hyperlink>
                            <w:r w:rsidRPr="005D5488">
                              <w:rPr>
                                <w:rFonts w:ascii="Arial" w:hAnsi="Arial" w:cs="Arial"/>
                                <w:sz w:val="16"/>
                                <w:szCs w:val="16"/>
                                <w:u w:val="single"/>
                              </w:rPr>
                              <w:t>"/&gt;&lt;dsig:Reference URI="#id-JEFqQjhEKadXLEFK40EsWWYNmqs-"&gt;&lt;dsig:Transforms&gt;&lt;dsig:Transform Algorithm="</w:t>
                            </w:r>
                            <w:hyperlink r:id="rId67" w:anchor="enveloped-signature" w:history="1">
                              <w:r w:rsidRPr="005D5488">
                                <w:rPr>
                                  <w:rStyle w:val="Hyperlink"/>
                                  <w:rFonts w:ascii="Arial" w:hAnsi="Arial" w:cs="Arial"/>
                                  <w:sz w:val="16"/>
                                  <w:szCs w:val="16"/>
                                </w:rPr>
                                <w:t>http://www.w3.org/2000/09/xmldsig#enveloped-signature</w:t>
                              </w:r>
                            </w:hyperlink>
                            <w:r w:rsidRPr="005D5488">
                              <w:rPr>
                                <w:rFonts w:ascii="Arial" w:hAnsi="Arial" w:cs="Arial"/>
                                <w:sz w:val="16"/>
                                <w:szCs w:val="16"/>
                                <w:u w:val="single"/>
                              </w:rPr>
                              <w:t>"/&gt;&lt;dsig:Transform Algorithm="</w:t>
                            </w:r>
                            <w:hyperlink r:id="rId68" w:history="1">
                              <w:r w:rsidRPr="005D5488">
                                <w:rPr>
                                  <w:rStyle w:val="Hyperlink"/>
                                  <w:rFonts w:ascii="Arial" w:hAnsi="Arial" w:cs="Arial"/>
                                  <w:sz w:val="16"/>
                                  <w:szCs w:val="16"/>
                                </w:rPr>
                                <w:t>http://www.w3.org/2001/10/xml-exc-c14n#</w:t>
                              </w:r>
                            </w:hyperlink>
                            <w:r w:rsidRPr="005D5488">
                              <w:rPr>
                                <w:rFonts w:ascii="Arial" w:hAnsi="Arial" w:cs="Arial"/>
                                <w:sz w:val="16"/>
                                <w:szCs w:val="16"/>
                                <w:u w:val="single"/>
                              </w:rPr>
                              <w:t>"/&gt;&lt;/dsig:Transforms&gt;&lt;dsig:DigestMethod Algorithm="</w:t>
                            </w:r>
                            <w:hyperlink r:id="rId69" w:anchor="sha1" w:history="1">
                              <w:r w:rsidRPr="005D5488">
                                <w:rPr>
                                  <w:rStyle w:val="Hyperlink"/>
                                  <w:rFonts w:ascii="Arial" w:hAnsi="Arial" w:cs="Arial"/>
                                  <w:sz w:val="16"/>
                                  <w:szCs w:val="16"/>
                                </w:rPr>
                                <w:t>http://www.w3.org/2000/09/xmldsig#sha1</w:t>
                              </w:r>
                            </w:hyperlink>
                            <w:r w:rsidRPr="005D5488">
                              <w:rPr>
                                <w:rFonts w:ascii="Arial" w:hAnsi="Arial" w:cs="Arial"/>
                                <w:sz w:val="16"/>
                                <w:szCs w:val="16"/>
                                <w:u w:val="single"/>
                              </w:rPr>
                              <w:t>"/&gt;&lt;dsig:DigestValue&gt;NT9WqFZQqv4d5RxxZb4baqs15EI=&lt;/dsig:DigestValue&gt;&lt;/dsig:Reference&gt;&lt;/dsig:SignedInfo&gt;&lt;dsig:SignatureValue&gt;n+qxW4I72z0gAww2J+1bKw/s/GuVy+1SeUJLrpmx4gnakmnxaXlLKjUk43JaT396CHNfS7DS8DjWXd91jKHKBWxnSBQB+wWFd4jqZHpm9XtgTiDwCzTnh44xVwF0d7ihPXZYQ13n0OvdxQ7qJS+XsWb2eAVyRgBNhAM3MkZBa38=&lt;/dsig:SignatureValue&gt;&lt;/dsig:Signature&gt;&lt;saml:Subject&gt;&lt;saml:NameID Format="urn:oasis:names:tc:SAML:2.0:nameid-format:transient" NameQualifier="</w:t>
                            </w:r>
                            <w:hyperlink r:id="rId70" w:history="1">
                              <w:r w:rsidRPr="005D5488">
                                <w:rPr>
                                  <w:rStyle w:val="Hyperlink"/>
                                  <w:rFonts w:ascii="Arial" w:hAnsi="Arial" w:cs="Arial"/>
                                  <w:sz w:val="16"/>
                                  <w:szCs w:val="16"/>
                                </w:rPr>
                                <w:t>http://abctms16.xyz.com/fed/</w:t>
                              </w:r>
                              <w:r>
                                <w:rPr>
                                  <w:rStyle w:val="Hyperlink"/>
                                  <w:rFonts w:ascii="Arial" w:hAnsi="Arial" w:cs="Arial"/>
                                  <w:sz w:val="16"/>
                                  <w:szCs w:val="16"/>
                                </w:rPr>
                                <w:t>IdP</w:t>
                              </w:r>
                            </w:hyperlink>
                            <w:r w:rsidRPr="005D5488">
                              <w:rPr>
                                <w:rFonts w:ascii="Arial" w:hAnsi="Arial" w:cs="Arial"/>
                                <w:sz w:val="16"/>
                                <w:szCs w:val="16"/>
                                <w:u w:val="single"/>
                              </w:rPr>
                              <w:t>" SPNameQualifier="fedlet_sp_sample"&gt;id-36u3C-g0WzfNC0foAP4lUb9fY-w-&lt;/saml:NameID&gt;&lt;saml:SubjectConfirmation Method="urn:oasis:names:tc:SAML:2.0:cm:bearer"&gt;&lt;saml:SubjectConfirmationData NotOnOrAfter="2011-03-16T18:11:44Z" Recipient="</w:t>
                            </w:r>
                            <w:hyperlink r:id="rId71" w:history="1">
                              <w:r w:rsidRPr="005D5488">
                                <w:rPr>
                                  <w:rStyle w:val="Hyperlink"/>
                                  <w:rFonts w:ascii="Arial" w:hAnsi="Arial" w:cs="Arial"/>
                                  <w:sz w:val="16"/>
                                  <w:szCs w:val="16"/>
                                </w:rPr>
                                <w:t>http://abctms12.toyota.com:7001/fedletsample/fedletapplication</w:t>
                              </w:r>
                            </w:hyperlink>
                            <w:r w:rsidRPr="005D5488">
                              <w:rPr>
                                <w:rFonts w:ascii="Arial" w:hAnsi="Arial" w:cs="Arial"/>
                                <w:sz w:val="16"/>
                                <w:szCs w:val="16"/>
                                <w:u w:val="single"/>
                              </w:rPr>
                              <w:t>"/&gt;&lt;/saml:SubjectConfirmation&gt;&lt;/saml:Subject&gt;&lt;saml:Conditions NotBefore="2011-03-16T17:46:44Z" NotOnOrAfter="2011-03-16T18:11:44Z"&gt;&lt;saml:AudienceRestriction&gt;&lt;saml:Audience&gt;fedlet_sp_sample&lt;/saml:Audience&gt;&lt;/saml:AudienceRestriction&gt;&lt;/saml:Conditions&gt;&lt;saml:AuthnStatement AuthnInstant="2011-03-16T17:56:43Z" SessionIndex="id-TBR9mdG0IkDZf0RwyA-kPZc6OBA-" SessionNotOnOrAfter="2011-03-16T18:56:44Z"&gt;&lt;saml:AuthnContext&gt;&lt;saml:AuthnContextClassRef&gt;urn:oasis:names:tc:SAML:2.0:ac:classes:PasswordProtectedTransport&lt;/saml:AuthnContextClassRef&gt;&lt;/saml:AuthnContext&gt;&lt;/saml:AuthnStatement&gt;&lt;saml:AttributeStatement xmlns:x500="urn:oasis:names:tc:SAML:2.0:profiles:attribute:X500" xmlns:xs="</w:t>
                            </w:r>
                            <w:hyperlink r:id="rId72" w:history="1">
                              <w:r w:rsidRPr="005D5488">
                                <w:rPr>
                                  <w:rStyle w:val="Hyperlink"/>
                                  <w:rFonts w:ascii="Arial" w:hAnsi="Arial" w:cs="Arial"/>
                                  <w:sz w:val="16"/>
                                  <w:szCs w:val="16"/>
                                </w:rPr>
                                <w:t>http://www.w3.org/2001/XMLSchema</w:t>
                              </w:r>
                            </w:hyperlink>
                            <w:r w:rsidRPr="005D5488">
                              <w:rPr>
                                <w:rFonts w:ascii="Arial" w:hAnsi="Arial" w:cs="Arial"/>
                                <w:sz w:val="16"/>
                                <w:szCs w:val="16"/>
                                <w:u w:val="single"/>
                              </w:rPr>
                              <w:t>" xmlns:xsi="</w:t>
                            </w:r>
                            <w:hyperlink r:id="rId73" w:history="1">
                              <w:r w:rsidRPr="005D5488">
                                <w:rPr>
                                  <w:rStyle w:val="Hyperlink"/>
                                  <w:rFonts w:ascii="Arial" w:hAnsi="Arial" w:cs="Arial"/>
                                  <w:sz w:val="16"/>
                                  <w:szCs w:val="16"/>
                                </w:rPr>
                                <w:t>http://www.w3.org/2001/XMLSchema-instance</w:t>
                              </w:r>
                            </w:hyperlink>
                            <w:r w:rsidRPr="005D5488">
                              <w:rPr>
                                <w:rFonts w:ascii="Arial" w:hAnsi="Arial" w:cs="Arial"/>
                                <w:sz w:val="16"/>
                                <w:szCs w:val="16"/>
                                <w:u w:val="single"/>
                              </w:rPr>
                              <w:t>"&gt;&lt;saml:Attribute Name="MName" NameFormat="urn:oasis:names:tc:SAML:2.0:attrname-format:basic"/&gt;&lt;saml:Attribute Name="FNAME" NameFormat="urn:oasis:names:tc:SAML:2.0:attrname-format:basic"&gt;&lt;saml:AttributeValue xsi:type="xs:string"&gt;John&lt;/saml:AttributeValue&gt;&lt;/saml:Attribute&gt;&lt;saml:Attribute Name="Email" NameFormat="urn:oasis:names:tc:SAML:2.0:attrname-format:basic"&gt;&lt;saml:AttributeValue xsi:type="xs:string"&gt;</w:t>
                            </w:r>
                            <w:hyperlink r:id="rId74" w:history="1">
                              <w:r w:rsidRPr="005D5488">
                                <w:rPr>
                                  <w:rStyle w:val="Hyperlink"/>
                                  <w:rFonts w:ascii="Arial" w:hAnsi="Arial" w:cs="Arial"/>
                                  <w:sz w:val="16"/>
                                  <w:szCs w:val="16"/>
                                </w:rPr>
                                <w:t>john.doe@xyz.com&lt;/saml:AttributeValue&gt;&lt;/saml:Attribute&gt;&lt;saml:Attribute</w:t>
                              </w:r>
                            </w:hyperlink>
                            <w:r w:rsidRPr="005D5488">
                              <w:rPr>
                                <w:rFonts w:ascii="Arial" w:hAnsi="Arial" w:cs="Arial"/>
                                <w:sz w:val="16"/>
                                <w:szCs w:val="16"/>
                                <w:u w:val="single"/>
                              </w:rPr>
                              <w:t xml:space="preserve"> Name="UPN" NameFormat="urn:oasis:names:tc:SAML:2.0:attrname-format:basic"&gt;&lt;saml:AttributeValue xsi:type="xs:string"&gt;</w:t>
                            </w:r>
                            <w:hyperlink r:id="rId75" w:history="1">
                              <w:r w:rsidRPr="005D5488">
                                <w:rPr>
                                  <w:rStyle w:val="Hyperlink"/>
                                  <w:rFonts w:ascii="Arial" w:hAnsi="Arial" w:cs="Arial"/>
                                  <w:sz w:val="16"/>
                                  <w:szCs w:val="16"/>
                                </w:rPr>
                                <w:t>0123456789@xyz.com&lt;/saml:AttributeValue&gt;&lt;/saml:Attribute&gt;&lt;saml:Attribute</w:t>
                              </w:r>
                            </w:hyperlink>
                            <w:r w:rsidRPr="005D5488">
                              <w:rPr>
                                <w:rFonts w:ascii="Arial" w:hAnsi="Arial" w:cs="Arial"/>
                                <w:sz w:val="16"/>
                                <w:szCs w:val="16"/>
                                <w:u w:val="single"/>
                              </w:rPr>
                              <w:t xml:space="preserve"> Name="Organization" NameFormat="urn:oasis:names:tc:SAML:2.0:attrname-format:basic"/&gt;&lt;saml:Attribute Name="UserID" NameFormat="urn:oasis:names:tc:SAML:2.0:attrname-format:basic"&gt;&lt;saml:AttributeValue xsi:type="xs:string"&gt;47001000654321&lt;/saml:AttributeValue&gt;&lt;/saml:Attribute&gt;&lt;saml:Attribute Name="SN" NameFormat="urn:oasis:names:tc:SAML:2.0:attrname-format:basic"&gt;&lt;saml:AttributeValue xsi:type="xs:string"&gt;Doe&lt;/saml:AttributeValue&gt;&lt;/saml:Attribute&gt;&lt;saml:Attribute Name="FASCN" NameFormat="urn:oasis:names:tc:SAML:2.0:attrname-format:basic"&gt;&lt;saml:AttributeValue xsi:type="xs:string"&gt;47000003210465444000567890147005&lt;/saml:AttributeValue&gt;&lt;/saml:Attribute&gt;&lt;saml:Attribute Name="Agency" NameFormat="urn:oasis:names:tc:SAML:2.0:attrname-format:basic"/&gt;&lt;/saml:AttributeStatement&gt;&lt;/saml:Assertion&gt;&lt;/samlp:Response&gt;</w:t>
                            </w:r>
                            <w:r w:rsidRPr="005D5488">
                              <w:rPr>
                                <w:rFonts w:ascii="Arial" w:hAnsi="Arial" w:cs="Arial"/>
                                <w:sz w:val="16"/>
                                <w:szCs w:val="1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50B9A3" id="Text Box 18" o:spid="_x0000_s1031" type="#_x0000_t202" style="position:absolute;margin-left:0;margin-top:.6pt;width:510.15pt;height:458.75pt;z-index:2516869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" fillcolor="#ffc">
                <v:textbox>
                  <w:txbxContent>
                    <w:p w:rsidR="005540F2" w:rsidRPr="005D5488" w:rsidRDefault="005540F2" w:rsidP="0059395A">
                      <w:pPr>
                        <w:rPr>
                          <w:rFonts w:ascii="Arial" w:hAnsi="Arial" w:cs="Arial"/>
                          <w:sz w:val="16"/>
                          <w:szCs w:val="16"/>
                        </w:rPr>
                      </w:pPr>
                      <w:r w:rsidRPr="005D5488">
                        <w:rPr>
                          <w:rFonts w:ascii="Arial" w:hAnsi="Arial" w:cs="Arial"/>
                          <w:sz w:val="16"/>
                          <w:szCs w:val="16"/>
                          <w:u w:val="single"/>
                        </w:rPr>
                        <w:t>&lt;samlp:Response xmlns:samlp="urn:oasis:names:tc:SAML:2.0:protocol" ID="id-1gXJGzPOGdGXrnX0WGrT5v9XFrY-" Version="2.0" IssueInstant="2011-03-16T17:56:44Z" Destination="</w:t>
                      </w:r>
                      <w:hyperlink r:id="rId76" w:history="1">
                        <w:r w:rsidRPr="005D5488">
                          <w:rPr>
                            <w:rStyle w:val="Hyperlink"/>
                            <w:rFonts w:ascii="Arial" w:hAnsi="Arial" w:cs="Arial"/>
                            <w:sz w:val="16"/>
                            <w:szCs w:val="16"/>
                          </w:rPr>
                          <w:t>http://abctms12.toyota.com:7001/fedletsample/fedletapplication</w:t>
                        </w:r>
                      </w:hyperlink>
                      <w:r w:rsidRPr="005D5488">
                        <w:rPr>
                          <w:rFonts w:ascii="Arial" w:hAnsi="Arial" w:cs="Arial"/>
                          <w:sz w:val="16"/>
                          <w:szCs w:val="16"/>
                          <w:u w:val="single"/>
                        </w:rPr>
                        <w:t>"&gt;&lt;saml:Issuer xmlns:saml="urn:oasis:names:tc:SAML:2.0:assertion" Format="urn:oasis:names:tc:SAML:2.0:nameid-format:entity"&gt;</w:t>
                      </w:r>
                      <w:hyperlink r:id="rId77" w:tgtFrame="blank" w:history="1">
                        <w:r w:rsidRPr="005D5488">
                          <w:rPr>
                            <w:rStyle w:val="Hyperlink"/>
                            <w:rFonts w:ascii="Arial" w:hAnsi="Arial" w:cs="Arial"/>
                            <w:sz w:val="16"/>
                            <w:szCs w:val="16"/>
                          </w:rPr>
                          <w:t>http://abctms16.xyz.com/fed/</w:t>
                        </w:r>
                        <w:r>
                          <w:rPr>
                            <w:rStyle w:val="Hyperlink"/>
                            <w:rFonts w:ascii="Arial" w:hAnsi="Arial" w:cs="Arial"/>
                            <w:sz w:val="16"/>
                            <w:szCs w:val="16"/>
                          </w:rPr>
                          <w:t>IdP</w:t>
                        </w:r>
                      </w:hyperlink>
                      <w:r w:rsidRPr="005D5488">
                        <w:rPr>
                          <w:rFonts w:ascii="Arial" w:hAnsi="Arial" w:cs="Arial"/>
                          <w:sz w:val="16"/>
                          <w:szCs w:val="16"/>
                          <w:u w:val="single"/>
                        </w:rPr>
                        <w:t>&lt;/saml:Issuer&gt;&lt;samlp:Status xmlns:samlp="urn:oasis:names:tc:SAML:2.0:protocol"&gt;</w:t>
                      </w:r>
                      <w:r w:rsidRPr="005D5488">
                        <w:rPr>
                          <w:rFonts w:ascii="Arial" w:hAnsi="Arial" w:cs="Arial"/>
                          <w:sz w:val="16"/>
                          <w:szCs w:val="16"/>
                        </w:rPr>
                        <w:br/>
                      </w:r>
                      <w:r w:rsidRPr="005D5488">
                        <w:rPr>
                          <w:rFonts w:ascii="Arial" w:hAnsi="Arial" w:cs="Arial"/>
                          <w:sz w:val="16"/>
                          <w:szCs w:val="16"/>
                          <w:u w:val="single"/>
                        </w:rPr>
                        <w:t>&lt;samlp:StatusCode  xmlns:samlp="urn:oasis:names:tc:SAML:2.0:protocol"</w:t>
                      </w:r>
                      <w:r w:rsidRPr="005D5488">
                        <w:rPr>
                          <w:rFonts w:ascii="Arial" w:hAnsi="Arial" w:cs="Arial"/>
                          <w:sz w:val="16"/>
                          <w:szCs w:val="16"/>
                        </w:rPr>
                        <w:br/>
                      </w:r>
                      <w:r w:rsidRPr="005D5488">
                        <w:rPr>
                          <w:rFonts w:ascii="Arial" w:hAnsi="Arial" w:cs="Arial"/>
                          <w:sz w:val="16"/>
                          <w:szCs w:val="16"/>
                          <w:u w:val="single"/>
                        </w:rPr>
                        <w:t>Value="urn:oasis:names:tc:SAML:2.0:status:Success"&gt;</w:t>
                      </w:r>
                      <w:r w:rsidRPr="005D5488">
                        <w:rPr>
                          <w:rFonts w:ascii="Arial" w:hAnsi="Arial" w:cs="Arial"/>
                          <w:sz w:val="16"/>
                          <w:szCs w:val="16"/>
                        </w:rPr>
                        <w:br/>
                      </w:r>
                      <w:r w:rsidRPr="005D5488">
                        <w:rPr>
                          <w:rFonts w:ascii="Arial" w:hAnsi="Arial" w:cs="Arial"/>
                          <w:sz w:val="16"/>
                          <w:szCs w:val="16"/>
                          <w:u w:val="single"/>
                        </w:rPr>
                        <w:t>&lt;/samlp:StatusCode&gt;</w:t>
                      </w:r>
                      <w:r w:rsidRPr="005D5488">
                        <w:rPr>
                          <w:rFonts w:ascii="Arial" w:hAnsi="Arial" w:cs="Arial"/>
                          <w:sz w:val="16"/>
                          <w:szCs w:val="16"/>
                        </w:rPr>
                        <w:br/>
                      </w:r>
                      <w:r w:rsidRPr="005D5488">
                        <w:rPr>
                          <w:rFonts w:ascii="Arial" w:hAnsi="Arial" w:cs="Arial"/>
                          <w:sz w:val="16"/>
                          <w:szCs w:val="16"/>
                          <w:u w:val="single"/>
                        </w:rPr>
                        <w:t>&lt;/samlp:Status&gt;&lt;saml:Assertion xmlns:saml="urn:oasis:names:tc:SAML:2.0:assertion" xmlns:samlp="urn:oasis:names:tc:SAML:2.0:protocol" ID="id-JEFqQjhEKadXLEFK40EsWWYNmqs-" IssueInstant="2011-03-16T17:56:44Z" Version="2.0"&gt;&lt;saml:Issuer Format="urn:oasis:names:tc:SAML:2.0:nameid-format:entity"&gt;</w:t>
                      </w:r>
                      <w:hyperlink r:id="rId78" w:tgtFrame="blank" w:history="1">
                        <w:r w:rsidRPr="005D5488">
                          <w:rPr>
                            <w:rStyle w:val="Hyperlink"/>
                            <w:rFonts w:ascii="Arial" w:hAnsi="Arial" w:cs="Arial"/>
                            <w:sz w:val="16"/>
                            <w:szCs w:val="16"/>
                          </w:rPr>
                          <w:t>http://abctms16.xyz.com/fed/</w:t>
                        </w:r>
                        <w:r>
                          <w:rPr>
                            <w:rStyle w:val="Hyperlink"/>
                            <w:rFonts w:ascii="Arial" w:hAnsi="Arial" w:cs="Arial"/>
                            <w:sz w:val="16"/>
                            <w:szCs w:val="16"/>
                          </w:rPr>
                          <w:t>IdP</w:t>
                        </w:r>
                      </w:hyperlink>
                      <w:r w:rsidRPr="005D5488">
                        <w:rPr>
                          <w:rFonts w:ascii="Arial" w:hAnsi="Arial" w:cs="Arial"/>
                          <w:sz w:val="16"/>
                          <w:szCs w:val="16"/>
                          <w:u w:val="single"/>
                        </w:rPr>
                        <w:t>&lt;/saml:Issuer&gt;&lt;dsig:Signature xmlns:dsig="</w:t>
                      </w:r>
                      <w:hyperlink r:id="rId79" w:history="1">
                        <w:r w:rsidRPr="005D5488">
                          <w:rPr>
                            <w:rStyle w:val="Hyperlink"/>
                            <w:rFonts w:ascii="Arial" w:hAnsi="Arial" w:cs="Arial"/>
                            <w:sz w:val="16"/>
                            <w:szCs w:val="16"/>
                          </w:rPr>
                          <w:t>http://www.w3.org/2000/09/xmldsig#</w:t>
                        </w:r>
                      </w:hyperlink>
                      <w:r w:rsidRPr="005D5488">
                        <w:rPr>
                          <w:rFonts w:ascii="Arial" w:hAnsi="Arial" w:cs="Arial"/>
                          <w:sz w:val="16"/>
                          <w:szCs w:val="16"/>
                          <w:u w:val="single"/>
                        </w:rPr>
                        <w:t>"&gt;&lt;dsig:SignedInfo&gt;&lt;dsig:CanonicalizationMethod Algorithm="</w:t>
                      </w:r>
                      <w:hyperlink r:id="rId80" w:history="1">
                        <w:r w:rsidRPr="005D5488">
                          <w:rPr>
                            <w:rStyle w:val="Hyperlink"/>
                            <w:rFonts w:ascii="Arial" w:hAnsi="Arial" w:cs="Arial"/>
                            <w:sz w:val="16"/>
                            <w:szCs w:val="16"/>
                          </w:rPr>
                          <w:t>http://www.w3.org/2001/10/xml-exc-c14n#</w:t>
                        </w:r>
                      </w:hyperlink>
                      <w:r w:rsidRPr="005D5488">
                        <w:rPr>
                          <w:rFonts w:ascii="Arial" w:hAnsi="Arial" w:cs="Arial"/>
                          <w:sz w:val="16"/>
                          <w:szCs w:val="16"/>
                          <w:u w:val="single"/>
                        </w:rPr>
                        <w:t>"/&gt;&lt;dsig:SignatureMethod Algorithm="</w:t>
                      </w:r>
                      <w:hyperlink r:id="rId81" w:anchor="rsa-sha1" w:history="1">
                        <w:r w:rsidRPr="005D5488">
                          <w:rPr>
                            <w:rStyle w:val="Hyperlink"/>
                            <w:rFonts w:ascii="Arial" w:hAnsi="Arial" w:cs="Arial"/>
                            <w:sz w:val="16"/>
                            <w:szCs w:val="16"/>
                          </w:rPr>
                          <w:t>http://www.w3.org/2000/09/xmldsig#rsa-sha1</w:t>
                        </w:r>
                      </w:hyperlink>
                      <w:r w:rsidRPr="005D5488">
                        <w:rPr>
                          <w:rFonts w:ascii="Arial" w:hAnsi="Arial" w:cs="Arial"/>
                          <w:sz w:val="16"/>
                          <w:szCs w:val="16"/>
                          <w:u w:val="single"/>
                        </w:rPr>
                        <w:t>"/&gt;&lt;dsig:Reference URI="#id-JEFqQjhEKadXLEFK40EsWWYNmqs-"&gt;&lt;dsig:Transforms&gt;&lt;dsig:Transform Algorithm="</w:t>
                      </w:r>
                      <w:hyperlink r:id="rId82" w:anchor="enveloped-signature" w:history="1">
                        <w:r w:rsidRPr="005D5488">
                          <w:rPr>
                            <w:rStyle w:val="Hyperlink"/>
                            <w:rFonts w:ascii="Arial" w:hAnsi="Arial" w:cs="Arial"/>
                            <w:sz w:val="16"/>
                            <w:szCs w:val="16"/>
                          </w:rPr>
                          <w:t>http://www.w3.org/2000/09/xmldsig#enveloped-signature</w:t>
                        </w:r>
                      </w:hyperlink>
                      <w:r w:rsidRPr="005D5488">
                        <w:rPr>
                          <w:rFonts w:ascii="Arial" w:hAnsi="Arial" w:cs="Arial"/>
                          <w:sz w:val="16"/>
                          <w:szCs w:val="16"/>
                          <w:u w:val="single"/>
                        </w:rPr>
                        <w:t>"/&gt;&lt;dsig:Transform Algorithm="</w:t>
                      </w:r>
                      <w:hyperlink r:id="rId83" w:history="1">
                        <w:r w:rsidRPr="005D5488">
                          <w:rPr>
                            <w:rStyle w:val="Hyperlink"/>
                            <w:rFonts w:ascii="Arial" w:hAnsi="Arial" w:cs="Arial"/>
                            <w:sz w:val="16"/>
                            <w:szCs w:val="16"/>
                          </w:rPr>
                          <w:t>http://www.w3.org/2001/10/xml-exc-c14n#</w:t>
                        </w:r>
                      </w:hyperlink>
                      <w:r w:rsidRPr="005D5488">
                        <w:rPr>
                          <w:rFonts w:ascii="Arial" w:hAnsi="Arial" w:cs="Arial"/>
                          <w:sz w:val="16"/>
                          <w:szCs w:val="16"/>
                          <w:u w:val="single"/>
                        </w:rPr>
                        <w:t>"/&gt;&lt;/dsig:Transforms&gt;&lt;dsig:DigestMethod Algorithm="</w:t>
                      </w:r>
                      <w:hyperlink r:id="rId84" w:anchor="sha1" w:history="1">
                        <w:r w:rsidRPr="005D5488">
                          <w:rPr>
                            <w:rStyle w:val="Hyperlink"/>
                            <w:rFonts w:ascii="Arial" w:hAnsi="Arial" w:cs="Arial"/>
                            <w:sz w:val="16"/>
                            <w:szCs w:val="16"/>
                          </w:rPr>
                          <w:t>http://www.w3.org/2000/09/xmldsig#sha1</w:t>
                        </w:r>
                      </w:hyperlink>
                      <w:r w:rsidRPr="005D5488">
                        <w:rPr>
                          <w:rFonts w:ascii="Arial" w:hAnsi="Arial" w:cs="Arial"/>
                          <w:sz w:val="16"/>
                          <w:szCs w:val="16"/>
                          <w:u w:val="single"/>
                        </w:rPr>
                        <w:t>"/&gt;&lt;dsig:DigestValue&gt;NT9WqFZQqv4d5RxxZb4baqs15EI=&lt;/dsig:DigestValue&gt;&lt;/dsig:Reference&gt;&lt;/dsig:SignedInfo&gt;&lt;dsig:SignatureValue&gt;n+qxW4I72z0gAww2J+1bKw/s/GuVy+1SeUJLrpmx4gnakmnxaXlLKjUk43JaT396CHNfS7DS8DjWXd91jKHKBWxnSBQB+wWFd4jqZHpm9XtgTiDwCzTnh44xVwF0d7ihPXZYQ13n0OvdxQ7qJS+XsWb2eAVyRgBNhAM3MkZBa38=&lt;/dsig:SignatureValue&gt;&lt;/dsig:Signature&gt;&lt;saml:Subject&gt;&lt;saml:NameID Format="urn:oasis:names:tc:SAML:2.0:nameid-format:transient" NameQualifier="</w:t>
                      </w:r>
                      <w:hyperlink r:id="rId85" w:history="1">
                        <w:r w:rsidRPr="005D5488">
                          <w:rPr>
                            <w:rStyle w:val="Hyperlink"/>
                            <w:rFonts w:ascii="Arial" w:hAnsi="Arial" w:cs="Arial"/>
                            <w:sz w:val="16"/>
                            <w:szCs w:val="16"/>
                          </w:rPr>
                          <w:t>http://abctms16.xyz.com/fed/</w:t>
                        </w:r>
                        <w:r>
                          <w:rPr>
                            <w:rStyle w:val="Hyperlink"/>
                            <w:rFonts w:ascii="Arial" w:hAnsi="Arial" w:cs="Arial"/>
                            <w:sz w:val="16"/>
                            <w:szCs w:val="16"/>
                          </w:rPr>
                          <w:t>IdP</w:t>
                        </w:r>
                      </w:hyperlink>
                      <w:r w:rsidRPr="005D5488">
                        <w:rPr>
                          <w:rFonts w:ascii="Arial" w:hAnsi="Arial" w:cs="Arial"/>
                          <w:sz w:val="16"/>
                          <w:szCs w:val="16"/>
                          <w:u w:val="single"/>
                        </w:rPr>
                        <w:t>" SPNameQualifier="fedlet_sp_sample"&gt;id-36u3C-g0WzfNC0foAP4lUb9fY-w-&lt;/saml:NameID&gt;&lt;saml:SubjectConfirmation Method="urn:oasis:names:tc:SAML:2.0:cm:bearer"&gt;&lt;saml:SubjectConfirmationData NotOnOrAfter="2011-03-16T18:11:44Z" Recipient="</w:t>
                      </w:r>
                      <w:hyperlink r:id="rId86" w:history="1">
                        <w:r w:rsidRPr="005D5488">
                          <w:rPr>
                            <w:rStyle w:val="Hyperlink"/>
                            <w:rFonts w:ascii="Arial" w:hAnsi="Arial" w:cs="Arial"/>
                            <w:sz w:val="16"/>
                            <w:szCs w:val="16"/>
                          </w:rPr>
                          <w:t>http://abctms12.toyota.com:7001/fedletsample/fedletapplication</w:t>
                        </w:r>
                      </w:hyperlink>
                      <w:r w:rsidRPr="005D5488">
                        <w:rPr>
                          <w:rFonts w:ascii="Arial" w:hAnsi="Arial" w:cs="Arial"/>
                          <w:sz w:val="16"/>
                          <w:szCs w:val="16"/>
                          <w:u w:val="single"/>
                        </w:rPr>
                        <w:t>"/&gt;&lt;/saml:SubjectConfirmation&gt;&lt;/saml:Subject&gt;&lt;saml:Conditions NotBefore="2011-03-16T17:46:44Z" NotOnOrAfter="2011-03-16T18:11:44Z"&gt;&lt;saml:AudienceRestriction&gt;&lt;saml:Audience&gt;fedlet_sp_sample&lt;/saml:Audience&gt;&lt;/saml:AudienceRestriction&gt;&lt;/saml:Conditions&gt;&lt;saml:AuthnStatement AuthnInstant="2011-03-16T17:56:43Z" SessionIndex="id-TBR9mdG0IkDZf0RwyA-kPZc6OBA-" SessionNotOnOrAfter="2011-03-16T18:56:44Z"&gt;&lt;saml:AuthnContext&gt;&lt;saml:AuthnContextClassRef&gt;urn:oasis:names:tc:SAML:2.0:ac:classes:PasswordProtectedTransport&lt;/saml:AuthnContextClassRef&gt;&lt;/saml:AuthnContext&gt;&lt;/saml:AuthnStatement&gt;&lt;saml:AttributeStatement xmlns:x500="urn:oasis:names:tc:SAML:2.0:profiles:attribute:X500" xmlns:xs="</w:t>
                      </w:r>
                      <w:hyperlink r:id="rId87" w:history="1">
                        <w:r w:rsidRPr="005D5488">
                          <w:rPr>
                            <w:rStyle w:val="Hyperlink"/>
                            <w:rFonts w:ascii="Arial" w:hAnsi="Arial" w:cs="Arial"/>
                            <w:sz w:val="16"/>
                            <w:szCs w:val="16"/>
                          </w:rPr>
                          <w:t>http://www.w3.org/2001/XMLSchema</w:t>
                        </w:r>
                      </w:hyperlink>
                      <w:r w:rsidRPr="005D5488">
                        <w:rPr>
                          <w:rFonts w:ascii="Arial" w:hAnsi="Arial" w:cs="Arial"/>
                          <w:sz w:val="16"/>
                          <w:szCs w:val="16"/>
                          <w:u w:val="single"/>
                        </w:rPr>
                        <w:t>" xmlns:xsi="</w:t>
                      </w:r>
                      <w:hyperlink r:id="rId88" w:history="1">
                        <w:r w:rsidRPr="005D5488">
                          <w:rPr>
                            <w:rStyle w:val="Hyperlink"/>
                            <w:rFonts w:ascii="Arial" w:hAnsi="Arial" w:cs="Arial"/>
                            <w:sz w:val="16"/>
                            <w:szCs w:val="16"/>
                          </w:rPr>
                          <w:t>http://www.w3.org/2001/XMLSchema-instance</w:t>
                        </w:r>
                      </w:hyperlink>
                      <w:r w:rsidRPr="005D5488">
                        <w:rPr>
                          <w:rFonts w:ascii="Arial" w:hAnsi="Arial" w:cs="Arial"/>
                          <w:sz w:val="16"/>
                          <w:szCs w:val="16"/>
                          <w:u w:val="single"/>
                        </w:rPr>
                        <w:t>"&gt;&lt;saml:Attribute Name="MName" NameFormat="urn:oasis:names:tc:SAML:2.0:attrname-format:basic"/&gt;&lt;saml:Attribute Name="FNAME" NameFormat="urn:oasis:names:tc:SAML:2.0:attrname-format:basic"&gt;&lt;saml:AttributeValue xsi:type="xs:string"&gt;John&lt;/saml:AttributeValue&gt;&lt;/saml:Attribute&gt;&lt;saml:Attribute Name="Email" NameFormat="urn:oasis:names:tc:SAML:2.0:attrname-format:basic"&gt;&lt;saml:AttributeValue xsi:type="xs:string"&gt;</w:t>
                      </w:r>
                      <w:hyperlink r:id="rId89" w:history="1">
                        <w:r w:rsidRPr="005D5488">
                          <w:rPr>
                            <w:rStyle w:val="Hyperlink"/>
                            <w:rFonts w:ascii="Arial" w:hAnsi="Arial" w:cs="Arial"/>
                            <w:sz w:val="16"/>
                            <w:szCs w:val="16"/>
                          </w:rPr>
                          <w:t>john.doe@xyz.com&lt;/saml:AttributeValue&gt;&lt;/saml:Attribute&gt;&lt;saml:Attribute</w:t>
                        </w:r>
                      </w:hyperlink>
                      <w:r w:rsidRPr="005D5488">
                        <w:rPr>
                          <w:rFonts w:ascii="Arial" w:hAnsi="Arial" w:cs="Arial"/>
                          <w:sz w:val="16"/>
                          <w:szCs w:val="16"/>
                          <w:u w:val="single"/>
                        </w:rPr>
                        <w:t xml:space="preserve"> Name="UPN" NameFormat="urn:oasis:names:tc:SAML:2.0:attrname-format:basic"&gt;&lt;saml:AttributeValue xsi:type="xs:string"&gt;</w:t>
                      </w:r>
                      <w:hyperlink r:id="rId90" w:history="1">
                        <w:r w:rsidRPr="005D5488">
                          <w:rPr>
                            <w:rStyle w:val="Hyperlink"/>
                            <w:rFonts w:ascii="Arial" w:hAnsi="Arial" w:cs="Arial"/>
                            <w:sz w:val="16"/>
                            <w:szCs w:val="16"/>
                          </w:rPr>
                          <w:t>0123456789@xyz.com&lt;/saml:AttributeValue&gt;&lt;/saml:Attribute&gt;&lt;saml:Attribute</w:t>
                        </w:r>
                      </w:hyperlink>
                      <w:r w:rsidRPr="005D5488">
                        <w:rPr>
                          <w:rFonts w:ascii="Arial" w:hAnsi="Arial" w:cs="Arial"/>
                          <w:sz w:val="16"/>
                          <w:szCs w:val="16"/>
                          <w:u w:val="single"/>
                        </w:rPr>
                        <w:t xml:space="preserve"> Name="Organization" NameFormat="urn:oasis:names:tc:SAML:2.0:attrname-format:basic"/&gt;&lt;saml:Attribute Name="UserID" NameFormat="urn:oasis:names:tc:SAML:2.0:attrname-format:basic"&gt;&lt;saml:AttributeValue xsi:type="xs:string"&gt;47001000654321&lt;/saml:AttributeValue&gt;&lt;/saml:Attribute&gt;&lt;saml:Attribute Name="SN" NameFormat="urn:oasis:names:tc:SAML:2.0:attrname-format:basic"&gt;&lt;saml:AttributeValue xsi:type="xs:string"&gt;Doe&lt;/saml:AttributeValue&gt;&lt;/saml:Attribute&gt;&lt;saml:Attribute Name="FASCN" NameFormat="urn:oasis:names:tc:SAML:2.0:attrname-format:basic"&gt;&lt;saml:AttributeValue xsi:type="xs:string"&gt;47000003210465444000567890147005&lt;/saml:AttributeValue&gt;&lt;/saml:Attribute&gt;&lt;saml:Attribute Name="Agency" NameFormat="urn:oasis:names:tc:SAML:2.0:attrname-format:basic"/&gt;&lt;/saml:AttributeStatement&gt;&lt;/saml:Assertion&gt;&lt;/samlp:Response&gt;</w:t>
                      </w:r>
                      <w:r w:rsidRPr="005D5488">
                        <w:rPr>
                          <w:rFonts w:ascii="Arial" w:hAnsi="Arial" w:cs="Arial"/>
                          <w:sz w:val="16"/>
                          <w:szCs w:val="16"/>
                        </w:rPr>
                        <w:br/>
                      </w:r>
                    </w:p>
                  </w:txbxContent>
                </v:textbox>
              </v:shape>
            </w:pict>
          </mc:Fallback>
        </mc:AlternateContent>
      </w:r>
    </w:p>
    <w:p w:rsidR="0059395A" w:rsidRDefault="0059395A" w:rsidP="0059395A">
      <w:pPr>
        <w:pStyle w:val="NormalParagraph"/>
      </w:pPr>
    </w:p>
    <w:p w:rsidR="0059395A" w:rsidRPr="00F95EE7" w:rsidRDefault="0059395A" w:rsidP="0059395A">
      <w:pPr>
        <w:pStyle w:val="Caption"/>
        <w:jc w:val="center"/>
        <w:rPr>
          <w:b w:val="0"/>
        </w:rPr>
      </w:pPr>
      <w:r>
        <w:rPr>
          <w:noProof/>
        </w:rPr>
        <mc:AlternateContent>
          <mc:Choice Requires="wps">
            <w:drawing>
              <wp:anchor distT="0" distB="0" distL="114300" distR="114300" simplePos="0" relativeHeight="251689984" behindDoc="0" locked="0" layoutInCell="1" allowOverlap="1" wp14:anchorId="4950B9A5" wp14:editId="4950B9A6">
                <wp:simplePos x="0" y="0"/>
                <wp:positionH relativeFrom="column">
                  <wp:posOffset>-36668</wp:posOffset>
                </wp:positionH>
                <wp:positionV relativeFrom="paragraph">
                  <wp:posOffset>5423535</wp:posOffset>
                </wp:positionV>
                <wp:extent cx="647890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6478905" cy="635"/>
                        </a:xfrm>
                        <a:prstGeom prst="rect">
                          <a:avLst/>
                        </a:prstGeom>
                        <a:solidFill>
                          <a:prstClr val="white"/>
                        </a:solidFill>
                        <a:ln>
                          <a:noFill/>
                        </a:ln>
                        <a:effectLst/>
                      </wps:spPr>
                      <wps:txbx>
                        <w:txbxContent>
                          <w:p w:rsidR="005540F2" w:rsidRPr="00F445F2" w:rsidRDefault="005540F2" w:rsidP="0059395A">
                            <w:pPr>
                              <w:pStyle w:val="Caption"/>
                              <w:jc w:val="center"/>
                              <w:rPr>
                                <w:b w:val="0"/>
                                <w:noProof/>
                                <w:sz w:val="1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A5" id="Text Box 19" o:spid="_x0000_s1032" type="#_x0000_t202" style="position:absolute;left:0;text-align:left;margin-left:-2.9pt;margin-top:427.05pt;width:510.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" stroked="f">
                <v:textbox style="mso-fit-shape-to-text:t" inset="0,0,0,0">
                  <w:txbxContent>
                    <w:p w:rsidR="005540F2" w:rsidRPr="00F445F2" w:rsidRDefault="005540F2" w:rsidP="0059395A">
                      <w:pPr>
                        <w:pStyle w:val="Caption"/>
                        <w:jc w:val="center"/>
                        <w:rPr>
                          <w:b w:val="0"/>
                          <w:noProof/>
                          <w:sz w:val="18"/>
                          <w:szCs w:val="24"/>
                        </w:rPr>
                      </w:pPr>
                    </w:p>
                  </w:txbxContent>
                </v:textbox>
              </v:shape>
            </w:pict>
          </mc:Fallback>
        </mc:AlternateContent>
      </w:r>
      <w:r>
        <w:br w:type="page"/>
      </w:r>
    </w:p>
    <w:p w:rsidR="0059395A" w:rsidRPr="005E43AD" w:rsidDel="005540F2" w:rsidRDefault="0059395A" w:rsidP="0059395A">
      <w:pPr>
        <w:pStyle w:val="NormalParagraph"/>
        <w:rPr>
          <w:del w:id="85" w:author="Pethakamsetty, Gangadhar" w:date="2014-12-31T12:44:00Z"/>
        </w:rPr>
      </w:pPr>
      <w:r>
        <w:rPr>
          <w:noProof/>
        </w:rPr>
        <w:lastRenderedPageBreak/>
        <mc:AlternateContent>
          <mc:Choice Requires="wps">
            <w:drawing>
              <wp:anchor distT="0" distB="0" distL="114300" distR="114300" simplePos="0" relativeHeight="251693056" behindDoc="0" locked="0" layoutInCell="1" allowOverlap="1" wp14:anchorId="4950B9A7" wp14:editId="4950B9A8">
                <wp:simplePos x="0" y="0"/>
                <wp:positionH relativeFrom="column">
                  <wp:posOffset>-15875</wp:posOffset>
                </wp:positionH>
                <wp:positionV relativeFrom="paragraph">
                  <wp:posOffset>1786093</wp:posOffset>
                </wp:positionV>
                <wp:extent cx="6412865" cy="635"/>
                <wp:effectExtent l="0" t="0" r="6985" b="0"/>
                <wp:wrapNone/>
                <wp:docPr id="20" name="Text Box 20"/>
                <wp:cNvGraphicFramePr/>
                <a:graphic xmlns:a="http://schemas.openxmlformats.org/drawingml/2006/main">
                  <a:graphicData uri="http://schemas.microsoft.com/office/word/2010/wordprocessingShape">
                    <wps:wsp>
                      <wps:cNvSpPr txBox="1"/>
                      <wps:spPr>
                        <a:xfrm>
                          <a:off x="0" y="0"/>
                          <a:ext cx="6412865" cy="635"/>
                        </a:xfrm>
                        <a:prstGeom prst="rect">
                          <a:avLst/>
                        </a:prstGeom>
                        <a:solidFill>
                          <a:prstClr val="white"/>
                        </a:solidFill>
                        <a:ln>
                          <a:noFill/>
                        </a:ln>
                        <a:effectLst/>
                      </wps:spPr>
                      <wps:txbx>
                        <w:txbxContent>
                          <w:p w:rsidR="005540F2" w:rsidRPr="005D5488" w:rsidRDefault="005540F2" w:rsidP="0059395A">
                            <w:pPr>
                              <w:pStyle w:val="Caption"/>
                              <w:jc w:val="center"/>
                              <w:rPr>
                                <w:b w:val="0"/>
                                <w:noProof/>
                                <w:sz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A7" id="Text Box 20" o:spid="_x0000_s1033" type="#_x0000_t202" style="position:absolute;margin-left:-1.25pt;margin-top:140.65pt;width:504.9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WyHNQIAAHQEAAAOAAAAZHJzL2Uyb0RvYy54bWysVFFv2jAQfp+0/2D5fQTYyq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" stroked="f">
                <v:textbox style="mso-fit-shape-to-text:t" inset="0,0,0,0">
                  <w:txbxContent>
                    <w:p w:rsidR="005540F2" w:rsidRPr="005D5488" w:rsidRDefault="005540F2" w:rsidP="0059395A">
                      <w:pPr>
                        <w:pStyle w:val="Caption"/>
                        <w:jc w:val="center"/>
                        <w:rPr>
                          <w:b w:val="0"/>
                          <w:noProof/>
                          <w:sz w:val="18"/>
                        </w:rPr>
                      </w:pPr>
                    </w:p>
                  </w:txbxContent>
                </v:textbox>
              </v:shape>
            </w:pict>
          </mc:Fallback>
        </mc:AlternateContent>
      </w:r>
      <w:r w:rsidR="00534075">
        <w:rPr>
          <w:noProof/>
        </w:rPr>
        <mc:AlternateContent>
          <mc:Choice Requires="wps">
            <w:drawing>
              <wp:anchor distT="0" distB="0" distL="114300" distR="114300" simplePos="0" relativeHeight="251697152" behindDoc="0" locked="0" layoutInCell="1" allowOverlap="1" wp14:anchorId="4950B9A9" wp14:editId="4950B9AA">
                <wp:simplePos x="0" y="0"/>
                <wp:positionH relativeFrom="column">
                  <wp:posOffset>-8255</wp:posOffset>
                </wp:positionH>
                <wp:positionV relativeFrom="paragraph">
                  <wp:posOffset>1578610</wp:posOffset>
                </wp:positionV>
                <wp:extent cx="641286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6412865" cy="635"/>
                        </a:xfrm>
                        <a:prstGeom prst="rect">
                          <a:avLst/>
                        </a:prstGeom>
                        <a:solidFill>
                          <a:prstClr val="white"/>
                        </a:solidFill>
                        <a:ln>
                          <a:noFill/>
                        </a:ln>
                        <a:effectLst/>
                      </wps:spPr>
                      <wps:txbx>
                        <w:txbxContent>
                          <w:p w:rsidR="005540F2" w:rsidRPr="00534075" w:rsidRDefault="005540F2" w:rsidP="00534075">
                            <w:pPr>
                              <w:pStyle w:val="Caption"/>
                              <w:jc w:val="center"/>
                              <w:rPr>
                                <w:b w:val="0"/>
                                <w:noProof/>
                                <w:sz w:val="18"/>
                                <w:szCs w:val="24"/>
                              </w:rPr>
                            </w:pPr>
                            <w:r w:rsidRPr="00534075">
                              <w:rPr>
                                <w:b w:val="0"/>
                              </w:rPr>
                              <w:t xml:space="preserve">Figure </w:t>
                            </w:r>
                            <w:r>
                              <w:rPr>
                                <w:b w:val="0"/>
                              </w:rPr>
                              <w:fldChar w:fldCharType="begin"/>
                            </w:r>
                            <w:r>
                              <w:rPr>
                                <w:b w:val="0"/>
                              </w:rPr>
                              <w:instrText xml:space="preserve"> STYLEREF 2 \s </w:instrText>
                            </w:r>
                            <w:r>
                              <w:rPr>
                                <w:b w:val="0"/>
                              </w:rPr>
                              <w:fldChar w:fldCharType="separate"/>
                            </w:r>
                            <w:r>
                              <w:rPr>
                                <w:b w:val="0"/>
                                <w:noProof/>
                              </w:rPr>
                              <w:t>5.2</w:t>
                            </w:r>
                            <w:r>
                              <w:rPr>
                                <w:b w:val="0"/>
                              </w:rPr>
                              <w:fldChar w:fldCharType="end"/>
                            </w:r>
                            <w:r>
                              <w:rPr>
                                <w:b w:val="0"/>
                              </w:rPr>
                              <w:t>.</w:t>
                            </w:r>
                            <w:r>
                              <w:rPr>
                                <w:b w:val="0"/>
                              </w:rPr>
                              <w:fldChar w:fldCharType="begin"/>
                            </w:r>
                            <w:r>
                              <w:rPr>
                                <w:b w:val="0"/>
                              </w:rPr>
                              <w:instrText xml:space="preserve"> SEQ Figure \* ARABIC \s 2 </w:instrText>
                            </w:r>
                            <w:r>
                              <w:rPr>
                                <w:b w:val="0"/>
                              </w:rPr>
                              <w:fldChar w:fldCharType="separate"/>
                            </w:r>
                            <w:r>
                              <w:rPr>
                                <w:b w:val="0"/>
                                <w:noProof/>
                              </w:rPr>
                              <w:t>3</w:t>
                            </w:r>
                            <w:r>
                              <w:rPr>
                                <w:b w:val="0"/>
                              </w:rPr>
                              <w:fldChar w:fldCharType="end"/>
                            </w:r>
                            <w:r w:rsidRPr="00534075">
                              <w:rPr>
                                <w:b w:val="0"/>
                              </w:rPr>
                              <w:t xml:space="preserve"> Sample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A9" id="Text Box 24" o:spid="_x0000_s1034" type="#_x0000_t202" style="position:absolute;margin-left:-.65pt;margin-top:124.3pt;width:504.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" stroked="f">
                <v:textbox style="mso-fit-shape-to-text:t" inset="0,0,0,0">
                  <w:txbxContent>
                    <w:p w:rsidR="005540F2" w:rsidRPr="00534075" w:rsidRDefault="005540F2" w:rsidP="00534075">
                      <w:pPr>
                        <w:pStyle w:val="Caption"/>
                        <w:jc w:val="center"/>
                        <w:rPr>
                          <w:b w:val="0"/>
                          <w:noProof/>
                          <w:sz w:val="18"/>
                          <w:szCs w:val="24"/>
                        </w:rPr>
                      </w:pPr>
                      <w:r w:rsidRPr="00534075">
                        <w:rPr>
                          <w:b w:val="0"/>
                        </w:rPr>
                        <w:t xml:space="preserve">Figure </w:t>
                      </w:r>
                      <w:r>
                        <w:rPr>
                          <w:b w:val="0"/>
                        </w:rPr>
                        <w:fldChar w:fldCharType="begin"/>
                      </w:r>
                      <w:r>
                        <w:rPr>
                          <w:b w:val="0"/>
                        </w:rPr>
                        <w:instrText xml:space="preserve"> STYLEREF 2 \s </w:instrText>
                      </w:r>
                      <w:r>
                        <w:rPr>
                          <w:b w:val="0"/>
                        </w:rPr>
                        <w:fldChar w:fldCharType="separate"/>
                      </w:r>
                      <w:r>
                        <w:rPr>
                          <w:b w:val="0"/>
                          <w:noProof/>
                        </w:rPr>
                        <w:t>5.2</w:t>
                      </w:r>
                      <w:r>
                        <w:rPr>
                          <w:b w:val="0"/>
                        </w:rPr>
                        <w:fldChar w:fldCharType="end"/>
                      </w:r>
                      <w:r>
                        <w:rPr>
                          <w:b w:val="0"/>
                        </w:rPr>
                        <w:t>.</w:t>
                      </w:r>
                      <w:r>
                        <w:rPr>
                          <w:b w:val="0"/>
                        </w:rPr>
                        <w:fldChar w:fldCharType="begin"/>
                      </w:r>
                      <w:r>
                        <w:rPr>
                          <w:b w:val="0"/>
                        </w:rPr>
                        <w:instrText xml:space="preserve"> SEQ Figure \* ARABIC \s 2 </w:instrText>
                      </w:r>
                      <w:r>
                        <w:rPr>
                          <w:b w:val="0"/>
                        </w:rPr>
                        <w:fldChar w:fldCharType="separate"/>
                      </w:r>
                      <w:r>
                        <w:rPr>
                          <w:b w:val="0"/>
                          <w:noProof/>
                        </w:rPr>
                        <w:t>3</w:t>
                      </w:r>
                      <w:r>
                        <w:rPr>
                          <w:b w:val="0"/>
                        </w:rPr>
                        <w:fldChar w:fldCharType="end"/>
                      </w:r>
                      <w:r w:rsidRPr="00534075">
                        <w:rPr>
                          <w:b w:val="0"/>
                        </w:rPr>
                        <w:t xml:space="preserve"> Sample Subject</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4950B9AB" wp14:editId="4950B9AC">
                <wp:simplePos x="0" y="0"/>
                <wp:positionH relativeFrom="column">
                  <wp:posOffset>-8417</wp:posOffset>
                </wp:positionH>
                <wp:positionV relativeFrom="paragraph">
                  <wp:posOffset>294300</wp:posOffset>
                </wp:positionV>
                <wp:extent cx="6412865" cy="1227455"/>
                <wp:effectExtent l="0" t="0" r="26035" b="1079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865" cy="1227455"/>
                        </a:xfrm>
                        <a:prstGeom prst="rect">
                          <a:avLst/>
                        </a:prstGeom>
                        <a:solidFill>
                          <a:srgbClr val="FFFFCC"/>
                        </a:solidFill>
                        <a:ln w="9525">
                          <a:solidFill>
                            <a:srgbClr val="000000"/>
                          </a:solidFill>
                          <a:miter lim="800000"/>
                          <a:headEnd/>
                          <a:tailEnd/>
                        </a:ln>
                      </wps:spPr>
                      <wps:txbx>
                        <w:txbxContent>
                          <w:p w:rsidR="005540F2" w:rsidRPr="005D5488" w:rsidRDefault="005540F2" w:rsidP="0059395A">
                            <w:pPr>
                              <w:rPr>
                                <w:rFonts w:ascii="Arial" w:hAnsi="Arial" w:cs="Arial"/>
                                <w:sz w:val="16"/>
                                <w:szCs w:val="16"/>
                              </w:rPr>
                            </w:pPr>
                            <w:r w:rsidRPr="005D5488">
                              <w:rPr>
                                <w:rFonts w:ascii="Arial" w:hAnsi="Arial" w:cs="Arial"/>
                                <w:sz w:val="16"/>
                                <w:szCs w:val="16"/>
                                <w:u w:val="single"/>
                              </w:rPr>
                              <w:t>&lt;saml:Subject xmlns:saml="urn:oasis:names:tc:SAML:2.0:assertion"&gt;</w:t>
                            </w:r>
                            <w:r w:rsidRPr="005D5488">
                              <w:rPr>
                                <w:rFonts w:ascii="Arial" w:hAnsi="Arial" w:cs="Arial"/>
                                <w:sz w:val="16"/>
                                <w:szCs w:val="16"/>
                              </w:rPr>
                              <w:br/>
                            </w:r>
                            <w:r w:rsidRPr="005D5488">
                              <w:rPr>
                                <w:rFonts w:ascii="Arial" w:hAnsi="Arial" w:cs="Arial"/>
                                <w:sz w:val="16"/>
                                <w:szCs w:val="16"/>
                                <w:u w:val="single"/>
                              </w:rPr>
                              <w:t>&lt;saml:NameID NameQualifier="</w:t>
                            </w:r>
                            <w:hyperlink w:history="1">
                              <w:r w:rsidRPr="001926AB">
                                <w:rPr>
                                  <w:rStyle w:val="Hyperlink"/>
                                  <w:rFonts w:ascii="Arial" w:hAnsi="Arial" w:cs="Arial"/>
                                  <w:sz w:val="16"/>
                                  <w:szCs w:val="16"/>
                                </w:rPr>
                                <w:t>http://abc</w:t>
                              </w:r>
                              <w:r w:rsidRPr="007D65A8">
                                <w:rPr>
                                  <w:rStyle w:val="Hyperlink"/>
                                  <w:rFonts w:ascii="Arial" w:hAnsi="Arial" w:cs="Arial"/>
                                  <w:sz w:val="16"/>
                                  <w:szCs w:val="16"/>
                                </w:rPr>
                                <w:t>tms.toyota.com</w:t>
                              </w:r>
                              <w:r w:rsidRPr="007D65A8" w:rsidDel="001926AB">
                                <w:rPr>
                                  <w:rStyle w:val="Hyperlink"/>
                                  <w:rFonts w:ascii="Arial" w:hAnsi="Arial" w:cs="Arial"/>
                                  <w:sz w:val="16"/>
                                  <w:szCs w:val="16"/>
                                </w:rPr>
                                <w:t xml:space="preserve"> </w:t>
                              </w:r>
                              <w:r w:rsidRPr="007D65A8">
                                <w:rPr>
                                  <w:rStyle w:val="Hyperlink"/>
                                  <w:rFonts w:ascii="Arial" w:hAnsi="Arial" w:cs="Arial"/>
                                  <w:sz w:val="16"/>
                                  <w:szCs w:val="16"/>
                                </w:rPr>
                                <w:t>/fed/</w:t>
                              </w:r>
                              <w:r>
                                <w:rPr>
                                  <w:rStyle w:val="Hyperlink"/>
                                  <w:rFonts w:ascii="Arial" w:hAnsi="Arial" w:cs="Arial"/>
                                  <w:sz w:val="16"/>
                                  <w:szCs w:val="16"/>
                                </w:rPr>
                                <w:t>IdP</w:t>
                              </w:r>
                            </w:hyperlink>
                            <w:r w:rsidRPr="005D5488">
                              <w:rPr>
                                <w:rFonts w:ascii="Arial" w:hAnsi="Arial" w:cs="Arial"/>
                                <w:sz w:val="16"/>
                                <w:szCs w:val="16"/>
                                <w:u w:val="single"/>
                              </w:rPr>
                              <w:t>" SPNameQualifier="fedlet_sp_sample" Format="urn:oasis:names:tc:SAML:2.0:nameid-format:transient"&gt;id-36u3C-g0WzfNC0foAP4lUb9fY-w-&lt;/saml:NameID&gt;&lt;saml:SubjectConfirmation Method="urn:oasis:names:tc:SAML:2.0:cm:bearer"&gt;</w:t>
                            </w:r>
                            <w:r w:rsidRPr="005D5488">
                              <w:rPr>
                                <w:rFonts w:ascii="Arial" w:hAnsi="Arial" w:cs="Arial"/>
                                <w:sz w:val="16"/>
                                <w:szCs w:val="16"/>
                              </w:rPr>
                              <w:br/>
                            </w:r>
                            <w:r w:rsidRPr="005D5488">
                              <w:rPr>
                                <w:rFonts w:ascii="Arial" w:hAnsi="Arial" w:cs="Arial"/>
                                <w:sz w:val="16"/>
                                <w:szCs w:val="16"/>
                                <w:u w:val="single"/>
                              </w:rPr>
                              <w:t>&lt;saml:SubjectConfirmationData NotOnOrAfter="2011-03-16T18:11:44Z" Recipient="</w:t>
                            </w:r>
                            <w:hyperlink r:id="rId91" w:history="1">
                              <w:r w:rsidRPr="005D5488">
                                <w:rPr>
                                  <w:rStyle w:val="Hyperlink"/>
                                  <w:rFonts w:ascii="Arial" w:hAnsi="Arial" w:cs="Arial"/>
                                  <w:sz w:val="16"/>
                                  <w:szCs w:val="16"/>
                                </w:rPr>
                                <w:t>http://abctms12.toyota.com:7001/fedletsample/fedletapplication</w:t>
                              </w:r>
                            </w:hyperlink>
                            <w:r w:rsidRPr="005D5488">
                              <w:rPr>
                                <w:rFonts w:ascii="Arial" w:hAnsi="Arial" w:cs="Arial"/>
                                <w:sz w:val="16"/>
                                <w:szCs w:val="16"/>
                                <w:u w:val="single"/>
                              </w:rPr>
                              <w:t>" &gt;&lt;/saml:SubjectConfirmationData&gt;&lt;/saml:SubjectConfirmation&gt;</w:t>
                            </w:r>
                            <w:r w:rsidRPr="005D5488">
                              <w:rPr>
                                <w:rFonts w:ascii="Arial" w:hAnsi="Arial" w:cs="Arial"/>
                                <w:sz w:val="16"/>
                                <w:szCs w:val="16"/>
                              </w:rPr>
                              <w:br/>
                            </w:r>
                            <w:r w:rsidRPr="005D5488">
                              <w:rPr>
                                <w:rFonts w:ascii="Arial" w:hAnsi="Arial" w:cs="Arial"/>
                                <w:sz w:val="16"/>
                                <w:szCs w:val="16"/>
                                <w:u w:val="single"/>
                              </w:rPr>
                              <w:t>&lt;/saml:Subject&gt;</w:t>
                            </w:r>
                            <w:r w:rsidRPr="005D5488">
                              <w:rPr>
                                <w:rFonts w:ascii="Arial" w:hAnsi="Arial" w:cs="Arial"/>
                                <w:sz w:val="16"/>
                                <w:szCs w:val="1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50B9AB" id="Text Box 21" o:spid="_x0000_s1035" type="#_x0000_t202" style="position:absolute;margin-left:-.65pt;margin-top:23.15pt;width:504.95pt;height:96.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" fillcolor="#ffc">
                <v:textbox>
                  <w:txbxContent>
                    <w:p w:rsidR="005540F2" w:rsidRPr="005D5488" w:rsidRDefault="005540F2" w:rsidP="0059395A">
                      <w:pPr>
                        <w:rPr>
                          <w:rFonts w:ascii="Arial" w:hAnsi="Arial" w:cs="Arial"/>
                          <w:sz w:val="16"/>
                          <w:szCs w:val="16"/>
                        </w:rPr>
                      </w:pPr>
                      <w:r w:rsidRPr="005D5488">
                        <w:rPr>
                          <w:rFonts w:ascii="Arial" w:hAnsi="Arial" w:cs="Arial"/>
                          <w:sz w:val="16"/>
                          <w:szCs w:val="16"/>
                          <w:u w:val="single"/>
                        </w:rPr>
                        <w:t>&lt;saml:Subject xmlns:saml="urn:oasis:names:tc:SAML:2.0:assertion"&gt;</w:t>
                      </w:r>
                      <w:r w:rsidRPr="005D5488">
                        <w:rPr>
                          <w:rFonts w:ascii="Arial" w:hAnsi="Arial" w:cs="Arial"/>
                          <w:sz w:val="16"/>
                          <w:szCs w:val="16"/>
                        </w:rPr>
                        <w:br/>
                      </w:r>
                      <w:r w:rsidRPr="005D5488">
                        <w:rPr>
                          <w:rFonts w:ascii="Arial" w:hAnsi="Arial" w:cs="Arial"/>
                          <w:sz w:val="16"/>
                          <w:szCs w:val="16"/>
                          <w:u w:val="single"/>
                        </w:rPr>
                        <w:t>&lt;saml:NameID NameQualifier="</w:t>
                      </w:r>
                      <w:hyperlink w:history="1">
                        <w:r w:rsidRPr="001926AB">
                          <w:rPr>
                            <w:rStyle w:val="Hyperlink"/>
                            <w:rFonts w:ascii="Arial" w:hAnsi="Arial" w:cs="Arial"/>
                            <w:sz w:val="16"/>
                            <w:szCs w:val="16"/>
                          </w:rPr>
                          <w:t>http://abc</w:t>
                        </w:r>
                        <w:r w:rsidRPr="007D65A8">
                          <w:rPr>
                            <w:rStyle w:val="Hyperlink"/>
                            <w:rFonts w:ascii="Arial" w:hAnsi="Arial" w:cs="Arial"/>
                            <w:sz w:val="16"/>
                            <w:szCs w:val="16"/>
                          </w:rPr>
                          <w:t>tms.toyota.com</w:t>
                        </w:r>
                        <w:r w:rsidRPr="007D65A8" w:rsidDel="001926AB">
                          <w:rPr>
                            <w:rStyle w:val="Hyperlink"/>
                            <w:rFonts w:ascii="Arial" w:hAnsi="Arial" w:cs="Arial"/>
                            <w:sz w:val="16"/>
                            <w:szCs w:val="16"/>
                          </w:rPr>
                          <w:t xml:space="preserve"> </w:t>
                        </w:r>
                        <w:r w:rsidRPr="007D65A8">
                          <w:rPr>
                            <w:rStyle w:val="Hyperlink"/>
                            <w:rFonts w:ascii="Arial" w:hAnsi="Arial" w:cs="Arial"/>
                            <w:sz w:val="16"/>
                            <w:szCs w:val="16"/>
                          </w:rPr>
                          <w:t>/fed/</w:t>
                        </w:r>
                        <w:r>
                          <w:rPr>
                            <w:rStyle w:val="Hyperlink"/>
                            <w:rFonts w:ascii="Arial" w:hAnsi="Arial" w:cs="Arial"/>
                            <w:sz w:val="16"/>
                            <w:szCs w:val="16"/>
                          </w:rPr>
                          <w:t>IdP</w:t>
                        </w:r>
                      </w:hyperlink>
                      <w:r w:rsidRPr="005D5488">
                        <w:rPr>
                          <w:rFonts w:ascii="Arial" w:hAnsi="Arial" w:cs="Arial"/>
                          <w:sz w:val="16"/>
                          <w:szCs w:val="16"/>
                          <w:u w:val="single"/>
                        </w:rPr>
                        <w:t>" SPNameQualifier="fedlet_sp_sample" Format="urn:oasis:names:tc:SAML:2.0:nameid-format:transient"&gt;id-36u3C-g0WzfNC0foAP4lUb9fY-w-&lt;/saml:NameID&gt;&lt;saml:SubjectConfirmation Method="urn:oasis:names:tc:SAML:2.0:cm:bearer"&gt;</w:t>
                      </w:r>
                      <w:r w:rsidRPr="005D5488">
                        <w:rPr>
                          <w:rFonts w:ascii="Arial" w:hAnsi="Arial" w:cs="Arial"/>
                          <w:sz w:val="16"/>
                          <w:szCs w:val="16"/>
                        </w:rPr>
                        <w:br/>
                      </w:r>
                      <w:r w:rsidRPr="005D5488">
                        <w:rPr>
                          <w:rFonts w:ascii="Arial" w:hAnsi="Arial" w:cs="Arial"/>
                          <w:sz w:val="16"/>
                          <w:szCs w:val="16"/>
                          <w:u w:val="single"/>
                        </w:rPr>
                        <w:t>&lt;saml:SubjectConfirmationData NotOnOrAfter="2011-03-16T18:11:44Z" Recipient="</w:t>
                      </w:r>
                      <w:hyperlink r:id="rId92" w:history="1">
                        <w:r w:rsidRPr="005D5488">
                          <w:rPr>
                            <w:rStyle w:val="Hyperlink"/>
                            <w:rFonts w:ascii="Arial" w:hAnsi="Arial" w:cs="Arial"/>
                            <w:sz w:val="16"/>
                            <w:szCs w:val="16"/>
                          </w:rPr>
                          <w:t>http://abctms12.toyota.com:7001/fedletsample/fedletapplication</w:t>
                        </w:r>
                      </w:hyperlink>
                      <w:r w:rsidRPr="005D5488">
                        <w:rPr>
                          <w:rFonts w:ascii="Arial" w:hAnsi="Arial" w:cs="Arial"/>
                          <w:sz w:val="16"/>
                          <w:szCs w:val="16"/>
                          <w:u w:val="single"/>
                        </w:rPr>
                        <w:t>" &gt;&lt;/saml:SubjectConfirmationData&gt;&lt;/saml:SubjectConfirmation&gt;</w:t>
                      </w:r>
                      <w:r w:rsidRPr="005D5488">
                        <w:rPr>
                          <w:rFonts w:ascii="Arial" w:hAnsi="Arial" w:cs="Arial"/>
                          <w:sz w:val="16"/>
                          <w:szCs w:val="16"/>
                        </w:rPr>
                        <w:br/>
                      </w:r>
                      <w:r w:rsidRPr="005D5488">
                        <w:rPr>
                          <w:rFonts w:ascii="Arial" w:hAnsi="Arial" w:cs="Arial"/>
                          <w:sz w:val="16"/>
                          <w:szCs w:val="16"/>
                          <w:u w:val="single"/>
                        </w:rPr>
                        <w:t>&lt;/saml:Subject&gt;</w:t>
                      </w:r>
                      <w:r w:rsidRPr="005D5488">
                        <w:rPr>
                          <w:rFonts w:ascii="Arial" w:hAnsi="Arial" w:cs="Arial"/>
                          <w:sz w:val="16"/>
                          <w:szCs w:val="16"/>
                        </w:rPr>
                        <w:br/>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4950B9AD" wp14:editId="4950B9AE">
                <wp:simplePos x="0" y="0"/>
                <wp:positionH relativeFrom="column">
                  <wp:posOffset>-19050</wp:posOffset>
                </wp:positionH>
                <wp:positionV relativeFrom="paragraph">
                  <wp:posOffset>4828540</wp:posOffset>
                </wp:positionV>
                <wp:extent cx="641286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6412865" cy="635"/>
                        </a:xfrm>
                        <a:prstGeom prst="rect">
                          <a:avLst/>
                        </a:prstGeom>
                        <a:solidFill>
                          <a:prstClr val="white"/>
                        </a:solidFill>
                        <a:ln>
                          <a:noFill/>
                        </a:ln>
                        <a:effectLst/>
                      </wps:spPr>
                      <wps:txbx>
                        <w:txbxContent>
                          <w:p w:rsidR="005540F2" w:rsidRPr="005D5488" w:rsidRDefault="005540F2" w:rsidP="0059395A">
                            <w:pPr>
                              <w:pStyle w:val="Caption"/>
                              <w:jc w:val="center"/>
                              <w:rPr>
                                <w:b w:val="0"/>
                                <w:noProof/>
                                <w:sz w:val="18"/>
                                <w:szCs w:val="24"/>
                              </w:rPr>
                            </w:pPr>
                            <w:r w:rsidRPr="005D5488">
                              <w:rPr>
                                <w:b w:val="0"/>
                              </w:rPr>
                              <w:t xml:space="preserve">Figure </w:t>
                            </w:r>
                            <w:r>
                              <w:rPr>
                                <w:b w:val="0"/>
                              </w:rPr>
                              <w:fldChar w:fldCharType="begin"/>
                            </w:r>
                            <w:r>
                              <w:rPr>
                                <w:b w:val="0"/>
                              </w:rPr>
                              <w:instrText xml:space="preserve"> STYLEREF 2 \s </w:instrText>
                            </w:r>
                            <w:r>
                              <w:rPr>
                                <w:b w:val="0"/>
                              </w:rPr>
                              <w:fldChar w:fldCharType="separate"/>
                            </w:r>
                            <w:r>
                              <w:rPr>
                                <w:b w:val="0"/>
                                <w:noProof/>
                              </w:rPr>
                              <w:t>5.2</w:t>
                            </w:r>
                            <w:r>
                              <w:rPr>
                                <w:b w:val="0"/>
                              </w:rPr>
                              <w:fldChar w:fldCharType="end"/>
                            </w:r>
                            <w:r>
                              <w:rPr>
                                <w:b w:val="0"/>
                              </w:rPr>
                              <w:t>.</w:t>
                            </w:r>
                            <w:r>
                              <w:rPr>
                                <w:b w:val="0"/>
                              </w:rPr>
                              <w:fldChar w:fldCharType="begin"/>
                            </w:r>
                            <w:r>
                              <w:rPr>
                                <w:b w:val="0"/>
                              </w:rPr>
                              <w:instrText xml:space="preserve"> SEQ Figure \* ARABIC \s 2 </w:instrText>
                            </w:r>
                            <w:r>
                              <w:rPr>
                                <w:b w:val="0"/>
                              </w:rPr>
                              <w:fldChar w:fldCharType="separate"/>
                            </w:r>
                            <w:r>
                              <w:rPr>
                                <w:b w:val="0"/>
                                <w:noProof/>
                              </w:rPr>
                              <w:t>4</w:t>
                            </w:r>
                            <w:r>
                              <w:rPr>
                                <w:b w:val="0"/>
                              </w:rPr>
                              <w:fldChar w:fldCharType="end"/>
                            </w:r>
                            <w:r w:rsidRPr="005D5488">
                              <w:rPr>
                                <w:b w:val="0"/>
                              </w:rPr>
                              <w:t xml:space="preserve"> Sample Assertion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0B9AD" id="Text Box 22" o:spid="_x0000_s1036" type="#_x0000_t202" style="position:absolute;margin-left:-1.5pt;margin-top:380.2pt;width:504.9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" stroked="f">
                <v:textbox style="mso-fit-shape-to-text:t" inset="0,0,0,0">
                  <w:txbxContent>
                    <w:p w:rsidR="005540F2" w:rsidRPr="005D5488" w:rsidRDefault="005540F2" w:rsidP="0059395A">
                      <w:pPr>
                        <w:pStyle w:val="Caption"/>
                        <w:jc w:val="center"/>
                        <w:rPr>
                          <w:b w:val="0"/>
                          <w:noProof/>
                          <w:sz w:val="18"/>
                          <w:szCs w:val="24"/>
                        </w:rPr>
                      </w:pPr>
                      <w:r w:rsidRPr="005D5488">
                        <w:rPr>
                          <w:b w:val="0"/>
                        </w:rPr>
                        <w:t xml:space="preserve">Figure </w:t>
                      </w:r>
                      <w:r>
                        <w:rPr>
                          <w:b w:val="0"/>
                        </w:rPr>
                        <w:fldChar w:fldCharType="begin"/>
                      </w:r>
                      <w:r>
                        <w:rPr>
                          <w:b w:val="0"/>
                        </w:rPr>
                        <w:instrText xml:space="preserve"> STYLEREF 2 \s </w:instrText>
                      </w:r>
                      <w:r>
                        <w:rPr>
                          <w:b w:val="0"/>
                        </w:rPr>
                        <w:fldChar w:fldCharType="separate"/>
                      </w:r>
                      <w:r>
                        <w:rPr>
                          <w:b w:val="0"/>
                          <w:noProof/>
                        </w:rPr>
                        <w:t>5.2</w:t>
                      </w:r>
                      <w:r>
                        <w:rPr>
                          <w:b w:val="0"/>
                        </w:rPr>
                        <w:fldChar w:fldCharType="end"/>
                      </w:r>
                      <w:r>
                        <w:rPr>
                          <w:b w:val="0"/>
                        </w:rPr>
                        <w:t>.</w:t>
                      </w:r>
                      <w:r>
                        <w:rPr>
                          <w:b w:val="0"/>
                        </w:rPr>
                        <w:fldChar w:fldCharType="begin"/>
                      </w:r>
                      <w:r>
                        <w:rPr>
                          <w:b w:val="0"/>
                        </w:rPr>
                        <w:instrText xml:space="preserve"> SEQ Figure \* ARABIC \s 2 </w:instrText>
                      </w:r>
                      <w:r>
                        <w:rPr>
                          <w:b w:val="0"/>
                        </w:rPr>
                        <w:fldChar w:fldCharType="separate"/>
                      </w:r>
                      <w:r>
                        <w:rPr>
                          <w:b w:val="0"/>
                          <w:noProof/>
                        </w:rPr>
                        <w:t>4</w:t>
                      </w:r>
                      <w:r>
                        <w:rPr>
                          <w:b w:val="0"/>
                        </w:rPr>
                        <w:fldChar w:fldCharType="end"/>
                      </w:r>
                      <w:r w:rsidRPr="005D5488">
                        <w:rPr>
                          <w:b w:val="0"/>
                        </w:rPr>
                        <w:t xml:space="preserve"> Sample Assertion</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4950B9AF" wp14:editId="4950B9B0">
                <wp:simplePos x="0" y="0"/>
                <wp:positionH relativeFrom="column">
                  <wp:align>center</wp:align>
                </wp:positionH>
                <wp:positionV relativeFrom="paragraph">
                  <wp:posOffset>8255</wp:posOffset>
                </wp:positionV>
                <wp:extent cx="6412865" cy="4763135"/>
                <wp:effectExtent l="0" t="0" r="26035" b="18415"/>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865" cy="4763386"/>
                        </a:xfrm>
                        <a:prstGeom prst="rect">
                          <a:avLst/>
                        </a:prstGeom>
                        <a:solidFill>
                          <a:srgbClr val="FFFFCC"/>
                        </a:solidFill>
                        <a:ln w="9525">
                          <a:solidFill>
                            <a:srgbClr val="000000"/>
                          </a:solidFill>
                          <a:miter lim="800000"/>
                          <a:headEnd/>
                          <a:tailEnd/>
                        </a:ln>
                      </wps:spPr>
                      <wps:txbx>
                        <w:txbxContent>
                          <w:p w:rsidR="005540F2" w:rsidRPr="005D5488" w:rsidRDefault="005540F2" w:rsidP="0059395A">
                            <w:pPr>
                              <w:rPr>
                                <w:rFonts w:ascii="Arial" w:hAnsi="Arial" w:cs="Arial"/>
                                <w:sz w:val="16"/>
                                <w:szCs w:val="16"/>
                              </w:rPr>
                            </w:pPr>
                            <w:r w:rsidRPr="005D5488">
                              <w:rPr>
                                <w:rFonts w:ascii="Arial" w:hAnsi="Arial" w:cs="Arial"/>
                                <w:sz w:val="16"/>
                                <w:szCs w:val="16"/>
                                <w:u w:val="single"/>
                              </w:rPr>
                              <w:t>&lt;saml:Assertion xmlns:saml="urn:oasis:names:tc:SAML:2.0:assertion" xmlns:samlp="urn:oasis:names:tc:SAML:2.0:protocol" ID="id-JEFqQjhEKadXLEFK40EsWWYNmqs-" IssueInstant="2011-03-16T17:56:44Z" Version="2.0"&gt;&lt;saml:Issuer Format="urn:oasis:names:tc:SAML:2.0:nameid-format:entity"&gt;</w:t>
                            </w:r>
                            <w:hyperlink r:id="rId93" w:tgtFrame="blank" w:history="1">
                              <w:r w:rsidRPr="005D5488">
                                <w:rPr>
                                  <w:rStyle w:val="Hyperlink"/>
                                  <w:rFonts w:ascii="Arial" w:hAnsi="Arial" w:cs="Arial"/>
                                  <w:sz w:val="16"/>
                                  <w:szCs w:val="16"/>
                                </w:rPr>
                                <w:t>http://abctms16.toyota.com/fed/</w:t>
                              </w:r>
                              <w:r>
                                <w:rPr>
                                  <w:rStyle w:val="Hyperlink"/>
                                  <w:rFonts w:ascii="Arial" w:hAnsi="Arial" w:cs="Arial"/>
                                  <w:sz w:val="16"/>
                                  <w:szCs w:val="16"/>
                                </w:rPr>
                                <w:t>IdP</w:t>
                              </w:r>
                            </w:hyperlink>
                            <w:r w:rsidRPr="005D5488">
                              <w:rPr>
                                <w:rFonts w:ascii="Arial" w:hAnsi="Arial" w:cs="Arial"/>
                                <w:sz w:val="16"/>
                                <w:szCs w:val="16"/>
                                <w:u w:val="single"/>
                              </w:rPr>
                              <w:t>&lt;/saml:Issuer&gt;&lt;dsig:Signature xmlns:dsig="</w:t>
                            </w:r>
                            <w:hyperlink r:id="rId94" w:history="1">
                              <w:r w:rsidRPr="005D5488">
                                <w:rPr>
                                  <w:rStyle w:val="Hyperlink"/>
                                  <w:rFonts w:ascii="Arial" w:hAnsi="Arial" w:cs="Arial"/>
                                  <w:sz w:val="16"/>
                                  <w:szCs w:val="16"/>
                                </w:rPr>
                                <w:t>http://www.w3.org/2000/09/xmldsig#</w:t>
                              </w:r>
                            </w:hyperlink>
                            <w:r w:rsidRPr="005D5488">
                              <w:rPr>
                                <w:rFonts w:ascii="Arial" w:hAnsi="Arial" w:cs="Arial"/>
                                <w:sz w:val="16"/>
                                <w:szCs w:val="16"/>
                                <w:u w:val="single"/>
                              </w:rPr>
                              <w:t>"&gt;&lt;dsig:SignedInfo&gt;&lt;dsig:CanonicalizationMethod Algorithm="</w:t>
                            </w:r>
                            <w:hyperlink r:id="rId95" w:history="1">
                              <w:r w:rsidRPr="005D5488">
                                <w:rPr>
                                  <w:rStyle w:val="Hyperlink"/>
                                  <w:rFonts w:ascii="Arial" w:hAnsi="Arial" w:cs="Arial"/>
                                  <w:sz w:val="16"/>
                                  <w:szCs w:val="16"/>
                                </w:rPr>
                                <w:t>http://www.w3.org/2001/10/xml-exc-c14n#</w:t>
                              </w:r>
                            </w:hyperlink>
                            <w:r w:rsidRPr="005D5488">
                              <w:rPr>
                                <w:rFonts w:ascii="Arial" w:hAnsi="Arial" w:cs="Arial"/>
                                <w:sz w:val="16"/>
                                <w:szCs w:val="16"/>
                                <w:u w:val="single"/>
                              </w:rPr>
                              <w:t>"/&gt;&lt;dsig:SignatureMethod Algorithm="</w:t>
                            </w:r>
                            <w:hyperlink r:id="rId96" w:anchor="rsa-sha1" w:history="1">
                              <w:r w:rsidRPr="005D5488">
                                <w:rPr>
                                  <w:rStyle w:val="Hyperlink"/>
                                  <w:rFonts w:ascii="Arial" w:hAnsi="Arial" w:cs="Arial"/>
                                  <w:sz w:val="16"/>
                                  <w:szCs w:val="16"/>
                                </w:rPr>
                                <w:t>http://www.w3.org/2000/09/xmldsig#rsa-sha1</w:t>
                              </w:r>
                            </w:hyperlink>
                            <w:r w:rsidRPr="005D5488">
                              <w:rPr>
                                <w:rFonts w:ascii="Arial" w:hAnsi="Arial" w:cs="Arial"/>
                                <w:sz w:val="16"/>
                                <w:szCs w:val="16"/>
                                <w:u w:val="single"/>
                              </w:rPr>
                              <w:t>"/&gt;&lt;dsig:Reference URI="#id-JEFqQjhEKadXLEFK40EsWWYNmqs-"&gt;&lt;dsig:Transforms&gt;&lt;dsig:Transform Algorithm="</w:t>
                            </w:r>
                            <w:hyperlink r:id="rId97" w:anchor="enveloped-signature" w:history="1">
                              <w:r w:rsidRPr="005D5488">
                                <w:rPr>
                                  <w:rStyle w:val="Hyperlink"/>
                                  <w:rFonts w:ascii="Arial" w:hAnsi="Arial" w:cs="Arial"/>
                                  <w:sz w:val="16"/>
                                  <w:szCs w:val="16"/>
                                </w:rPr>
                                <w:t>http://www.w3.org/2000/09/xmldsig#enveloped-signature</w:t>
                              </w:r>
                            </w:hyperlink>
                            <w:r w:rsidRPr="005D5488">
                              <w:rPr>
                                <w:rFonts w:ascii="Arial" w:hAnsi="Arial" w:cs="Arial"/>
                                <w:sz w:val="16"/>
                                <w:szCs w:val="16"/>
                                <w:u w:val="single"/>
                              </w:rPr>
                              <w:t>"/&gt;&lt;dsig:Transform Algorithm="</w:t>
                            </w:r>
                            <w:hyperlink r:id="rId98" w:history="1">
                              <w:r w:rsidRPr="005D5488">
                                <w:rPr>
                                  <w:rStyle w:val="Hyperlink"/>
                                  <w:rFonts w:ascii="Arial" w:hAnsi="Arial" w:cs="Arial"/>
                                  <w:sz w:val="16"/>
                                  <w:szCs w:val="16"/>
                                </w:rPr>
                                <w:t>http://www.w3.org/2001/10/xml-exc-c14n#</w:t>
                              </w:r>
                            </w:hyperlink>
                            <w:r w:rsidRPr="005D5488">
                              <w:rPr>
                                <w:rFonts w:ascii="Arial" w:hAnsi="Arial" w:cs="Arial"/>
                                <w:sz w:val="16"/>
                                <w:szCs w:val="16"/>
                                <w:u w:val="single"/>
                              </w:rPr>
                              <w:t>"/&gt;&lt;/dsig:Transforms&gt;&lt;dsig:DigestMethod Algorithm="</w:t>
                            </w:r>
                            <w:hyperlink r:id="rId99" w:anchor="sha1" w:history="1">
                              <w:r w:rsidRPr="005D5488">
                                <w:rPr>
                                  <w:rStyle w:val="Hyperlink"/>
                                  <w:rFonts w:ascii="Arial" w:hAnsi="Arial" w:cs="Arial"/>
                                  <w:sz w:val="16"/>
                                  <w:szCs w:val="16"/>
                                </w:rPr>
                                <w:t>http://www.w3.org/2000/09/xmldsig#sha1</w:t>
                              </w:r>
                            </w:hyperlink>
                            <w:r w:rsidRPr="005D5488">
                              <w:rPr>
                                <w:rFonts w:ascii="Arial" w:hAnsi="Arial" w:cs="Arial"/>
                                <w:sz w:val="16"/>
                                <w:szCs w:val="16"/>
                                <w:u w:val="single"/>
                              </w:rPr>
                              <w:t>"/&gt;&lt;dsig:DigestValue&gt;NT9WqFZQqv4d5RxxZb4baqs15EI=&lt;/dsig:DigestValue&gt;&lt;/dsig:Reference&gt;&lt;/dsig:SignedInfo&gt;&lt;dsig:SignatureValue&gt;n+qxW4I72z0gAww2J+1bKw/s/GuVy+1SeUJLrpmx4gnakmnxaXlLKjUk43JaT396CHNfS7DS8DjWXd91jKHKBWxnSBQB+wWFd4jqZHpm9XtgTiDwCzTnh44xVwF0d7ihPXZYQ13n0OvdxQ7qJS+XsWb2eAVyRgBNhAM3MkZBa38=&lt;/dsig:SignatureValue&gt;&lt;/dsig:Signature&gt;&lt;saml:Subject&gt;&lt;saml:NameID Format="urn:oasis:names:tc:SAML:2.0:nameid-format:transient" NameQualifier="</w:t>
                            </w:r>
                            <w:hyperlink r:id="rId100" w:history="1">
                              <w:r w:rsidRPr="005D5488">
                                <w:rPr>
                                  <w:rStyle w:val="Hyperlink"/>
                                  <w:rFonts w:ascii="Arial" w:hAnsi="Arial" w:cs="Arial"/>
                                  <w:sz w:val="16"/>
                                  <w:szCs w:val="16"/>
                                </w:rPr>
                                <w:t>http://abctms16.toyota.com/fed/</w:t>
                              </w:r>
                              <w:r>
                                <w:rPr>
                                  <w:rStyle w:val="Hyperlink"/>
                                  <w:rFonts w:ascii="Arial" w:hAnsi="Arial" w:cs="Arial"/>
                                  <w:sz w:val="16"/>
                                  <w:szCs w:val="16"/>
                                </w:rPr>
                                <w:t>IdP</w:t>
                              </w:r>
                            </w:hyperlink>
                            <w:r w:rsidRPr="005D5488">
                              <w:rPr>
                                <w:rFonts w:ascii="Arial" w:hAnsi="Arial" w:cs="Arial"/>
                                <w:sz w:val="16"/>
                                <w:szCs w:val="16"/>
                                <w:u w:val="single"/>
                              </w:rPr>
                              <w:t>" SPNameQualifier="fedlet_sp_sample"&gt;id-36u3C-g0WzfNC0foAP4lUb9fY-w-&lt;/saml:NameID&gt;&lt;saml:SubjectConfirmation Method="urn:oasis:names:tc:SAML:2.0:cm:bearer"&gt;&lt;saml:SubjectConfirmationData NotOnOrAfter="2011-03-16T18:11:44Z" Recipient="</w:t>
                            </w:r>
                            <w:hyperlink r:id="rId101" w:history="1">
                              <w:r w:rsidRPr="005D5488">
                                <w:rPr>
                                  <w:rStyle w:val="Hyperlink"/>
                                  <w:rFonts w:ascii="Arial" w:hAnsi="Arial" w:cs="Arial"/>
                                  <w:sz w:val="16"/>
                                  <w:szCs w:val="16"/>
                                </w:rPr>
                                <w:t>http://abctms12.toyota.com:7001/fedletsample/fedletapplication</w:t>
                              </w:r>
                            </w:hyperlink>
                            <w:r w:rsidRPr="005D5488">
                              <w:rPr>
                                <w:rFonts w:ascii="Arial" w:hAnsi="Arial" w:cs="Arial"/>
                                <w:sz w:val="16"/>
                                <w:szCs w:val="16"/>
                                <w:u w:val="single"/>
                              </w:rPr>
                              <w:t>"/&gt;&lt;/saml:SubjectConfirmation&gt;&lt;/saml:Subject&gt;&lt;saml:Conditions NotBefore="2011-03-16T17:46:44Z" NotOnOrAfter="2011-03-16T18:11:44Z"&gt;&lt;saml:AudienceRestriction&gt;&lt;saml:Audience&gt;fedlet_sp_sample&lt;/saml:Audience&gt;&lt;/saml:AudienceRestriction&gt;&lt;/saml:Conditions&gt;&lt;saml:AuthnStatement AuthnInstant="2011-03-16T17:56:43Z" SessionIndex="id-TBR9mdG0IkDZf0RwyA-kPZc6OBA-" SessionNotOnOrAfter="2011-03-16T18:56:44Z"&gt;&lt;saml:AuthnContext&gt;&lt;saml:AuthnContextClassRef&gt;urn:oasis:names:tc:SAML:2.0:ac:classes:PasswordProtectedTransport&lt;/saml:AuthnContextClassRef&gt;&lt;/saml:AuthnContext&gt;&lt;/saml:AuthnStatement&gt;&lt;saml:AttributeStatement xmlns:x500="urn:oasis:names:tc:SAML:2.0:profiles:attribute:X500" xmlns:xs="</w:t>
                            </w:r>
                            <w:hyperlink r:id="rId102" w:history="1">
                              <w:r w:rsidRPr="005D5488">
                                <w:rPr>
                                  <w:rStyle w:val="Hyperlink"/>
                                  <w:rFonts w:ascii="Arial" w:hAnsi="Arial" w:cs="Arial"/>
                                  <w:sz w:val="16"/>
                                  <w:szCs w:val="16"/>
                                </w:rPr>
                                <w:t>http://www.w3.org/2001/XMLSchema</w:t>
                              </w:r>
                            </w:hyperlink>
                            <w:r w:rsidRPr="005D5488">
                              <w:rPr>
                                <w:rFonts w:ascii="Arial" w:hAnsi="Arial" w:cs="Arial"/>
                                <w:sz w:val="16"/>
                                <w:szCs w:val="16"/>
                                <w:u w:val="single"/>
                              </w:rPr>
                              <w:t>" xmlns:xsi="</w:t>
                            </w:r>
                            <w:hyperlink r:id="rId103" w:history="1">
                              <w:r w:rsidRPr="005D5488">
                                <w:rPr>
                                  <w:rStyle w:val="Hyperlink"/>
                                  <w:rFonts w:ascii="Arial" w:hAnsi="Arial" w:cs="Arial"/>
                                  <w:sz w:val="16"/>
                                  <w:szCs w:val="16"/>
                                </w:rPr>
                                <w:t>http://www.w3.org/2001/XMLSchema-instance</w:t>
                              </w:r>
                            </w:hyperlink>
                            <w:r w:rsidRPr="005D5488">
                              <w:rPr>
                                <w:rFonts w:ascii="Arial" w:hAnsi="Arial" w:cs="Arial"/>
                                <w:sz w:val="16"/>
                                <w:szCs w:val="16"/>
                                <w:u w:val="single"/>
                              </w:rPr>
                              <w:t>"&gt;&lt;saml:Attribute Name="MName" NameFormat="urn:oasis:names:tc:SAML:2.0:attrname-format:basic"/&gt;&lt;saml:Attribute Name="FNAME" NameFormat="urn:oasis:names:tc:SAML:2.0:attrname-format:basic"&gt;&lt;saml:AttributeValue xsi:type="xs:string"&gt;John&lt;/saml:AttributeValue&gt;&lt;/saml:Attribute&gt;&lt;saml:Attribute Name="Email" NameFormat="urn:oasis:names:tc:SAML:2.0:attrname-format:basic"&gt;&lt;saml:AttributeValue xsi:type="xs:string"&gt;</w:t>
                            </w:r>
                            <w:hyperlink r:id="rId104" w:history="1">
                              <w:r w:rsidRPr="005D5488">
                                <w:rPr>
                                  <w:rStyle w:val="Hyperlink"/>
                                  <w:rFonts w:ascii="Arial" w:hAnsi="Arial" w:cs="Arial"/>
                                  <w:sz w:val="16"/>
                                  <w:szCs w:val="16"/>
                                </w:rPr>
                                <w:t>john.doe@toyota.com&lt;/saml:AttributeValue&gt;&lt;/saml:Attribute&gt;&lt;saml:Attribute</w:t>
                              </w:r>
                            </w:hyperlink>
                            <w:r w:rsidRPr="005D5488">
                              <w:rPr>
                                <w:rFonts w:ascii="Arial" w:hAnsi="Arial" w:cs="Arial"/>
                                <w:sz w:val="16"/>
                                <w:szCs w:val="16"/>
                                <w:u w:val="single"/>
                              </w:rPr>
                              <w:t xml:space="preserve"> Name="UPN" NameFormat="urn:oasis:names:tc:SAML:2.0:attrname-format:basic"&gt;&lt;saml:AttributeValue xsi:type="xs:string"&gt;</w:t>
                            </w:r>
                            <w:hyperlink r:id="rId105" w:history="1">
                              <w:r w:rsidRPr="005D5488">
                                <w:rPr>
                                  <w:rStyle w:val="Hyperlink"/>
                                  <w:rFonts w:ascii="Arial" w:hAnsi="Arial" w:cs="Arial"/>
                                  <w:sz w:val="16"/>
                                  <w:szCs w:val="16"/>
                                </w:rPr>
                                <w:t>0123456789@toyota.com &lt;/saml:AttributeValue&gt;&lt;/saml:Attribute&gt;&lt;saml:Attribute</w:t>
                              </w:r>
                            </w:hyperlink>
                            <w:r w:rsidRPr="005D5488">
                              <w:rPr>
                                <w:rFonts w:ascii="Arial" w:hAnsi="Arial" w:cs="Arial"/>
                                <w:sz w:val="16"/>
                                <w:szCs w:val="16"/>
                                <w:u w:val="single"/>
                              </w:rPr>
                              <w:t xml:space="preserve"> Name="Organization" NameFormat="urn:oasis:names:tc:SAML:2.0:attrname-format:basic"/&gt;&lt;saml:Attribute Name="UserID" NameFormat="urn:oasis:names:tc:SAML:2.0:attrname-format:basic"&gt;&lt;saml:AttributeValue xsi:type="xs:string"&gt;47001000654321&lt;/saml:AttributeValue&gt;&lt;/saml:Attribute&gt;&lt;saml:Attribute Name="SN" NameFormat="urn:oasis:names:tc:SAML:2.0:attrname-format:basic"&gt;&lt;saml:AttributeValue xsi:type="xs:string"&gt;Doe&lt;/saml:AttributeValue&gt;&lt;/saml:Attribute&gt;&lt;saml:Attribute Name="FASCN" NameFormat="urn:oasis:names:tc:SAML:2.0:attrname-format:basic"&gt;&lt;saml:AttributeValue xsi:type="xs:string"&gt;47000003210465444000567890147005&lt;/saml:AttributeValue&gt;&lt;/saml:Attribute&gt;&lt;saml:Attribute Name="Agency" NameFormat="urn:oasis:names:tc:SAML:2.0:attrname-format:basic"/&gt;&lt;/saml:AttributeStatement&gt;&lt;/saml:Assertion&gt;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50B9AF" id="Text Box 23" o:spid="_x0000_s1037" type="#_x0000_t202" style="position:absolute;margin-left:0;margin-top:.65pt;width:504.95pt;height:375.05pt;z-index:25168793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" fillcolor="#ffc">
                <v:textbox>
                  <w:txbxContent>
                    <w:p w:rsidR="005540F2" w:rsidRPr="005D5488" w:rsidRDefault="005540F2" w:rsidP="0059395A">
                      <w:pPr>
                        <w:rPr>
                          <w:rFonts w:ascii="Arial" w:hAnsi="Arial" w:cs="Arial"/>
                          <w:sz w:val="16"/>
                          <w:szCs w:val="16"/>
                        </w:rPr>
                      </w:pPr>
                      <w:r w:rsidRPr="005D5488">
                        <w:rPr>
                          <w:rFonts w:ascii="Arial" w:hAnsi="Arial" w:cs="Arial"/>
                          <w:sz w:val="16"/>
                          <w:szCs w:val="16"/>
                          <w:u w:val="single"/>
                        </w:rPr>
                        <w:t>&lt;saml:Assertion xmlns:saml="urn:oasis:names:tc:SAML:2.0:assertion" xmlns:samlp="urn:oasis:names:tc:SAML:2.0:protocol" ID="id-JEFqQjhEKadXLEFK40EsWWYNmqs-" IssueInstant="2011-03-16T17:56:44Z" Version="2.0"&gt;&lt;saml:Issuer Format="urn:oasis:names:tc:SAML:2.0:nameid-format:entity"&gt;</w:t>
                      </w:r>
                      <w:hyperlink r:id="rId106" w:tgtFrame="blank" w:history="1">
                        <w:r w:rsidRPr="005D5488">
                          <w:rPr>
                            <w:rStyle w:val="Hyperlink"/>
                            <w:rFonts w:ascii="Arial" w:hAnsi="Arial" w:cs="Arial"/>
                            <w:sz w:val="16"/>
                            <w:szCs w:val="16"/>
                          </w:rPr>
                          <w:t>http://abctms16.toyota.com/fed/</w:t>
                        </w:r>
                        <w:r>
                          <w:rPr>
                            <w:rStyle w:val="Hyperlink"/>
                            <w:rFonts w:ascii="Arial" w:hAnsi="Arial" w:cs="Arial"/>
                            <w:sz w:val="16"/>
                            <w:szCs w:val="16"/>
                          </w:rPr>
                          <w:t>IdP</w:t>
                        </w:r>
                      </w:hyperlink>
                      <w:r w:rsidRPr="005D5488">
                        <w:rPr>
                          <w:rFonts w:ascii="Arial" w:hAnsi="Arial" w:cs="Arial"/>
                          <w:sz w:val="16"/>
                          <w:szCs w:val="16"/>
                          <w:u w:val="single"/>
                        </w:rPr>
                        <w:t>&lt;/saml:Issuer&gt;&lt;dsig:Signature xmlns:dsig="</w:t>
                      </w:r>
                      <w:hyperlink r:id="rId107" w:history="1">
                        <w:r w:rsidRPr="005D5488">
                          <w:rPr>
                            <w:rStyle w:val="Hyperlink"/>
                            <w:rFonts w:ascii="Arial" w:hAnsi="Arial" w:cs="Arial"/>
                            <w:sz w:val="16"/>
                            <w:szCs w:val="16"/>
                          </w:rPr>
                          <w:t>http://www.w3.org/2000/09/xmldsig#</w:t>
                        </w:r>
                      </w:hyperlink>
                      <w:r w:rsidRPr="005D5488">
                        <w:rPr>
                          <w:rFonts w:ascii="Arial" w:hAnsi="Arial" w:cs="Arial"/>
                          <w:sz w:val="16"/>
                          <w:szCs w:val="16"/>
                          <w:u w:val="single"/>
                        </w:rPr>
                        <w:t>"&gt;&lt;dsig:SignedInfo&gt;&lt;dsig:CanonicalizationMethod Algorithm="</w:t>
                      </w:r>
                      <w:hyperlink r:id="rId108" w:history="1">
                        <w:r w:rsidRPr="005D5488">
                          <w:rPr>
                            <w:rStyle w:val="Hyperlink"/>
                            <w:rFonts w:ascii="Arial" w:hAnsi="Arial" w:cs="Arial"/>
                            <w:sz w:val="16"/>
                            <w:szCs w:val="16"/>
                          </w:rPr>
                          <w:t>http://www.w3.org/2001/10/xml-exc-c14n#</w:t>
                        </w:r>
                      </w:hyperlink>
                      <w:r w:rsidRPr="005D5488">
                        <w:rPr>
                          <w:rFonts w:ascii="Arial" w:hAnsi="Arial" w:cs="Arial"/>
                          <w:sz w:val="16"/>
                          <w:szCs w:val="16"/>
                          <w:u w:val="single"/>
                        </w:rPr>
                        <w:t>"/&gt;&lt;dsig:SignatureMethod Algorithm="</w:t>
                      </w:r>
                      <w:hyperlink r:id="rId109" w:anchor="rsa-sha1" w:history="1">
                        <w:r w:rsidRPr="005D5488">
                          <w:rPr>
                            <w:rStyle w:val="Hyperlink"/>
                            <w:rFonts w:ascii="Arial" w:hAnsi="Arial" w:cs="Arial"/>
                            <w:sz w:val="16"/>
                            <w:szCs w:val="16"/>
                          </w:rPr>
                          <w:t>http://www.w3.org/2000/09/xmldsig#rsa-sha1</w:t>
                        </w:r>
                      </w:hyperlink>
                      <w:r w:rsidRPr="005D5488">
                        <w:rPr>
                          <w:rFonts w:ascii="Arial" w:hAnsi="Arial" w:cs="Arial"/>
                          <w:sz w:val="16"/>
                          <w:szCs w:val="16"/>
                          <w:u w:val="single"/>
                        </w:rPr>
                        <w:t>"/&gt;&lt;dsig:Reference URI="#id-JEFqQjhEKadXLEFK40EsWWYNmqs-"&gt;&lt;dsig:Transforms&gt;&lt;dsig:Transform Algorithm="</w:t>
                      </w:r>
                      <w:hyperlink r:id="rId110" w:anchor="enveloped-signature" w:history="1">
                        <w:r w:rsidRPr="005D5488">
                          <w:rPr>
                            <w:rStyle w:val="Hyperlink"/>
                            <w:rFonts w:ascii="Arial" w:hAnsi="Arial" w:cs="Arial"/>
                            <w:sz w:val="16"/>
                            <w:szCs w:val="16"/>
                          </w:rPr>
                          <w:t>http://www.w3.org/2000/09/xmldsig#enveloped-signature</w:t>
                        </w:r>
                      </w:hyperlink>
                      <w:r w:rsidRPr="005D5488">
                        <w:rPr>
                          <w:rFonts w:ascii="Arial" w:hAnsi="Arial" w:cs="Arial"/>
                          <w:sz w:val="16"/>
                          <w:szCs w:val="16"/>
                          <w:u w:val="single"/>
                        </w:rPr>
                        <w:t>"/&gt;&lt;dsig:Transform Algorithm="</w:t>
                      </w:r>
                      <w:hyperlink r:id="rId111" w:history="1">
                        <w:r w:rsidRPr="005D5488">
                          <w:rPr>
                            <w:rStyle w:val="Hyperlink"/>
                            <w:rFonts w:ascii="Arial" w:hAnsi="Arial" w:cs="Arial"/>
                            <w:sz w:val="16"/>
                            <w:szCs w:val="16"/>
                          </w:rPr>
                          <w:t>http://www.w3.org/2001/10/xml-exc-c14n#</w:t>
                        </w:r>
                      </w:hyperlink>
                      <w:r w:rsidRPr="005D5488">
                        <w:rPr>
                          <w:rFonts w:ascii="Arial" w:hAnsi="Arial" w:cs="Arial"/>
                          <w:sz w:val="16"/>
                          <w:szCs w:val="16"/>
                          <w:u w:val="single"/>
                        </w:rPr>
                        <w:t>"/&gt;&lt;/dsig:Transforms&gt;&lt;dsig:DigestMethod Algorithm="</w:t>
                      </w:r>
                      <w:hyperlink r:id="rId112" w:anchor="sha1" w:history="1">
                        <w:r w:rsidRPr="005D5488">
                          <w:rPr>
                            <w:rStyle w:val="Hyperlink"/>
                            <w:rFonts w:ascii="Arial" w:hAnsi="Arial" w:cs="Arial"/>
                            <w:sz w:val="16"/>
                            <w:szCs w:val="16"/>
                          </w:rPr>
                          <w:t>http://www.w3.org/2000/09/xmldsig#sha1</w:t>
                        </w:r>
                      </w:hyperlink>
                      <w:r w:rsidRPr="005D5488">
                        <w:rPr>
                          <w:rFonts w:ascii="Arial" w:hAnsi="Arial" w:cs="Arial"/>
                          <w:sz w:val="16"/>
                          <w:szCs w:val="16"/>
                          <w:u w:val="single"/>
                        </w:rPr>
                        <w:t>"/&gt;&lt;dsig:DigestValue&gt;NT9WqFZQqv4d5RxxZb4baqs15EI=&lt;/dsig:DigestValue&gt;&lt;/dsig:Reference&gt;&lt;/dsig:SignedInfo&gt;&lt;dsig:SignatureValue&gt;n+qxW4I72z0gAww2J+1bKw/s/GuVy+1SeUJLrpmx4gnakmnxaXlLKjUk43JaT396CHNfS7DS8DjWXd91jKHKBWxnSBQB+wWFd4jqZHpm9XtgTiDwCzTnh44xVwF0d7ihPXZYQ13n0OvdxQ7qJS+XsWb2eAVyRgBNhAM3MkZBa38=&lt;/dsig:SignatureValue&gt;&lt;/dsig:Signature&gt;&lt;saml:Subject&gt;&lt;saml:NameID Format="urn:oasis:names:tc:SAML:2.0:nameid-format:transient" NameQualifier="</w:t>
                      </w:r>
                      <w:hyperlink r:id="rId113" w:history="1">
                        <w:r w:rsidRPr="005D5488">
                          <w:rPr>
                            <w:rStyle w:val="Hyperlink"/>
                            <w:rFonts w:ascii="Arial" w:hAnsi="Arial" w:cs="Arial"/>
                            <w:sz w:val="16"/>
                            <w:szCs w:val="16"/>
                          </w:rPr>
                          <w:t>http://abctms16.toyota.com/fed/</w:t>
                        </w:r>
                        <w:r>
                          <w:rPr>
                            <w:rStyle w:val="Hyperlink"/>
                            <w:rFonts w:ascii="Arial" w:hAnsi="Arial" w:cs="Arial"/>
                            <w:sz w:val="16"/>
                            <w:szCs w:val="16"/>
                          </w:rPr>
                          <w:t>IdP</w:t>
                        </w:r>
                      </w:hyperlink>
                      <w:r w:rsidRPr="005D5488">
                        <w:rPr>
                          <w:rFonts w:ascii="Arial" w:hAnsi="Arial" w:cs="Arial"/>
                          <w:sz w:val="16"/>
                          <w:szCs w:val="16"/>
                          <w:u w:val="single"/>
                        </w:rPr>
                        <w:t>" SPNameQualifier="fedlet_sp_sample"&gt;id-36u3C-g0WzfNC0foAP4lUb9fY-w-&lt;/saml:NameID&gt;&lt;saml:SubjectConfirmation Method="urn:oasis:names:tc:SAML:2.0:cm:bearer"&gt;&lt;saml:SubjectConfirmationData NotOnOrAfter="2011-03-16T18:11:44Z" Recipient="</w:t>
                      </w:r>
                      <w:hyperlink r:id="rId114" w:history="1">
                        <w:r w:rsidRPr="005D5488">
                          <w:rPr>
                            <w:rStyle w:val="Hyperlink"/>
                            <w:rFonts w:ascii="Arial" w:hAnsi="Arial" w:cs="Arial"/>
                            <w:sz w:val="16"/>
                            <w:szCs w:val="16"/>
                          </w:rPr>
                          <w:t>http://abctms12.toyota.com:7001/fedletsample/fedletapplication</w:t>
                        </w:r>
                      </w:hyperlink>
                      <w:r w:rsidRPr="005D5488">
                        <w:rPr>
                          <w:rFonts w:ascii="Arial" w:hAnsi="Arial" w:cs="Arial"/>
                          <w:sz w:val="16"/>
                          <w:szCs w:val="16"/>
                          <w:u w:val="single"/>
                        </w:rPr>
                        <w:t>"/&gt;&lt;/saml:SubjectConfirmation&gt;&lt;/saml:Subject&gt;&lt;saml:Conditions NotBefore="2011-03-16T17:46:44Z" NotOnOrAfter="2011-03-16T18:11:44Z"&gt;&lt;saml:AudienceRestriction&gt;&lt;saml:Audience&gt;fedlet_sp_sample&lt;/saml:Audience&gt;&lt;/saml:AudienceRestriction&gt;&lt;/saml:Conditions&gt;&lt;saml:AuthnStatement AuthnInstant="2011-03-16T17:56:43Z" SessionIndex="id-TBR9mdG0IkDZf0RwyA-kPZc6OBA-" SessionNotOnOrAfter="2011-03-16T18:56:44Z"&gt;&lt;saml:AuthnContext&gt;&lt;saml:AuthnContextClassRef&gt;urn:oasis:names:tc:SAML:2.0:ac:classes:PasswordProtectedTransport&lt;/saml:AuthnContextClassRef&gt;&lt;/saml:AuthnContext&gt;&lt;/saml:AuthnStatement&gt;&lt;saml:AttributeStatement xmlns:x500="urn:oasis:names:tc:SAML:2.0:profiles:attribute:X500" xmlns:xs="</w:t>
                      </w:r>
                      <w:hyperlink r:id="rId115" w:history="1">
                        <w:r w:rsidRPr="005D5488">
                          <w:rPr>
                            <w:rStyle w:val="Hyperlink"/>
                            <w:rFonts w:ascii="Arial" w:hAnsi="Arial" w:cs="Arial"/>
                            <w:sz w:val="16"/>
                            <w:szCs w:val="16"/>
                          </w:rPr>
                          <w:t>http://www.w3.org/2001/XMLSchema</w:t>
                        </w:r>
                      </w:hyperlink>
                      <w:r w:rsidRPr="005D5488">
                        <w:rPr>
                          <w:rFonts w:ascii="Arial" w:hAnsi="Arial" w:cs="Arial"/>
                          <w:sz w:val="16"/>
                          <w:szCs w:val="16"/>
                          <w:u w:val="single"/>
                        </w:rPr>
                        <w:t>" xmlns:xsi="</w:t>
                      </w:r>
                      <w:hyperlink r:id="rId116" w:history="1">
                        <w:r w:rsidRPr="005D5488">
                          <w:rPr>
                            <w:rStyle w:val="Hyperlink"/>
                            <w:rFonts w:ascii="Arial" w:hAnsi="Arial" w:cs="Arial"/>
                            <w:sz w:val="16"/>
                            <w:szCs w:val="16"/>
                          </w:rPr>
                          <w:t>http://www.w3.org/2001/XMLSchema-instance</w:t>
                        </w:r>
                      </w:hyperlink>
                      <w:r w:rsidRPr="005D5488">
                        <w:rPr>
                          <w:rFonts w:ascii="Arial" w:hAnsi="Arial" w:cs="Arial"/>
                          <w:sz w:val="16"/>
                          <w:szCs w:val="16"/>
                          <w:u w:val="single"/>
                        </w:rPr>
                        <w:t>"&gt;&lt;saml:Attribute Name="MName" NameFormat="urn:oasis:names:tc:SAML:2.0:attrname-format:basic"/&gt;&lt;saml:Attribute Name="FNAME" NameFormat="urn:oasis:names:tc:SAML:2.0:attrname-format:basic"&gt;&lt;saml:AttributeValue xsi:type="xs:string"&gt;John&lt;/saml:AttributeValue&gt;&lt;/saml:Attribute&gt;&lt;saml:Attribute Name="Email" NameFormat="urn:oasis:names:tc:SAML:2.0:attrname-format:basic"&gt;&lt;saml:AttributeValue xsi:type="xs:string"&gt;</w:t>
                      </w:r>
                      <w:hyperlink r:id="rId117" w:history="1">
                        <w:r w:rsidRPr="005D5488">
                          <w:rPr>
                            <w:rStyle w:val="Hyperlink"/>
                            <w:rFonts w:ascii="Arial" w:hAnsi="Arial" w:cs="Arial"/>
                            <w:sz w:val="16"/>
                            <w:szCs w:val="16"/>
                          </w:rPr>
                          <w:t>john.doe@toyota.com&lt;/saml:AttributeValue&gt;&lt;/saml:Attribute&gt;&lt;saml:Attribute</w:t>
                        </w:r>
                      </w:hyperlink>
                      <w:r w:rsidRPr="005D5488">
                        <w:rPr>
                          <w:rFonts w:ascii="Arial" w:hAnsi="Arial" w:cs="Arial"/>
                          <w:sz w:val="16"/>
                          <w:szCs w:val="16"/>
                          <w:u w:val="single"/>
                        </w:rPr>
                        <w:t xml:space="preserve"> Name="UPN" NameFormat="urn:oasis:names:tc:SAML:2.0:attrname-format:basic"&gt;&lt;saml:AttributeValue xsi:type="xs:string"&gt;</w:t>
                      </w:r>
                      <w:hyperlink r:id="rId118" w:history="1">
                        <w:r w:rsidRPr="005D5488">
                          <w:rPr>
                            <w:rStyle w:val="Hyperlink"/>
                            <w:rFonts w:ascii="Arial" w:hAnsi="Arial" w:cs="Arial"/>
                            <w:sz w:val="16"/>
                            <w:szCs w:val="16"/>
                          </w:rPr>
                          <w:t>0123456789@toyota.com &lt;/saml:AttributeValue&gt;&lt;/saml:Attribute&gt;&lt;saml:Attribute</w:t>
                        </w:r>
                      </w:hyperlink>
                      <w:r w:rsidRPr="005D5488">
                        <w:rPr>
                          <w:rFonts w:ascii="Arial" w:hAnsi="Arial" w:cs="Arial"/>
                          <w:sz w:val="16"/>
                          <w:szCs w:val="16"/>
                          <w:u w:val="single"/>
                        </w:rPr>
                        <w:t xml:space="preserve"> Name="Organization" NameFormat="urn:oasis:names:tc:SAML:2.0:attrname-format:basic"/&gt;&lt;saml:Attribute Name="UserID" NameFormat="urn:oasis:names:tc:SAML:2.0:attrname-format:basic"&gt;&lt;saml:AttributeValue xsi:type="xs:string"&gt;47001000654321&lt;/saml:AttributeValue&gt;&lt;/saml:Attribute&gt;&lt;saml:Attribute Name="SN" NameFormat="urn:oasis:names:tc:SAML:2.0:attrname-format:basic"&gt;&lt;saml:AttributeValue xsi:type="xs:string"&gt;Doe&lt;/saml:AttributeValue&gt;&lt;/saml:Attribute&gt;&lt;saml:Attribute Name="FASCN" NameFormat="urn:oasis:names:tc:SAML:2.0:attrname-format:basic"&gt;&lt;saml:AttributeValue xsi:type="xs:string"&gt;47000003210465444000567890147005&lt;/saml:AttributeValue&gt;&lt;/saml:Attribute&gt;&lt;saml:Attribute Name="Agency" NameFormat="urn:oasis:names:tc:SAML:2.0:attrname-format:basic"/&gt;&lt;/saml:AttributeStatement&gt;&lt;/saml:Assertion&gt;</w:t>
                      </w:r>
                    </w:p>
                  </w:txbxContent>
                </v:textbox>
                <w10:wrap type="square"/>
              </v:shape>
            </w:pict>
          </mc:Fallback>
        </mc:AlternateContent>
      </w:r>
    </w:p>
    <w:p w:rsidR="002A58B8" w:rsidRPr="00534075" w:rsidRDefault="007A6C65">
      <w:pPr>
        <w:pStyle w:val="NormalParagraph"/>
        <w:rPr>
          <w:vertAlign w:val="subscript"/>
        </w:rPr>
        <w:pPrChange w:id="86" w:author="Pethakamsetty, Gangadhar" w:date="2014-12-31T12:44:00Z">
          <w:pPr>
            <w:pStyle w:val="Caption"/>
          </w:pPr>
        </w:pPrChange>
      </w:pPr>
      <w:del w:id="87" w:author="Pethakamsetty, Gangadhar" w:date="2014-12-31T12:44:00Z">
        <w:r w:rsidDel="005540F2">
          <w:delText xml:space="preserve">                                                                                        </w:delText>
        </w:r>
      </w:del>
      <w:del w:id="88" w:author="Pethakamsetty, Gangadhar" w:date="2014-12-31T12:43:00Z">
        <w:r w:rsidDel="005540F2">
          <w:delText xml:space="preserve">   </w:delText>
        </w:r>
      </w:del>
      <w:del w:id="89" w:author="Pethakamsetty, Gangadhar" w:date="2014-12-31T12:44:00Z">
        <w:r w:rsidDel="005540F2">
          <w:delText xml:space="preserve">                                                                                            </w:delText>
        </w:r>
      </w:del>
    </w:p>
    <w:sectPr w:rsidR="002A58B8" w:rsidRPr="00534075" w:rsidSect="001F6428">
      <w:footerReference w:type="first" r:id="rId119"/>
      <w:pgSz w:w="12240" w:h="15840" w:code="1"/>
      <w:pgMar w:top="1080" w:right="1080" w:bottom="1080" w:left="1080" w:header="432" w:footer="337" w:gutter="0"/>
      <w:pgNumType w:start="2"/>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722D" w:rsidRDefault="0088722D">
      <w:r>
        <w:separator/>
      </w:r>
    </w:p>
    <w:p w:rsidR="0088722D" w:rsidRDefault="0088722D"/>
  </w:endnote>
  <w:endnote w:type="continuationSeparator" w:id="0">
    <w:p w:rsidR="0088722D" w:rsidRDefault="0088722D">
      <w:r>
        <w:continuationSeparator/>
      </w:r>
    </w:p>
    <w:p w:rsidR="0088722D" w:rsidRDefault="008872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649C" w:rsidRDefault="00D3649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663864"/>
      <w:docPartObj>
        <w:docPartGallery w:val="Page Numbers (Top of Page)"/>
        <w:docPartUnique/>
      </w:docPartObj>
    </w:sdtPr>
    <w:sdtEndPr/>
    <w:sdtContent>
      <w:p w:rsidR="005540F2" w:rsidRDefault="005540F2" w:rsidP="00B02324">
        <w:pPr>
          <w:pStyle w:val="Footer"/>
          <w:jc w:val="center"/>
        </w:pPr>
        <w:r>
          <w:tab/>
        </w:r>
      </w:p>
      <w:sdt>
        <w:sdtPr>
          <w:id w:val="-777637413"/>
          <w:docPartObj>
            <w:docPartGallery w:val="Page Numbers (Top of Page)"/>
            <w:docPartUnique/>
          </w:docPartObj>
        </w:sdtPr>
        <w:sdtEndPr/>
        <w:sdtContent>
          <w:p w:rsidR="005540F2" w:rsidRPr="00AA3E49" w:rsidRDefault="005540F2" w:rsidP="00B02324">
            <w:pPr>
              <w:pStyle w:val="Footer"/>
              <w:jc w:val="center"/>
              <w:rPr>
                <w:rFonts w:ascii="Arial" w:hAnsi="Arial" w:cs="Arial"/>
              </w:rPr>
            </w:pPr>
            <w:r w:rsidRPr="00AA3E49">
              <w:rPr>
                <w:rFonts w:ascii="Arial" w:hAnsi="Arial" w:cs="Arial"/>
              </w:rPr>
              <w:t>TMS Protected</w:t>
            </w:r>
          </w:p>
          <w:p w:rsidR="005540F2" w:rsidRDefault="005540F2" w:rsidP="00B02324">
            <w:pPr>
              <w:pStyle w:val="Footer"/>
              <w:tabs>
                <w:tab w:val="clear" w:pos="4320"/>
                <w:tab w:val="clear" w:pos="8640"/>
              </w:tabs>
              <w:jc w:val="center"/>
            </w:pPr>
            <w:r w:rsidRPr="00AA3E49">
              <w:rPr>
                <w:rFonts w:ascii="Arial" w:hAnsi="Arial" w:cs="Arial"/>
                <w:sz w:val="16"/>
              </w:rPr>
              <w:t>This document is intended solely for the information and internal use of Toyota Motor Sales, U.S.A., Inc. and is not intended to be and should not be used by any other person or entity. No other person or entity is entitled to rely, in any manner, or for any purpose, on this document.</w:t>
            </w:r>
          </w:p>
          <w:p w:rsidR="005540F2" w:rsidRDefault="005540F2" w:rsidP="00B02324">
            <w:pPr>
              <w:pStyle w:val="Footer"/>
              <w:tabs>
                <w:tab w:val="clear" w:pos="4320"/>
                <w:tab w:val="clear" w:pos="8640"/>
              </w:tabs>
              <w:jc w:val="center"/>
            </w:pPr>
            <w:r>
              <w:rPr>
                <w:b/>
                <w:sz w:val="24"/>
                <w:szCs w:val="24"/>
              </w:rPr>
              <w:fldChar w:fldCharType="begin"/>
            </w:r>
            <w:r>
              <w:rPr>
                <w:b/>
              </w:rPr>
              <w:instrText xml:space="preserve"> PAGE </w:instrText>
            </w:r>
            <w:r>
              <w:rPr>
                <w:b/>
                <w:sz w:val="24"/>
                <w:szCs w:val="24"/>
              </w:rPr>
              <w:fldChar w:fldCharType="separate"/>
            </w:r>
            <w:r w:rsidR="003764D4">
              <w:rPr>
                <w:b/>
                <w:noProof/>
              </w:rPr>
              <w:t>2</w:t>
            </w:r>
            <w:r>
              <w:rPr>
                <w:b/>
                <w:sz w:val="24"/>
                <w:szCs w:val="24"/>
              </w:rPr>
              <w:fldChar w:fldCharType="end"/>
            </w:r>
          </w:p>
          <w:p w:rsidR="005540F2" w:rsidRPr="00B02324" w:rsidRDefault="0088722D" w:rsidP="00B02324">
            <w:pPr>
              <w:pStyle w:val="Footer"/>
              <w:tabs>
                <w:tab w:val="clear" w:pos="4320"/>
                <w:tab w:val="clear" w:pos="8640"/>
              </w:tabs>
              <w:jc w:val="center"/>
            </w:pPr>
          </w:p>
        </w:sdtContent>
      </w:sdt>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40F2" w:rsidRPr="00AA3E49" w:rsidRDefault="005540F2" w:rsidP="00AA3E49">
    <w:pPr>
      <w:pStyle w:val="Footer"/>
      <w:jc w:val="center"/>
      <w:rPr>
        <w:rFonts w:ascii="Arial" w:hAnsi="Arial" w:cs="Arial"/>
      </w:rPr>
    </w:pPr>
    <w:r w:rsidRPr="00AA3E49">
      <w:rPr>
        <w:rFonts w:ascii="Arial" w:hAnsi="Arial" w:cs="Arial"/>
      </w:rPr>
      <w:t>TMS Protected</w:t>
    </w:r>
  </w:p>
  <w:p w:rsidR="005540F2" w:rsidRPr="00AA3E49" w:rsidRDefault="005540F2">
    <w:pPr>
      <w:pStyle w:val="Footer"/>
      <w:rPr>
        <w:rFonts w:ascii="Arial" w:hAnsi="Arial" w:cs="Arial"/>
      </w:rPr>
    </w:pPr>
    <w:r w:rsidRPr="00AA3E49">
      <w:rPr>
        <w:rFonts w:ascii="Arial" w:hAnsi="Arial" w:cs="Arial"/>
        <w:sz w:val="16"/>
      </w:rPr>
      <w:t>This document is intended solely for the information and internal use of Toyota Motor Sales, U.S.A., Inc. and is not intended to be and should not be used by any other person or entity. No other person or entity is entitled to rely, in any manner, or for any purpose, on this document.</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40F2" w:rsidRDefault="005540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722D" w:rsidRDefault="0088722D">
      <w:r>
        <w:separator/>
      </w:r>
    </w:p>
    <w:p w:rsidR="0088722D" w:rsidRDefault="0088722D"/>
  </w:footnote>
  <w:footnote w:type="continuationSeparator" w:id="0">
    <w:p w:rsidR="0088722D" w:rsidRDefault="0088722D">
      <w:r>
        <w:continuationSeparator/>
      </w:r>
    </w:p>
    <w:p w:rsidR="0088722D" w:rsidRDefault="0088722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649C" w:rsidRDefault="00D3649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40F2" w:rsidRPr="00FE502F" w:rsidRDefault="005540F2" w:rsidP="000F6363">
    <w:pPr>
      <w:tabs>
        <w:tab w:val="left" w:pos="8280"/>
        <w:tab w:val="left" w:pos="9990"/>
      </w:tabs>
      <w:rPr>
        <w:rFonts w:ascii="Arial" w:hAnsi="Arial" w:cs="Arial"/>
        <w:b/>
        <w:sz w:val="16"/>
        <w:szCs w:val="16"/>
      </w:rPr>
    </w:pPr>
    <w:r w:rsidRPr="00223C66">
      <w:rPr>
        <w:noProof/>
      </w:rPr>
      <w:drawing>
        <wp:anchor distT="0" distB="0" distL="114300" distR="114300" simplePos="0" relativeHeight="251657216" behindDoc="0" locked="0" layoutInCell="1" allowOverlap="1" wp14:anchorId="4950B9C3" wp14:editId="4950B9C4">
          <wp:simplePos x="0" y="0"/>
          <wp:positionH relativeFrom="column">
            <wp:posOffset>4691652</wp:posOffset>
          </wp:positionH>
          <wp:positionV relativeFrom="paragraph">
            <wp:posOffset>-35560</wp:posOffset>
          </wp:positionV>
          <wp:extent cx="1609090" cy="429260"/>
          <wp:effectExtent l="0" t="0" r="0" b="8890"/>
          <wp:wrapNone/>
          <wp:docPr id="3" name="Picture 3" descr="TMS IS logo (2007-10-02)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 descr="TMS IS logo (2007-10-02) v1"/>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609090" cy="429260"/>
                  </a:xfrm>
                  <a:prstGeom prst="rect">
                    <a:avLst/>
                  </a:prstGeom>
                  <a:noFill/>
                  <a:ln w="9525">
                    <a:noFill/>
                    <a:miter lim="800000"/>
                    <a:headEnd/>
                    <a:tailEnd/>
                  </a:ln>
                </pic:spPr>
              </pic:pic>
            </a:graphicData>
          </a:graphic>
        </wp:anchor>
      </w:drawing>
    </w:r>
    <w:r w:rsidRPr="00FE502F">
      <w:rPr>
        <w:rFonts w:ascii="Arial" w:hAnsi="Arial" w:cs="Arial"/>
        <w:b/>
        <w:sz w:val="16"/>
        <w:szCs w:val="16"/>
      </w:rPr>
      <w:t xml:space="preserve">TESS </w:t>
    </w:r>
    <w:r>
      <w:rPr>
        <w:rFonts w:ascii="Arial" w:hAnsi="Arial" w:cs="Arial"/>
        <w:b/>
        <w:sz w:val="16"/>
        <w:szCs w:val="16"/>
      </w:rPr>
      <w:t>Federation Cookbook v1.1</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40F2" w:rsidRDefault="005540F2" w:rsidP="00AA3E49">
    <w:pPr>
      <w:pStyle w:val="Header"/>
      <w:jc w:val="right"/>
    </w:pPr>
    <w:r w:rsidRPr="00223C66">
      <w:rPr>
        <w:noProof/>
      </w:rPr>
      <w:drawing>
        <wp:inline distT="0" distB="0" distL="0" distR="0" wp14:anchorId="4950B9C5" wp14:editId="4950B9C6">
          <wp:extent cx="1609344" cy="429768"/>
          <wp:effectExtent l="0" t="0" r="0" b="0"/>
          <wp:docPr id="4" name="Picture 1" descr="TMS IS logo (2007-10-02) 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 descr="TMS IS logo (2007-10-02) v1"/>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609344" cy="429768"/>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932E5"/>
    <w:multiLevelType w:val="hybridMultilevel"/>
    <w:tmpl w:val="79A4F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3F148F"/>
    <w:multiLevelType w:val="hybridMultilevel"/>
    <w:tmpl w:val="81529D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F32318"/>
    <w:multiLevelType w:val="hybridMultilevel"/>
    <w:tmpl w:val="82A6B2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353B7F"/>
    <w:multiLevelType w:val="multilevel"/>
    <w:tmpl w:val="63646CD0"/>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25C93CBC"/>
    <w:multiLevelType w:val="hybridMultilevel"/>
    <w:tmpl w:val="5CBE46F2"/>
    <w:lvl w:ilvl="0" w:tplc="04090011">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994B49"/>
    <w:multiLevelType w:val="hybridMultilevel"/>
    <w:tmpl w:val="E5EC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C328B2"/>
    <w:multiLevelType w:val="multilevel"/>
    <w:tmpl w:val="6D0AB1FE"/>
    <w:styleLink w:val="StyleBulleted"/>
    <w:lvl w:ilvl="0">
      <w:start w:val="1"/>
      <w:numFmt w:val="bullet"/>
      <w:lvlText w:val=""/>
      <w:lvlJc w:val="left"/>
      <w:pPr>
        <w:tabs>
          <w:tab w:val="num" w:pos="720"/>
        </w:tabs>
        <w:ind w:left="720" w:hanging="360"/>
      </w:pPr>
      <w:rPr>
        <w:rFonts w:ascii="Symbol" w:hAnsi="Symbol"/>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8C8492C"/>
    <w:multiLevelType w:val="hybridMultilevel"/>
    <w:tmpl w:val="DDF4562C"/>
    <w:lvl w:ilvl="0" w:tplc="7FBCB9CA">
      <w:start w:val="1"/>
      <w:numFmt w:val="bullet"/>
      <w:pStyle w:val="Bullet1"/>
      <w:lvlText w:val=""/>
      <w:lvlJc w:val="left"/>
      <w:pPr>
        <w:tabs>
          <w:tab w:val="num" w:pos="1500"/>
        </w:tabs>
        <w:ind w:left="1500" w:hanging="360"/>
      </w:pPr>
      <w:rPr>
        <w:rFonts w:ascii="Wingdings" w:hAnsi="Wingdings" w:hint="default"/>
      </w:rPr>
    </w:lvl>
    <w:lvl w:ilvl="1" w:tplc="F294D24E" w:tentative="1">
      <w:start w:val="1"/>
      <w:numFmt w:val="bullet"/>
      <w:lvlText w:val="o"/>
      <w:lvlJc w:val="left"/>
      <w:pPr>
        <w:tabs>
          <w:tab w:val="num" w:pos="2220"/>
        </w:tabs>
        <w:ind w:left="2220" w:hanging="360"/>
      </w:pPr>
      <w:rPr>
        <w:rFonts w:ascii="Courier New" w:hAnsi="Courier New" w:cs="Courier New" w:hint="default"/>
      </w:rPr>
    </w:lvl>
    <w:lvl w:ilvl="2" w:tplc="7A545862" w:tentative="1">
      <w:start w:val="1"/>
      <w:numFmt w:val="bullet"/>
      <w:lvlText w:val=""/>
      <w:lvlJc w:val="left"/>
      <w:pPr>
        <w:tabs>
          <w:tab w:val="num" w:pos="2940"/>
        </w:tabs>
        <w:ind w:left="2940" w:hanging="360"/>
      </w:pPr>
      <w:rPr>
        <w:rFonts w:ascii="Wingdings" w:hAnsi="Wingdings" w:hint="default"/>
      </w:rPr>
    </w:lvl>
    <w:lvl w:ilvl="3" w:tplc="1EE234AC" w:tentative="1">
      <w:start w:val="1"/>
      <w:numFmt w:val="bullet"/>
      <w:lvlText w:val=""/>
      <w:lvlJc w:val="left"/>
      <w:pPr>
        <w:tabs>
          <w:tab w:val="num" w:pos="3660"/>
        </w:tabs>
        <w:ind w:left="3660" w:hanging="360"/>
      </w:pPr>
      <w:rPr>
        <w:rFonts w:ascii="Symbol" w:hAnsi="Symbol" w:hint="default"/>
      </w:rPr>
    </w:lvl>
    <w:lvl w:ilvl="4" w:tplc="32903162" w:tentative="1">
      <w:start w:val="1"/>
      <w:numFmt w:val="bullet"/>
      <w:lvlText w:val="o"/>
      <w:lvlJc w:val="left"/>
      <w:pPr>
        <w:tabs>
          <w:tab w:val="num" w:pos="4380"/>
        </w:tabs>
        <w:ind w:left="4380" w:hanging="360"/>
      </w:pPr>
      <w:rPr>
        <w:rFonts w:ascii="Courier New" w:hAnsi="Courier New" w:cs="Courier New" w:hint="default"/>
      </w:rPr>
    </w:lvl>
    <w:lvl w:ilvl="5" w:tplc="F5A0A946" w:tentative="1">
      <w:start w:val="1"/>
      <w:numFmt w:val="bullet"/>
      <w:lvlText w:val=""/>
      <w:lvlJc w:val="left"/>
      <w:pPr>
        <w:tabs>
          <w:tab w:val="num" w:pos="5100"/>
        </w:tabs>
        <w:ind w:left="5100" w:hanging="360"/>
      </w:pPr>
      <w:rPr>
        <w:rFonts w:ascii="Wingdings" w:hAnsi="Wingdings" w:hint="default"/>
      </w:rPr>
    </w:lvl>
    <w:lvl w:ilvl="6" w:tplc="7B38794C" w:tentative="1">
      <w:start w:val="1"/>
      <w:numFmt w:val="bullet"/>
      <w:lvlText w:val=""/>
      <w:lvlJc w:val="left"/>
      <w:pPr>
        <w:tabs>
          <w:tab w:val="num" w:pos="5820"/>
        </w:tabs>
        <w:ind w:left="5820" w:hanging="360"/>
      </w:pPr>
      <w:rPr>
        <w:rFonts w:ascii="Symbol" w:hAnsi="Symbol" w:hint="default"/>
      </w:rPr>
    </w:lvl>
    <w:lvl w:ilvl="7" w:tplc="C948613C" w:tentative="1">
      <w:start w:val="1"/>
      <w:numFmt w:val="bullet"/>
      <w:lvlText w:val="o"/>
      <w:lvlJc w:val="left"/>
      <w:pPr>
        <w:tabs>
          <w:tab w:val="num" w:pos="6540"/>
        </w:tabs>
        <w:ind w:left="6540" w:hanging="360"/>
      </w:pPr>
      <w:rPr>
        <w:rFonts w:ascii="Courier New" w:hAnsi="Courier New" w:cs="Courier New" w:hint="default"/>
      </w:rPr>
    </w:lvl>
    <w:lvl w:ilvl="8" w:tplc="97C85430" w:tentative="1">
      <w:start w:val="1"/>
      <w:numFmt w:val="bullet"/>
      <w:lvlText w:val=""/>
      <w:lvlJc w:val="left"/>
      <w:pPr>
        <w:tabs>
          <w:tab w:val="num" w:pos="7260"/>
        </w:tabs>
        <w:ind w:left="7260" w:hanging="360"/>
      </w:pPr>
      <w:rPr>
        <w:rFonts w:ascii="Wingdings" w:hAnsi="Wingdings" w:hint="default"/>
      </w:rPr>
    </w:lvl>
  </w:abstractNum>
  <w:abstractNum w:abstractNumId="8" w15:restartNumberingAfterBreak="0">
    <w:nsid w:val="29A56A0C"/>
    <w:multiLevelType w:val="hybridMultilevel"/>
    <w:tmpl w:val="4E32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A603FC"/>
    <w:multiLevelType w:val="hybridMultilevel"/>
    <w:tmpl w:val="00029D02"/>
    <w:lvl w:ilvl="0" w:tplc="04090011">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121228"/>
    <w:multiLevelType w:val="hybridMultilevel"/>
    <w:tmpl w:val="BC58EEA2"/>
    <w:lvl w:ilvl="0" w:tplc="BEB014E4">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11" w15:restartNumberingAfterBreak="0">
    <w:nsid w:val="36231AE2"/>
    <w:multiLevelType w:val="multilevel"/>
    <w:tmpl w:val="DA0E0E84"/>
    <w:styleLink w:val="StyleNumbered"/>
    <w:lvl w:ilvl="0">
      <w:start w:val="1"/>
      <w:numFmt w:val="decimal"/>
      <w:lvlText w:val="(%1)"/>
      <w:lvlJc w:val="left"/>
      <w:pPr>
        <w:tabs>
          <w:tab w:val="num" w:pos="864"/>
        </w:tabs>
        <w:ind w:left="864" w:hanging="504"/>
      </w:pPr>
      <w:rPr>
        <w:rFonts w:ascii="Verdana" w:hAnsi="Verdana" w:hint="default"/>
        <w:sz w:val="1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3C26441F"/>
    <w:multiLevelType w:val="multilevel"/>
    <w:tmpl w:val="EEA001A2"/>
    <w:styleLink w:val="ListBulletedL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sz w:val="24"/>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C455AFE"/>
    <w:multiLevelType w:val="multilevel"/>
    <w:tmpl w:val="394A2A46"/>
    <w:lvl w:ilvl="0">
      <w:start w:val="1"/>
      <w:numFmt w:val="bullet"/>
      <w:pStyle w:val="Bulletlevel1"/>
      <w:lvlText w:val=""/>
      <w:lvlJc w:val="left"/>
      <w:pPr>
        <w:tabs>
          <w:tab w:val="num" w:pos="175"/>
        </w:tabs>
        <w:ind w:left="175" w:hanging="173"/>
      </w:pPr>
      <w:rPr>
        <w:rFonts w:ascii="Symbol" w:hAnsi="Symbol" w:hint="default"/>
      </w:rPr>
    </w:lvl>
    <w:lvl w:ilvl="1">
      <w:start w:val="1"/>
      <w:numFmt w:val="bullet"/>
      <w:lvlText w:val="–"/>
      <w:lvlJc w:val="left"/>
      <w:pPr>
        <w:tabs>
          <w:tab w:val="num" w:pos="348"/>
        </w:tabs>
        <w:ind w:left="348" w:hanging="173"/>
      </w:pPr>
      <w:rPr>
        <w:rFonts w:ascii="Calibri" w:hAnsi="Calibri" w:hint="default"/>
      </w:rPr>
    </w:lvl>
    <w:lvl w:ilvl="2">
      <w:start w:val="1"/>
      <w:numFmt w:val="bullet"/>
      <w:lvlText w:val=""/>
      <w:lvlJc w:val="left"/>
      <w:pPr>
        <w:tabs>
          <w:tab w:val="num" w:pos="520"/>
        </w:tabs>
        <w:ind w:left="520" w:hanging="172"/>
      </w:pPr>
      <w:rPr>
        <w:rFonts w:ascii="Symbol" w:hAnsi="Symbol" w:hint="default"/>
      </w:rPr>
    </w:lvl>
    <w:lvl w:ilvl="3">
      <w:start w:val="1"/>
      <w:numFmt w:val="bullet"/>
      <w:lvlText w:val="–"/>
      <w:lvlJc w:val="left"/>
      <w:pPr>
        <w:tabs>
          <w:tab w:val="num" w:pos="693"/>
        </w:tabs>
        <w:ind w:left="693" w:hanging="173"/>
      </w:pPr>
      <w:rPr>
        <w:rFonts w:ascii="Calibri" w:hAnsi="Calibri" w:hint="default"/>
      </w:rPr>
    </w:lvl>
    <w:lvl w:ilvl="4">
      <w:start w:val="1"/>
      <w:numFmt w:val="bullet"/>
      <w:lvlText w:val=""/>
      <w:lvlJc w:val="left"/>
      <w:pPr>
        <w:tabs>
          <w:tab w:val="num" w:pos="866"/>
        </w:tabs>
        <w:ind w:left="866" w:hanging="173"/>
      </w:pPr>
      <w:rPr>
        <w:rFonts w:ascii="Symbol" w:hAnsi="Symbol" w:hint="default"/>
        <w:color w:val="auto"/>
      </w:rPr>
    </w:lvl>
    <w:lvl w:ilvl="5">
      <w:start w:val="1"/>
      <w:numFmt w:val="bullet"/>
      <w:lvlText w:val="–"/>
      <w:lvlJc w:val="left"/>
      <w:pPr>
        <w:tabs>
          <w:tab w:val="num" w:pos="1039"/>
        </w:tabs>
        <w:ind w:left="1039" w:hanging="173"/>
      </w:pPr>
      <w:rPr>
        <w:rFonts w:ascii="Calibri" w:hAnsi="Calibri" w:hint="default"/>
      </w:rPr>
    </w:lvl>
    <w:lvl w:ilvl="6">
      <w:start w:val="1"/>
      <w:numFmt w:val="bullet"/>
      <w:lvlText w:val=""/>
      <w:lvlJc w:val="left"/>
      <w:pPr>
        <w:tabs>
          <w:tab w:val="num" w:pos="1212"/>
        </w:tabs>
        <w:ind w:left="1212" w:hanging="173"/>
      </w:pPr>
      <w:rPr>
        <w:rFonts w:ascii="Symbol" w:hAnsi="Symbol" w:hint="default"/>
        <w:color w:val="auto"/>
      </w:rPr>
    </w:lvl>
    <w:lvl w:ilvl="7">
      <w:start w:val="1"/>
      <w:numFmt w:val="bullet"/>
      <w:lvlText w:val="–"/>
      <w:lvlJc w:val="left"/>
      <w:pPr>
        <w:tabs>
          <w:tab w:val="num" w:pos="1384"/>
        </w:tabs>
        <w:ind w:left="1384" w:hanging="172"/>
      </w:pPr>
      <w:rPr>
        <w:rFonts w:ascii="Calibri" w:hAnsi="Calibri" w:hint="default"/>
      </w:rPr>
    </w:lvl>
    <w:lvl w:ilvl="8">
      <w:start w:val="1"/>
      <w:numFmt w:val="bullet"/>
      <w:lvlText w:val=""/>
      <w:lvlJc w:val="left"/>
      <w:pPr>
        <w:tabs>
          <w:tab w:val="num" w:pos="1557"/>
        </w:tabs>
        <w:ind w:left="1557" w:hanging="173"/>
      </w:pPr>
      <w:rPr>
        <w:rFonts w:ascii="Symbol" w:hAnsi="Symbol" w:hint="default"/>
      </w:rPr>
    </w:lvl>
  </w:abstractNum>
  <w:abstractNum w:abstractNumId="14" w15:restartNumberingAfterBreak="0">
    <w:nsid w:val="3D2E5153"/>
    <w:multiLevelType w:val="hybridMultilevel"/>
    <w:tmpl w:val="AC06D83A"/>
    <w:lvl w:ilvl="0" w:tplc="FFFFFFFF">
      <w:start w:val="1"/>
      <w:numFmt w:val="decimal"/>
      <w:lvlText w:val="%1)"/>
      <w:lvlJc w:val="left"/>
      <w:pPr>
        <w:ind w:left="720" w:hanging="360"/>
      </w:pPr>
    </w:lvl>
    <w:lvl w:ilvl="1" w:tplc="D9DC8A00">
      <w:start w:val="1"/>
      <w:numFmt w:val="decimal"/>
      <w:lvlText w:val="%2."/>
      <w:lvlJc w:val="left"/>
      <w:pPr>
        <w:ind w:left="1800" w:hanging="72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FAA27FB"/>
    <w:multiLevelType w:val="hybridMultilevel"/>
    <w:tmpl w:val="EA2C1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B10A8D"/>
    <w:multiLevelType w:val="hybridMultilevel"/>
    <w:tmpl w:val="EEA001A2"/>
    <w:lvl w:ilvl="0" w:tplc="0409000F">
      <w:start w:val="1"/>
      <w:numFmt w:val="bullet"/>
      <w:pStyle w:val="ListBulleted"/>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9EB09FB"/>
    <w:multiLevelType w:val="hybridMultilevel"/>
    <w:tmpl w:val="20BE5E0A"/>
    <w:lvl w:ilvl="0" w:tplc="04090011">
      <w:start w:val="1"/>
      <w:numFmt w:val="bullet"/>
      <w:lvlText w:val="o"/>
      <w:lvlJc w:val="left"/>
      <w:pPr>
        <w:ind w:left="720" w:hanging="360"/>
      </w:pPr>
      <w:rPr>
        <w:rFonts w:ascii="Courier New" w:hAnsi="Courier New" w:cs="Courier New"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8" w15:restartNumberingAfterBreak="0">
    <w:nsid w:val="50FB7D2C"/>
    <w:multiLevelType w:val="hybridMultilevel"/>
    <w:tmpl w:val="EF60BE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59F0EBD"/>
    <w:multiLevelType w:val="hybridMultilevel"/>
    <w:tmpl w:val="3860037C"/>
    <w:lvl w:ilvl="0" w:tplc="04090003">
      <w:start w:val="1"/>
      <w:numFmt w:val="decimal"/>
      <w:pStyle w:val="ListB"/>
      <w:lvlText w:val="%1."/>
      <w:lvlJc w:val="left"/>
      <w:pPr>
        <w:tabs>
          <w:tab w:val="num" w:pos="360"/>
        </w:tabs>
        <w:ind w:left="360" w:hanging="360"/>
      </w:pPr>
    </w:lvl>
    <w:lvl w:ilvl="1" w:tplc="04090003">
      <w:start w:val="1"/>
      <w:numFmt w:val="bullet"/>
      <w:lvlText w:val=""/>
      <w:lvlJc w:val="left"/>
      <w:pPr>
        <w:tabs>
          <w:tab w:val="num" w:pos="1440"/>
        </w:tabs>
        <w:ind w:left="1440" w:hanging="360"/>
      </w:pPr>
      <w:rPr>
        <w:rFonts w:ascii="Wingdings" w:hAnsi="Wingdings" w:hint="default"/>
      </w:r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15:restartNumberingAfterBreak="0">
    <w:nsid w:val="56467FF0"/>
    <w:multiLevelType w:val="hybridMultilevel"/>
    <w:tmpl w:val="C2D63F6A"/>
    <w:lvl w:ilvl="0" w:tplc="EB1E6376">
      <w:start w:val="1"/>
      <w:numFmt w:val="bullet"/>
      <w:lvlText w:val=""/>
      <w:lvlJc w:val="left"/>
      <w:pPr>
        <w:ind w:left="720" w:hanging="360"/>
      </w:pPr>
      <w:rPr>
        <w:rFonts w:ascii="Symbol" w:hAnsi="Symbol" w:hint="default"/>
      </w:rPr>
    </w:lvl>
    <w:lvl w:ilvl="1" w:tplc="04090005"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1" w15:restartNumberingAfterBreak="0">
    <w:nsid w:val="576A44D8"/>
    <w:multiLevelType w:val="hybridMultilevel"/>
    <w:tmpl w:val="BC58EEA2"/>
    <w:lvl w:ilvl="0" w:tplc="BEB014E4">
      <w:start w:val="1"/>
      <w:numFmt w:val="decimal"/>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22" w15:restartNumberingAfterBreak="0">
    <w:nsid w:val="5B004941"/>
    <w:multiLevelType w:val="hybridMultilevel"/>
    <w:tmpl w:val="681C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A1703C"/>
    <w:multiLevelType w:val="hybridMultilevel"/>
    <w:tmpl w:val="FF6A0D10"/>
    <w:lvl w:ilvl="0" w:tplc="04090001">
      <w:start w:val="1"/>
      <w:numFmt w:val="decimal"/>
      <w:pStyle w:val="Numbered"/>
      <w:lvlText w:val="%1."/>
      <w:lvlJc w:val="left"/>
      <w:pPr>
        <w:tabs>
          <w:tab w:val="num" w:pos="1080"/>
        </w:tabs>
        <w:ind w:left="1080" w:hanging="360"/>
      </w:pPr>
      <w:rPr>
        <w:rFonts w:cs="Times New Roman" w:hint="default"/>
      </w:rPr>
    </w:lvl>
    <w:lvl w:ilvl="1" w:tplc="04090003">
      <w:start w:val="1"/>
      <w:numFmt w:val="decimal"/>
      <w:lvlText w:val="%2."/>
      <w:lvlJc w:val="left"/>
      <w:pPr>
        <w:tabs>
          <w:tab w:val="num" w:pos="1800"/>
        </w:tabs>
        <w:ind w:left="1800" w:hanging="360"/>
      </w:pPr>
      <w:rPr>
        <w:rFonts w:cs="Times New Roman"/>
      </w:rPr>
    </w:lvl>
    <w:lvl w:ilvl="2" w:tplc="04090005" w:tentative="1">
      <w:start w:val="1"/>
      <w:numFmt w:val="lowerRoman"/>
      <w:lvlText w:val="%3."/>
      <w:lvlJc w:val="right"/>
      <w:pPr>
        <w:tabs>
          <w:tab w:val="num" w:pos="2520"/>
        </w:tabs>
        <w:ind w:left="2520" w:hanging="180"/>
      </w:pPr>
      <w:rPr>
        <w:rFonts w:cs="Times New Roman"/>
      </w:rPr>
    </w:lvl>
    <w:lvl w:ilvl="3" w:tplc="04090001">
      <w:start w:val="1"/>
      <w:numFmt w:val="decimal"/>
      <w:lvlText w:val="%4."/>
      <w:lvlJc w:val="left"/>
      <w:pPr>
        <w:tabs>
          <w:tab w:val="num" w:pos="3240"/>
        </w:tabs>
        <w:ind w:left="3240" w:hanging="360"/>
      </w:pPr>
      <w:rPr>
        <w:rFonts w:cs="Times New Roman"/>
      </w:rPr>
    </w:lvl>
    <w:lvl w:ilvl="4" w:tplc="04090003" w:tentative="1">
      <w:start w:val="1"/>
      <w:numFmt w:val="lowerLetter"/>
      <w:lvlText w:val="%5."/>
      <w:lvlJc w:val="left"/>
      <w:pPr>
        <w:tabs>
          <w:tab w:val="num" w:pos="3960"/>
        </w:tabs>
        <w:ind w:left="3960" w:hanging="360"/>
      </w:pPr>
      <w:rPr>
        <w:rFonts w:cs="Times New Roman"/>
      </w:rPr>
    </w:lvl>
    <w:lvl w:ilvl="5" w:tplc="04090005" w:tentative="1">
      <w:start w:val="1"/>
      <w:numFmt w:val="lowerRoman"/>
      <w:lvlText w:val="%6."/>
      <w:lvlJc w:val="right"/>
      <w:pPr>
        <w:tabs>
          <w:tab w:val="num" w:pos="4680"/>
        </w:tabs>
        <w:ind w:left="4680" w:hanging="180"/>
      </w:pPr>
      <w:rPr>
        <w:rFonts w:cs="Times New Roman"/>
      </w:rPr>
    </w:lvl>
    <w:lvl w:ilvl="6" w:tplc="04090001" w:tentative="1">
      <w:start w:val="1"/>
      <w:numFmt w:val="decimal"/>
      <w:lvlText w:val="%7."/>
      <w:lvlJc w:val="left"/>
      <w:pPr>
        <w:tabs>
          <w:tab w:val="num" w:pos="5400"/>
        </w:tabs>
        <w:ind w:left="5400" w:hanging="360"/>
      </w:pPr>
      <w:rPr>
        <w:rFonts w:cs="Times New Roman"/>
      </w:rPr>
    </w:lvl>
    <w:lvl w:ilvl="7" w:tplc="04090003" w:tentative="1">
      <w:start w:val="1"/>
      <w:numFmt w:val="lowerLetter"/>
      <w:lvlText w:val="%8."/>
      <w:lvlJc w:val="left"/>
      <w:pPr>
        <w:tabs>
          <w:tab w:val="num" w:pos="6120"/>
        </w:tabs>
        <w:ind w:left="6120" w:hanging="360"/>
      </w:pPr>
      <w:rPr>
        <w:rFonts w:cs="Times New Roman"/>
      </w:rPr>
    </w:lvl>
    <w:lvl w:ilvl="8" w:tplc="04090005" w:tentative="1">
      <w:start w:val="1"/>
      <w:numFmt w:val="lowerRoman"/>
      <w:lvlText w:val="%9."/>
      <w:lvlJc w:val="right"/>
      <w:pPr>
        <w:tabs>
          <w:tab w:val="num" w:pos="6840"/>
        </w:tabs>
        <w:ind w:left="6840" w:hanging="180"/>
      </w:pPr>
      <w:rPr>
        <w:rFonts w:cs="Times New Roman"/>
      </w:rPr>
    </w:lvl>
  </w:abstractNum>
  <w:abstractNum w:abstractNumId="24" w15:restartNumberingAfterBreak="0">
    <w:nsid w:val="5BC9688D"/>
    <w:multiLevelType w:val="hybridMultilevel"/>
    <w:tmpl w:val="706A0A34"/>
    <w:lvl w:ilvl="0" w:tplc="04090011">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281DD4"/>
    <w:multiLevelType w:val="multilevel"/>
    <w:tmpl w:val="00ECAB6E"/>
    <w:lvl w:ilvl="0">
      <w:start w:val="1"/>
      <w:numFmt w:val="decimal"/>
      <w:lvlText w:val="%1."/>
      <w:lvlJc w:val="left"/>
      <w:pPr>
        <w:tabs>
          <w:tab w:val="num" w:pos="0"/>
        </w:tabs>
        <w:ind w:left="0" w:firstLine="0"/>
      </w:pPr>
      <w:rPr>
        <w:rFonts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720"/>
        </w:tabs>
        <w:ind w:left="72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720"/>
        </w:tabs>
        <w:ind w:left="720" w:firstLine="0"/>
      </w:pPr>
      <w:rPr>
        <w:rFonts w:hint="default"/>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720"/>
        </w:tabs>
        <w:ind w:left="720" w:firstLine="0"/>
      </w:pPr>
      <w:rPr>
        <w:rFonts w:ascii="Arial" w:hAnsi="Arial" w:cs="Arial" w:hint="default"/>
        <w:sz w:val="20"/>
        <w:szCs w:val="20"/>
      </w:rPr>
    </w:lvl>
    <w:lvl w:ilvl="5">
      <w:start w:val="1"/>
      <w:numFmt w:val="decimal"/>
      <w:lvlText w:val="%1.%2.%3.%4.%5.%6"/>
      <w:lvlJc w:val="left"/>
      <w:pPr>
        <w:tabs>
          <w:tab w:val="num" w:pos="720"/>
        </w:tabs>
        <w:ind w:left="720" w:firstLine="0"/>
      </w:pPr>
      <w:rPr>
        <w:rFonts w:hint="default"/>
      </w:rPr>
    </w:lvl>
    <w:lvl w:ilvl="6">
      <w:start w:val="1"/>
      <w:numFmt w:val="decimal"/>
      <w:lvlText w:val="%1.%2.%3.%4.%5.%6.%7"/>
      <w:lvlJc w:val="left"/>
      <w:pPr>
        <w:tabs>
          <w:tab w:val="num" w:pos="720"/>
        </w:tabs>
        <w:ind w:left="720" w:firstLine="0"/>
      </w:pPr>
      <w:rPr>
        <w:rFonts w:hint="default"/>
      </w:rPr>
    </w:lvl>
    <w:lvl w:ilvl="7">
      <w:start w:val="1"/>
      <w:numFmt w:val="decimal"/>
      <w:lvlText w:val="%1.%2.%3.%4.%5.%6.%7.%8"/>
      <w:lvlJc w:val="left"/>
      <w:pPr>
        <w:tabs>
          <w:tab w:val="num" w:pos="720"/>
        </w:tabs>
        <w:ind w:left="720" w:firstLine="0"/>
      </w:pPr>
      <w:rPr>
        <w:rFonts w:hint="default"/>
      </w:rPr>
    </w:lvl>
    <w:lvl w:ilvl="8">
      <w:start w:val="1"/>
      <w:numFmt w:val="decimal"/>
      <w:lvlText w:val="%1.%2.%3.%4.%5.%6.%7.%8.%9"/>
      <w:lvlJc w:val="left"/>
      <w:pPr>
        <w:tabs>
          <w:tab w:val="num" w:pos="720"/>
        </w:tabs>
        <w:ind w:left="720" w:firstLine="0"/>
      </w:pPr>
      <w:rPr>
        <w:rFonts w:hint="default"/>
      </w:rPr>
    </w:lvl>
  </w:abstractNum>
  <w:abstractNum w:abstractNumId="26" w15:restartNumberingAfterBreak="0">
    <w:nsid w:val="5E1639AC"/>
    <w:multiLevelType w:val="hybridMultilevel"/>
    <w:tmpl w:val="0CD8248E"/>
    <w:lvl w:ilvl="0" w:tplc="04090001">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EFF2EB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15:restartNumberingAfterBreak="0">
    <w:nsid w:val="63CC5558"/>
    <w:multiLevelType w:val="multilevel"/>
    <w:tmpl w:val="C1EAC5A0"/>
    <w:lvl w:ilvl="0">
      <w:start w:val="1"/>
      <w:numFmt w:val="decimal"/>
      <w:pStyle w:val="Heading1-TESS"/>
      <w:lvlText w:val="%1."/>
      <w:lvlJc w:val="left"/>
      <w:pPr>
        <w:ind w:left="1080" w:hanging="720"/>
      </w:pPr>
      <w:rPr>
        <w:rFonts w:ascii="Arial" w:hAnsi="Arial" w:cs="Arial" w:hint="default"/>
        <w:sz w:val="28"/>
        <w:szCs w:val="28"/>
      </w:rPr>
    </w:lvl>
    <w:lvl w:ilvl="1">
      <w:start w:val="1"/>
      <w:numFmt w:val="decimal"/>
      <w:pStyle w:val="Heading2"/>
      <w:isLgl/>
      <w:lvlText w:val="%1.%2"/>
      <w:lvlJc w:val="left"/>
      <w:pPr>
        <w:ind w:left="720" w:hanging="360"/>
      </w:pPr>
      <w:rPr>
        <w:rFonts w:hint="default"/>
      </w:rPr>
    </w:lvl>
    <w:lvl w:ilvl="2">
      <w:start w:val="1"/>
      <w:numFmt w:val="decimal"/>
      <w:pStyle w:val="Heading3"/>
      <w:isLgl/>
      <w:lvlText w:val="%1.%2.%3"/>
      <w:lvlJc w:val="left"/>
      <w:pPr>
        <w:ind w:left="1080" w:hanging="720"/>
      </w:pPr>
      <w:rPr>
        <w:rFonts w:hint="default"/>
      </w:rPr>
    </w:lvl>
    <w:lvl w:ilvl="3">
      <w:start w:val="1"/>
      <w:numFmt w:val="decimal"/>
      <w:pStyle w:val="Heading4-Requirements"/>
      <w:isLgl/>
      <w:lvlText w:val="%1.%2.%3.%4"/>
      <w:lvlJc w:val="left"/>
      <w:pPr>
        <w:ind w:left="171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6621467A"/>
    <w:multiLevelType w:val="hybridMultilevel"/>
    <w:tmpl w:val="F35E180E"/>
    <w:lvl w:ilvl="0" w:tplc="C9544524">
      <w:start w:val="1"/>
      <w:numFmt w:val="decimal"/>
      <w:pStyle w:val="Step"/>
      <w:lvlText w:val="Task-%1:"/>
      <w:lvlJc w:val="left"/>
      <w:pPr>
        <w:tabs>
          <w:tab w:val="num" w:pos="936"/>
        </w:tabs>
        <w:ind w:left="936" w:hanging="936"/>
      </w:pPr>
      <w:rPr>
        <w:rFonts w:ascii="Helvetica" w:hAnsi="Helvetica" w:cs="Times New Roman" w:hint="default"/>
        <w:b/>
        <w:i/>
        <w:caps w:val="0"/>
        <w:sz w:val="18"/>
      </w:rPr>
    </w:lvl>
    <w:lvl w:ilvl="1" w:tplc="D63E81A8">
      <w:start w:val="1"/>
      <w:numFmt w:val="decimal"/>
      <w:lvlText w:val="%2)"/>
      <w:lvlJc w:val="left"/>
      <w:pPr>
        <w:tabs>
          <w:tab w:val="num" w:pos="1080"/>
        </w:tabs>
        <w:ind w:left="1080" w:hanging="360"/>
      </w:pPr>
      <w:rPr>
        <w:rFonts w:cs="Times New Roman"/>
      </w:rPr>
    </w:lvl>
    <w:lvl w:ilvl="2" w:tplc="B0FC4C32" w:tentative="1">
      <w:start w:val="1"/>
      <w:numFmt w:val="lowerRoman"/>
      <w:lvlText w:val="%3."/>
      <w:lvlJc w:val="right"/>
      <w:pPr>
        <w:tabs>
          <w:tab w:val="num" w:pos="1800"/>
        </w:tabs>
        <w:ind w:left="1800" w:hanging="180"/>
      </w:pPr>
      <w:rPr>
        <w:rFonts w:cs="Times New Roman"/>
      </w:rPr>
    </w:lvl>
    <w:lvl w:ilvl="3" w:tplc="A7FE55D4">
      <w:start w:val="1"/>
      <w:numFmt w:val="decimal"/>
      <w:lvlText w:val="%4."/>
      <w:lvlJc w:val="left"/>
      <w:pPr>
        <w:tabs>
          <w:tab w:val="num" w:pos="2520"/>
        </w:tabs>
        <w:ind w:left="2520" w:hanging="360"/>
      </w:pPr>
      <w:rPr>
        <w:rFonts w:cs="Times New Roman"/>
      </w:rPr>
    </w:lvl>
    <w:lvl w:ilvl="4" w:tplc="0E1CB8FE" w:tentative="1">
      <w:start w:val="1"/>
      <w:numFmt w:val="lowerLetter"/>
      <w:lvlText w:val="%5."/>
      <w:lvlJc w:val="left"/>
      <w:pPr>
        <w:tabs>
          <w:tab w:val="num" w:pos="3240"/>
        </w:tabs>
        <w:ind w:left="3240" w:hanging="360"/>
      </w:pPr>
      <w:rPr>
        <w:rFonts w:cs="Times New Roman"/>
      </w:rPr>
    </w:lvl>
    <w:lvl w:ilvl="5" w:tplc="63402C80" w:tentative="1">
      <w:start w:val="1"/>
      <w:numFmt w:val="lowerRoman"/>
      <w:lvlText w:val="%6."/>
      <w:lvlJc w:val="right"/>
      <w:pPr>
        <w:tabs>
          <w:tab w:val="num" w:pos="3960"/>
        </w:tabs>
        <w:ind w:left="3960" w:hanging="180"/>
      </w:pPr>
      <w:rPr>
        <w:rFonts w:cs="Times New Roman"/>
      </w:rPr>
    </w:lvl>
    <w:lvl w:ilvl="6" w:tplc="A54613BA" w:tentative="1">
      <w:start w:val="1"/>
      <w:numFmt w:val="decimal"/>
      <w:lvlText w:val="%7."/>
      <w:lvlJc w:val="left"/>
      <w:pPr>
        <w:tabs>
          <w:tab w:val="num" w:pos="4680"/>
        </w:tabs>
        <w:ind w:left="4680" w:hanging="360"/>
      </w:pPr>
      <w:rPr>
        <w:rFonts w:cs="Times New Roman"/>
      </w:rPr>
    </w:lvl>
    <w:lvl w:ilvl="7" w:tplc="187EE4A2" w:tentative="1">
      <w:start w:val="1"/>
      <w:numFmt w:val="lowerLetter"/>
      <w:lvlText w:val="%8."/>
      <w:lvlJc w:val="left"/>
      <w:pPr>
        <w:tabs>
          <w:tab w:val="num" w:pos="5400"/>
        </w:tabs>
        <w:ind w:left="5400" w:hanging="360"/>
      </w:pPr>
      <w:rPr>
        <w:rFonts w:cs="Times New Roman"/>
      </w:rPr>
    </w:lvl>
    <w:lvl w:ilvl="8" w:tplc="BA8C2DD0" w:tentative="1">
      <w:start w:val="1"/>
      <w:numFmt w:val="lowerRoman"/>
      <w:lvlText w:val="%9."/>
      <w:lvlJc w:val="right"/>
      <w:pPr>
        <w:tabs>
          <w:tab w:val="num" w:pos="6120"/>
        </w:tabs>
        <w:ind w:left="6120" w:hanging="180"/>
      </w:pPr>
      <w:rPr>
        <w:rFonts w:cs="Times New Roman"/>
      </w:rPr>
    </w:lvl>
  </w:abstractNum>
  <w:abstractNum w:abstractNumId="30" w15:restartNumberingAfterBreak="0">
    <w:nsid w:val="67C831DA"/>
    <w:multiLevelType w:val="hybridMultilevel"/>
    <w:tmpl w:val="6F3A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054493"/>
    <w:multiLevelType w:val="multilevel"/>
    <w:tmpl w:val="3FE48348"/>
    <w:styleLink w:val="ListNumbered"/>
    <w:lvl w:ilvl="0">
      <w:start w:val="1"/>
      <w:numFmt w:val="decimal"/>
      <w:lvlText w:val="%1."/>
      <w:lvlJc w:val="left"/>
      <w:pPr>
        <w:tabs>
          <w:tab w:val="num" w:pos="720"/>
        </w:tabs>
        <w:ind w:left="720" w:hanging="360"/>
      </w:pPr>
      <w:rPr>
        <w:rFonts w:cs="Times New Roman"/>
        <w:sz w:val="24"/>
        <w:szCs w:val="24"/>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32" w15:restartNumberingAfterBreak="0">
    <w:nsid w:val="72951621"/>
    <w:multiLevelType w:val="hybridMultilevel"/>
    <w:tmpl w:val="F056A33A"/>
    <w:lvl w:ilvl="0" w:tplc="67301728">
      <w:start w:val="1"/>
      <w:numFmt w:val="bullet"/>
      <w:pStyle w:val="Bullet1BlackCircle"/>
      <w:lvlText w:val=""/>
      <w:lvlJc w:val="left"/>
      <w:pPr>
        <w:tabs>
          <w:tab w:val="num" w:pos="1440"/>
        </w:tabs>
        <w:ind w:left="1440" w:hanging="360"/>
      </w:pPr>
      <w:rPr>
        <w:rFonts w:ascii="Symbol" w:hAnsi="Symbol" w:hint="default"/>
        <w:color w:val="auto"/>
      </w:rPr>
    </w:lvl>
    <w:lvl w:ilvl="1" w:tplc="0409000D">
      <w:start w:val="1"/>
      <w:numFmt w:val="bullet"/>
      <w:lvlText w:val="›"/>
      <w:lvlJc w:val="left"/>
      <w:pPr>
        <w:tabs>
          <w:tab w:val="num" w:pos="1440"/>
        </w:tabs>
        <w:ind w:left="1440" w:hanging="360"/>
      </w:pPr>
      <w:rPr>
        <w:rFonts w:ascii="Palatino Linotype" w:hAnsi="Palatino Linotype"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C743FB1"/>
    <w:multiLevelType w:val="multilevel"/>
    <w:tmpl w:val="6D0AB1FE"/>
    <w:styleLink w:val="StyleBulleted9pt"/>
    <w:lvl w:ilvl="0">
      <w:start w:val="1"/>
      <w:numFmt w:val="bullet"/>
      <w:lvlText w:val=""/>
      <w:lvlJc w:val="left"/>
      <w:pPr>
        <w:tabs>
          <w:tab w:val="num" w:pos="720"/>
        </w:tabs>
        <w:ind w:left="720" w:hanging="360"/>
      </w:pPr>
      <w:rPr>
        <w:rFonts w:ascii="Symbol" w:hAnsi="Symbol"/>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6"/>
  </w:num>
  <w:num w:numId="3">
    <w:abstractNumId w:val="11"/>
  </w:num>
  <w:num w:numId="4">
    <w:abstractNumId w:val="7"/>
  </w:num>
  <w:num w:numId="5">
    <w:abstractNumId w:val="31"/>
  </w:num>
  <w:num w:numId="6">
    <w:abstractNumId w:val="16"/>
  </w:num>
  <w:num w:numId="7">
    <w:abstractNumId w:val="29"/>
  </w:num>
  <w:num w:numId="8">
    <w:abstractNumId w:val="23"/>
  </w:num>
  <w:num w:numId="9">
    <w:abstractNumId w:val="12"/>
  </w:num>
  <w:num w:numId="10">
    <w:abstractNumId w:val="19"/>
  </w:num>
  <w:num w:numId="11">
    <w:abstractNumId w:val="27"/>
  </w:num>
  <w:num w:numId="12">
    <w:abstractNumId w:val="33"/>
  </w:num>
  <w:num w:numId="13">
    <w:abstractNumId w:val="28"/>
  </w:num>
  <w:num w:numId="14">
    <w:abstractNumId w:val="20"/>
  </w:num>
  <w:num w:numId="15">
    <w:abstractNumId w:val="22"/>
  </w:num>
  <w:num w:numId="16">
    <w:abstractNumId w:val="14"/>
  </w:num>
  <w:num w:numId="17">
    <w:abstractNumId w:val="2"/>
  </w:num>
  <w:num w:numId="18">
    <w:abstractNumId w:val="26"/>
  </w:num>
  <w:num w:numId="19">
    <w:abstractNumId w:val="18"/>
  </w:num>
  <w:num w:numId="20">
    <w:abstractNumId w:val="17"/>
  </w:num>
  <w:num w:numId="21">
    <w:abstractNumId w:val="32"/>
  </w:num>
  <w:num w:numId="22">
    <w:abstractNumId w:val="9"/>
  </w:num>
  <w:num w:numId="23">
    <w:abstractNumId w:val="13"/>
  </w:num>
  <w:num w:numId="24">
    <w:abstractNumId w:val="24"/>
  </w:num>
  <w:num w:numId="25">
    <w:abstractNumId w:val="4"/>
  </w:num>
  <w:num w:numId="26">
    <w:abstractNumId w:val="30"/>
  </w:num>
  <w:num w:numId="27">
    <w:abstractNumId w:val="8"/>
  </w:num>
  <w:num w:numId="28">
    <w:abstractNumId w:val="1"/>
  </w:num>
  <w:num w:numId="29">
    <w:abstractNumId w:val="15"/>
  </w:num>
  <w:num w:numId="30">
    <w:abstractNumId w:val="5"/>
  </w:num>
  <w:num w:numId="31">
    <w:abstractNumId w:val="10"/>
  </w:num>
  <w:num w:numId="32">
    <w:abstractNumId w:val="28"/>
  </w:num>
  <w:num w:numId="33">
    <w:abstractNumId w:val="28"/>
  </w:num>
  <w:num w:numId="34">
    <w:abstractNumId w:val="0"/>
  </w:num>
  <w:num w:numId="35">
    <w:abstractNumId w:val="28"/>
  </w:num>
  <w:num w:numId="36">
    <w:abstractNumId w:val="21"/>
  </w:num>
  <w:num w:numId="37">
    <w:abstractNumId w:val="25"/>
  </w:num>
  <w:num w:numId="38">
    <w:abstractNumId w:val="28"/>
  </w:num>
  <w:num w:numId="39">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fr-CA"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trackRevisions/>
  <w:defaultTabStop w:val="720"/>
  <w:defaultTableStyle w:val="BalloonText"/>
  <w:drawingGridHorizontalSpacing w:val="9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ECB"/>
    <w:rsid w:val="0000008B"/>
    <w:rsid w:val="00001531"/>
    <w:rsid w:val="00001F9F"/>
    <w:rsid w:val="00002745"/>
    <w:rsid w:val="0000325C"/>
    <w:rsid w:val="000034B6"/>
    <w:rsid w:val="000036EE"/>
    <w:rsid w:val="00003D43"/>
    <w:rsid w:val="000048D5"/>
    <w:rsid w:val="00004D34"/>
    <w:rsid w:val="00004DE1"/>
    <w:rsid w:val="00004DEC"/>
    <w:rsid w:val="00004E9D"/>
    <w:rsid w:val="00005F02"/>
    <w:rsid w:val="00005F05"/>
    <w:rsid w:val="00006A58"/>
    <w:rsid w:val="00007316"/>
    <w:rsid w:val="0001010E"/>
    <w:rsid w:val="00010B96"/>
    <w:rsid w:val="000117A4"/>
    <w:rsid w:val="00012E4E"/>
    <w:rsid w:val="00013BCF"/>
    <w:rsid w:val="000141AA"/>
    <w:rsid w:val="00014907"/>
    <w:rsid w:val="000151B5"/>
    <w:rsid w:val="00015652"/>
    <w:rsid w:val="000162BC"/>
    <w:rsid w:val="000163AD"/>
    <w:rsid w:val="000167E7"/>
    <w:rsid w:val="00016E94"/>
    <w:rsid w:val="00017064"/>
    <w:rsid w:val="00017C7B"/>
    <w:rsid w:val="00017FCF"/>
    <w:rsid w:val="000202DD"/>
    <w:rsid w:val="000219FD"/>
    <w:rsid w:val="00022C2F"/>
    <w:rsid w:val="00022F7A"/>
    <w:rsid w:val="00023212"/>
    <w:rsid w:val="000240CE"/>
    <w:rsid w:val="000249C7"/>
    <w:rsid w:val="00024BFC"/>
    <w:rsid w:val="00024D40"/>
    <w:rsid w:val="00024EA2"/>
    <w:rsid w:val="0002519C"/>
    <w:rsid w:val="00025405"/>
    <w:rsid w:val="00025905"/>
    <w:rsid w:val="00025E4E"/>
    <w:rsid w:val="00026251"/>
    <w:rsid w:val="000263D4"/>
    <w:rsid w:val="000272F3"/>
    <w:rsid w:val="000275D2"/>
    <w:rsid w:val="0003113E"/>
    <w:rsid w:val="000311DC"/>
    <w:rsid w:val="000312F4"/>
    <w:rsid w:val="0003148C"/>
    <w:rsid w:val="00031B0B"/>
    <w:rsid w:val="00032148"/>
    <w:rsid w:val="0003260F"/>
    <w:rsid w:val="000326C4"/>
    <w:rsid w:val="00033608"/>
    <w:rsid w:val="00034349"/>
    <w:rsid w:val="0003508B"/>
    <w:rsid w:val="00035BB2"/>
    <w:rsid w:val="0003659F"/>
    <w:rsid w:val="000368DF"/>
    <w:rsid w:val="000370CD"/>
    <w:rsid w:val="00037CB3"/>
    <w:rsid w:val="0004055F"/>
    <w:rsid w:val="000412E2"/>
    <w:rsid w:val="000417A4"/>
    <w:rsid w:val="00042BBD"/>
    <w:rsid w:val="000438F3"/>
    <w:rsid w:val="00043C3B"/>
    <w:rsid w:val="00044384"/>
    <w:rsid w:val="0004488E"/>
    <w:rsid w:val="00044DF2"/>
    <w:rsid w:val="0004501D"/>
    <w:rsid w:val="000453BE"/>
    <w:rsid w:val="00045ADA"/>
    <w:rsid w:val="00045E6C"/>
    <w:rsid w:val="00045E7A"/>
    <w:rsid w:val="00045F69"/>
    <w:rsid w:val="00046F7A"/>
    <w:rsid w:val="00046F98"/>
    <w:rsid w:val="000470A7"/>
    <w:rsid w:val="00047BB9"/>
    <w:rsid w:val="00051EB5"/>
    <w:rsid w:val="0005404A"/>
    <w:rsid w:val="00054717"/>
    <w:rsid w:val="000562F9"/>
    <w:rsid w:val="00056E8C"/>
    <w:rsid w:val="0005795A"/>
    <w:rsid w:val="00060106"/>
    <w:rsid w:val="00060421"/>
    <w:rsid w:val="000604D3"/>
    <w:rsid w:val="000606FD"/>
    <w:rsid w:val="00060B16"/>
    <w:rsid w:val="00060C6C"/>
    <w:rsid w:val="00061A1B"/>
    <w:rsid w:val="00061E16"/>
    <w:rsid w:val="00062CAA"/>
    <w:rsid w:val="000638D4"/>
    <w:rsid w:val="00063FEC"/>
    <w:rsid w:val="00064459"/>
    <w:rsid w:val="00064647"/>
    <w:rsid w:val="000662CB"/>
    <w:rsid w:val="00066F3D"/>
    <w:rsid w:val="00067A18"/>
    <w:rsid w:val="00070942"/>
    <w:rsid w:val="00071565"/>
    <w:rsid w:val="00071A90"/>
    <w:rsid w:val="00071CAA"/>
    <w:rsid w:val="00071DF9"/>
    <w:rsid w:val="000721C8"/>
    <w:rsid w:val="00072A66"/>
    <w:rsid w:val="00072E79"/>
    <w:rsid w:val="00073A73"/>
    <w:rsid w:val="000745D8"/>
    <w:rsid w:val="00074BFE"/>
    <w:rsid w:val="00074DB4"/>
    <w:rsid w:val="000755BA"/>
    <w:rsid w:val="00075D99"/>
    <w:rsid w:val="00075EF5"/>
    <w:rsid w:val="0007672B"/>
    <w:rsid w:val="00076796"/>
    <w:rsid w:val="0007781D"/>
    <w:rsid w:val="0008036A"/>
    <w:rsid w:val="0008070F"/>
    <w:rsid w:val="00080983"/>
    <w:rsid w:val="0008178F"/>
    <w:rsid w:val="00081E67"/>
    <w:rsid w:val="00081FFF"/>
    <w:rsid w:val="00082662"/>
    <w:rsid w:val="000834C6"/>
    <w:rsid w:val="000834EB"/>
    <w:rsid w:val="0008372D"/>
    <w:rsid w:val="00083A5F"/>
    <w:rsid w:val="00083CBB"/>
    <w:rsid w:val="00083D84"/>
    <w:rsid w:val="0008411A"/>
    <w:rsid w:val="000844F0"/>
    <w:rsid w:val="00085123"/>
    <w:rsid w:val="000851EB"/>
    <w:rsid w:val="00085CFF"/>
    <w:rsid w:val="00086927"/>
    <w:rsid w:val="000872C6"/>
    <w:rsid w:val="00087BCD"/>
    <w:rsid w:val="00087F37"/>
    <w:rsid w:val="00090484"/>
    <w:rsid w:val="000907BE"/>
    <w:rsid w:val="00090BFE"/>
    <w:rsid w:val="00090D88"/>
    <w:rsid w:val="0009188A"/>
    <w:rsid w:val="00092AE1"/>
    <w:rsid w:val="000932FD"/>
    <w:rsid w:val="000937C8"/>
    <w:rsid w:val="00093A1D"/>
    <w:rsid w:val="00093F1F"/>
    <w:rsid w:val="000949ED"/>
    <w:rsid w:val="00095211"/>
    <w:rsid w:val="00095A11"/>
    <w:rsid w:val="00095B75"/>
    <w:rsid w:val="00095D3A"/>
    <w:rsid w:val="00096114"/>
    <w:rsid w:val="000A01EF"/>
    <w:rsid w:val="000A05BB"/>
    <w:rsid w:val="000A0B65"/>
    <w:rsid w:val="000A20E3"/>
    <w:rsid w:val="000A221D"/>
    <w:rsid w:val="000A2B0A"/>
    <w:rsid w:val="000A2F71"/>
    <w:rsid w:val="000A3205"/>
    <w:rsid w:val="000A4019"/>
    <w:rsid w:val="000A409D"/>
    <w:rsid w:val="000A4607"/>
    <w:rsid w:val="000A4F35"/>
    <w:rsid w:val="000A50AC"/>
    <w:rsid w:val="000A536C"/>
    <w:rsid w:val="000A5811"/>
    <w:rsid w:val="000A5931"/>
    <w:rsid w:val="000A64DE"/>
    <w:rsid w:val="000A6521"/>
    <w:rsid w:val="000B0503"/>
    <w:rsid w:val="000B0FA4"/>
    <w:rsid w:val="000B21EB"/>
    <w:rsid w:val="000B2D38"/>
    <w:rsid w:val="000B41BC"/>
    <w:rsid w:val="000B455D"/>
    <w:rsid w:val="000B493D"/>
    <w:rsid w:val="000B620B"/>
    <w:rsid w:val="000B6B9E"/>
    <w:rsid w:val="000B6C06"/>
    <w:rsid w:val="000B70EE"/>
    <w:rsid w:val="000B7D99"/>
    <w:rsid w:val="000C02D1"/>
    <w:rsid w:val="000C1A85"/>
    <w:rsid w:val="000C1B24"/>
    <w:rsid w:val="000C1DA9"/>
    <w:rsid w:val="000C1DD9"/>
    <w:rsid w:val="000C28F4"/>
    <w:rsid w:val="000C2E87"/>
    <w:rsid w:val="000C3057"/>
    <w:rsid w:val="000C343D"/>
    <w:rsid w:val="000C4664"/>
    <w:rsid w:val="000C5B74"/>
    <w:rsid w:val="000C6347"/>
    <w:rsid w:val="000C74F8"/>
    <w:rsid w:val="000C7A8C"/>
    <w:rsid w:val="000D04CE"/>
    <w:rsid w:val="000D0775"/>
    <w:rsid w:val="000D0F35"/>
    <w:rsid w:val="000D1101"/>
    <w:rsid w:val="000D1239"/>
    <w:rsid w:val="000D1490"/>
    <w:rsid w:val="000D1D1B"/>
    <w:rsid w:val="000D29FF"/>
    <w:rsid w:val="000D2AC3"/>
    <w:rsid w:val="000D2E9F"/>
    <w:rsid w:val="000D2EE4"/>
    <w:rsid w:val="000D36B0"/>
    <w:rsid w:val="000D3B3C"/>
    <w:rsid w:val="000D3EE6"/>
    <w:rsid w:val="000D4283"/>
    <w:rsid w:val="000D43D7"/>
    <w:rsid w:val="000D4826"/>
    <w:rsid w:val="000D5363"/>
    <w:rsid w:val="000D58B2"/>
    <w:rsid w:val="000D6065"/>
    <w:rsid w:val="000D682F"/>
    <w:rsid w:val="000D7400"/>
    <w:rsid w:val="000D75C1"/>
    <w:rsid w:val="000D7C4F"/>
    <w:rsid w:val="000D7C5A"/>
    <w:rsid w:val="000D7FDC"/>
    <w:rsid w:val="000E0326"/>
    <w:rsid w:val="000E04D3"/>
    <w:rsid w:val="000E0CCB"/>
    <w:rsid w:val="000E1121"/>
    <w:rsid w:val="000E1FF1"/>
    <w:rsid w:val="000E3497"/>
    <w:rsid w:val="000E37D1"/>
    <w:rsid w:val="000E38B1"/>
    <w:rsid w:val="000E4E9F"/>
    <w:rsid w:val="000E513E"/>
    <w:rsid w:val="000E523F"/>
    <w:rsid w:val="000E53A2"/>
    <w:rsid w:val="000E53C0"/>
    <w:rsid w:val="000E6188"/>
    <w:rsid w:val="000E61A8"/>
    <w:rsid w:val="000E6459"/>
    <w:rsid w:val="000E6A00"/>
    <w:rsid w:val="000E6FE1"/>
    <w:rsid w:val="000E71FE"/>
    <w:rsid w:val="000E7268"/>
    <w:rsid w:val="000E7638"/>
    <w:rsid w:val="000E7AA4"/>
    <w:rsid w:val="000F108F"/>
    <w:rsid w:val="000F1E0C"/>
    <w:rsid w:val="000F2400"/>
    <w:rsid w:val="000F2459"/>
    <w:rsid w:val="000F273C"/>
    <w:rsid w:val="000F3B93"/>
    <w:rsid w:val="000F3DC6"/>
    <w:rsid w:val="000F499A"/>
    <w:rsid w:val="000F4D2D"/>
    <w:rsid w:val="000F533C"/>
    <w:rsid w:val="000F555B"/>
    <w:rsid w:val="000F58E3"/>
    <w:rsid w:val="000F6363"/>
    <w:rsid w:val="000F63D6"/>
    <w:rsid w:val="000F6B68"/>
    <w:rsid w:val="000F6C7A"/>
    <w:rsid w:val="000F6F97"/>
    <w:rsid w:val="000F768E"/>
    <w:rsid w:val="000F7DBE"/>
    <w:rsid w:val="00100166"/>
    <w:rsid w:val="00100E9E"/>
    <w:rsid w:val="00101030"/>
    <w:rsid w:val="001011F3"/>
    <w:rsid w:val="001018E7"/>
    <w:rsid w:val="0010197F"/>
    <w:rsid w:val="00102F74"/>
    <w:rsid w:val="001058AF"/>
    <w:rsid w:val="001066D7"/>
    <w:rsid w:val="00106A91"/>
    <w:rsid w:val="00106D2D"/>
    <w:rsid w:val="00106E3F"/>
    <w:rsid w:val="00107310"/>
    <w:rsid w:val="0010738D"/>
    <w:rsid w:val="0010741C"/>
    <w:rsid w:val="00107AB1"/>
    <w:rsid w:val="00107ADA"/>
    <w:rsid w:val="00107FC6"/>
    <w:rsid w:val="00110E3D"/>
    <w:rsid w:val="00111599"/>
    <w:rsid w:val="00111E5A"/>
    <w:rsid w:val="00111F8F"/>
    <w:rsid w:val="00112F69"/>
    <w:rsid w:val="001133D1"/>
    <w:rsid w:val="001135C1"/>
    <w:rsid w:val="001139AA"/>
    <w:rsid w:val="00113C94"/>
    <w:rsid w:val="00113CC6"/>
    <w:rsid w:val="00114E63"/>
    <w:rsid w:val="0011567B"/>
    <w:rsid w:val="00115DA4"/>
    <w:rsid w:val="00115FBC"/>
    <w:rsid w:val="00116BBC"/>
    <w:rsid w:val="001177B7"/>
    <w:rsid w:val="00117B6C"/>
    <w:rsid w:val="00120941"/>
    <w:rsid w:val="001209B3"/>
    <w:rsid w:val="00120B07"/>
    <w:rsid w:val="001229FD"/>
    <w:rsid w:val="00122F5F"/>
    <w:rsid w:val="00123F2D"/>
    <w:rsid w:val="00124225"/>
    <w:rsid w:val="0012566C"/>
    <w:rsid w:val="00125C17"/>
    <w:rsid w:val="00126916"/>
    <w:rsid w:val="001271D0"/>
    <w:rsid w:val="001279CE"/>
    <w:rsid w:val="001300A9"/>
    <w:rsid w:val="001311CD"/>
    <w:rsid w:val="001319BB"/>
    <w:rsid w:val="00131AC3"/>
    <w:rsid w:val="00131AF3"/>
    <w:rsid w:val="0013241F"/>
    <w:rsid w:val="00132F62"/>
    <w:rsid w:val="00133BF0"/>
    <w:rsid w:val="00133DC7"/>
    <w:rsid w:val="00133F27"/>
    <w:rsid w:val="00135EFE"/>
    <w:rsid w:val="001372EB"/>
    <w:rsid w:val="0013759C"/>
    <w:rsid w:val="00137BD6"/>
    <w:rsid w:val="00137D06"/>
    <w:rsid w:val="00140069"/>
    <w:rsid w:val="001405A0"/>
    <w:rsid w:val="00141E4C"/>
    <w:rsid w:val="0014249F"/>
    <w:rsid w:val="0014265C"/>
    <w:rsid w:val="00143250"/>
    <w:rsid w:val="00143B53"/>
    <w:rsid w:val="00143F14"/>
    <w:rsid w:val="001450CE"/>
    <w:rsid w:val="00145614"/>
    <w:rsid w:val="00145A87"/>
    <w:rsid w:val="00145B9B"/>
    <w:rsid w:val="00145C00"/>
    <w:rsid w:val="00146610"/>
    <w:rsid w:val="00146945"/>
    <w:rsid w:val="0015160B"/>
    <w:rsid w:val="00151F77"/>
    <w:rsid w:val="0015265C"/>
    <w:rsid w:val="001527E8"/>
    <w:rsid w:val="00152C41"/>
    <w:rsid w:val="00152C9A"/>
    <w:rsid w:val="00152CDF"/>
    <w:rsid w:val="00152F08"/>
    <w:rsid w:val="00153419"/>
    <w:rsid w:val="001534B9"/>
    <w:rsid w:val="00153D2E"/>
    <w:rsid w:val="00154445"/>
    <w:rsid w:val="00154509"/>
    <w:rsid w:val="001546AA"/>
    <w:rsid w:val="00154CE1"/>
    <w:rsid w:val="0015507D"/>
    <w:rsid w:val="001551DD"/>
    <w:rsid w:val="00156981"/>
    <w:rsid w:val="00157099"/>
    <w:rsid w:val="0016074C"/>
    <w:rsid w:val="00160EBB"/>
    <w:rsid w:val="0016121A"/>
    <w:rsid w:val="00161262"/>
    <w:rsid w:val="001615C7"/>
    <w:rsid w:val="001633F6"/>
    <w:rsid w:val="0016404A"/>
    <w:rsid w:val="00165037"/>
    <w:rsid w:val="00166475"/>
    <w:rsid w:val="001708BC"/>
    <w:rsid w:val="00171088"/>
    <w:rsid w:val="001717E2"/>
    <w:rsid w:val="00171838"/>
    <w:rsid w:val="00172194"/>
    <w:rsid w:val="00172690"/>
    <w:rsid w:val="00172A6C"/>
    <w:rsid w:val="001750FD"/>
    <w:rsid w:val="0017580E"/>
    <w:rsid w:val="001768A8"/>
    <w:rsid w:val="00177731"/>
    <w:rsid w:val="001777E9"/>
    <w:rsid w:val="00180709"/>
    <w:rsid w:val="00180965"/>
    <w:rsid w:val="00180FC7"/>
    <w:rsid w:val="00181473"/>
    <w:rsid w:val="00181B3C"/>
    <w:rsid w:val="00181D08"/>
    <w:rsid w:val="00182314"/>
    <w:rsid w:val="00182C4A"/>
    <w:rsid w:val="00182D30"/>
    <w:rsid w:val="00182F25"/>
    <w:rsid w:val="001834C8"/>
    <w:rsid w:val="0018353C"/>
    <w:rsid w:val="001846AD"/>
    <w:rsid w:val="00185E37"/>
    <w:rsid w:val="00186B6A"/>
    <w:rsid w:val="001876EE"/>
    <w:rsid w:val="00187C69"/>
    <w:rsid w:val="00187E5D"/>
    <w:rsid w:val="00187E98"/>
    <w:rsid w:val="001901B7"/>
    <w:rsid w:val="00190A11"/>
    <w:rsid w:val="00190BB8"/>
    <w:rsid w:val="0019112D"/>
    <w:rsid w:val="001912E0"/>
    <w:rsid w:val="001913D8"/>
    <w:rsid w:val="00191479"/>
    <w:rsid w:val="001917BE"/>
    <w:rsid w:val="00191F50"/>
    <w:rsid w:val="0019202B"/>
    <w:rsid w:val="0019210B"/>
    <w:rsid w:val="00192137"/>
    <w:rsid w:val="001926AB"/>
    <w:rsid w:val="00192E95"/>
    <w:rsid w:val="00192FCB"/>
    <w:rsid w:val="001930B7"/>
    <w:rsid w:val="00193833"/>
    <w:rsid w:val="00193A98"/>
    <w:rsid w:val="00193EC1"/>
    <w:rsid w:val="001945DD"/>
    <w:rsid w:val="001952F9"/>
    <w:rsid w:val="001966B5"/>
    <w:rsid w:val="00196DF0"/>
    <w:rsid w:val="001970B6"/>
    <w:rsid w:val="00197BC3"/>
    <w:rsid w:val="001A051D"/>
    <w:rsid w:val="001A0590"/>
    <w:rsid w:val="001A0903"/>
    <w:rsid w:val="001A16E6"/>
    <w:rsid w:val="001A35C3"/>
    <w:rsid w:val="001A366E"/>
    <w:rsid w:val="001A3C89"/>
    <w:rsid w:val="001A447B"/>
    <w:rsid w:val="001A4ADC"/>
    <w:rsid w:val="001A50A5"/>
    <w:rsid w:val="001A597B"/>
    <w:rsid w:val="001A60B1"/>
    <w:rsid w:val="001A6459"/>
    <w:rsid w:val="001A6AEE"/>
    <w:rsid w:val="001A6B8C"/>
    <w:rsid w:val="001A708E"/>
    <w:rsid w:val="001A7808"/>
    <w:rsid w:val="001B006F"/>
    <w:rsid w:val="001B0EC6"/>
    <w:rsid w:val="001B1A09"/>
    <w:rsid w:val="001B1C98"/>
    <w:rsid w:val="001B2111"/>
    <w:rsid w:val="001B22FE"/>
    <w:rsid w:val="001B297E"/>
    <w:rsid w:val="001B31EA"/>
    <w:rsid w:val="001B3320"/>
    <w:rsid w:val="001B4C12"/>
    <w:rsid w:val="001B549D"/>
    <w:rsid w:val="001B688B"/>
    <w:rsid w:val="001B792B"/>
    <w:rsid w:val="001B7C14"/>
    <w:rsid w:val="001C0B03"/>
    <w:rsid w:val="001C1C84"/>
    <w:rsid w:val="001C1DC6"/>
    <w:rsid w:val="001C20AA"/>
    <w:rsid w:val="001C26E3"/>
    <w:rsid w:val="001C2B8E"/>
    <w:rsid w:val="001C2D99"/>
    <w:rsid w:val="001C34A3"/>
    <w:rsid w:val="001C351E"/>
    <w:rsid w:val="001C3BDA"/>
    <w:rsid w:val="001C42BA"/>
    <w:rsid w:val="001C4979"/>
    <w:rsid w:val="001C49AA"/>
    <w:rsid w:val="001C4AB7"/>
    <w:rsid w:val="001C4DFD"/>
    <w:rsid w:val="001C5037"/>
    <w:rsid w:val="001C51F0"/>
    <w:rsid w:val="001C61D2"/>
    <w:rsid w:val="001C6739"/>
    <w:rsid w:val="001C7147"/>
    <w:rsid w:val="001C754F"/>
    <w:rsid w:val="001C7673"/>
    <w:rsid w:val="001C79ED"/>
    <w:rsid w:val="001C7D2A"/>
    <w:rsid w:val="001C7F6C"/>
    <w:rsid w:val="001D0600"/>
    <w:rsid w:val="001D1D74"/>
    <w:rsid w:val="001D2427"/>
    <w:rsid w:val="001D29C7"/>
    <w:rsid w:val="001D2B93"/>
    <w:rsid w:val="001D3219"/>
    <w:rsid w:val="001D3CBE"/>
    <w:rsid w:val="001D3F57"/>
    <w:rsid w:val="001D4024"/>
    <w:rsid w:val="001D4590"/>
    <w:rsid w:val="001D5204"/>
    <w:rsid w:val="001D5414"/>
    <w:rsid w:val="001D5607"/>
    <w:rsid w:val="001D59B9"/>
    <w:rsid w:val="001D65B4"/>
    <w:rsid w:val="001D6D10"/>
    <w:rsid w:val="001D6D26"/>
    <w:rsid w:val="001D7926"/>
    <w:rsid w:val="001D7AA9"/>
    <w:rsid w:val="001E0DCC"/>
    <w:rsid w:val="001E0E87"/>
    <w:rsid w:val="001E156F"/>
    <w:rsid w:val="001E1657"/>
    <w:rsid w:val="001E2042"/>
    <w:rsid w:val="001E267C"/>
    <w:rsid w:val="001E2DC7"/>
    <w:rsid w:val="001E2E70"/>
    <w:rsid w:val="001E38B4"/>
    <w:rsid w:val="001E3F13"/>
    <w:rsid w:val="001E420E"/>
    <w:rsid w:val="001E45FA"/>
    <w:rsid w:val="001E5578"/>
    <w:rsid w:val="001E5775"/>
    <w:rsid w:val="001E5BF6"/>
    <w:rsid w:val="001E5FFE"/>
    <w:rsid w:val="001E6A68"/>
    <w:rsid w:val="001E6AE9"/>
    <w:rsid w:val="001E71AE"/>
    <w:rsid w:val="001E72F2"/>
    <w:rsid w:val="001E7CE3"/>
    <w:rsid w:val="001F07CE"/>
    <w:rsid w:val="001F0C8F"/>
    <w:rsid w:val="001F1E87"/>
    <w:rsid w:val="001F29E5"/>
    <w:rsid w:val="001F393F"/>
    <w:rsid w:val="001F3E6F"/>
    <w:rsid w:val="001F4262"/>
    <w:rsid w:val="001F4CA3"/>
    <w:rsid w:val="001F4D65"/>
    <w:rsid w:val="001F5E09"/>
    <w:rsid w:val="001F6428"/>
    <w:rsid w:val="001F71B3"/>
    <w:rsid w:val="001F733D"/>
    <w:rsid w:val="00200274"/>
    <w:rsid w:val="002002A9"/>
    <w:rsid w:val="00201901"/>
    <w:rsid w:val="002019A1"/>
    <w:rsid w:val="00201C6F"/>
    <w:rsid w:val="00201C93"/>
    <w:rsid w:val="00202A6B"/>
    <w:rsid w:val="00202D18"/>
    <w:rsid w:val="00203873"/>
    <w:rsid w:val="00203E62"/>
    <w:rsid w:val="00204FD2"/>
    <w:rsid w:val="0020608B"/>
    <w:rsid w:val="00206B63"/>
    <w:rsid w:val="00206FA4"/>
    <w:rsid w:val="00207657"/>
    <w:rsid w:val="002079FA"/>
    <w:rsid w:val="0021036D"/>
    <w:rsid w:val="00210840"/>
    <w:rsid w:val="00211304"/>
    <w:rsid w:val="002114C5"/>
    <w:rsid w:val="00211FD8"/>
    <w:rsid w:val="00213711"/>
    <w:rsid w:val="00213D27"/>
    <w:rsid w:val="00214B7F"/>
    <w:rsid w:val="002160DC"/>
    <w:rsid w:val="002169F1"/>
    <w:rsid w:val="00216B1A"/>
    <w:rsid w:val="00216B9C"/>
    <w:rsid w:val="00217282"/>
    <w:rsid w:val="00220E0B"/>
    <w:rsid w:val="00222BA1"/>
    <w:rsid w:val="002232FC"/>
    <w:rsid w:val="002233E3"/>
    <w:rsid w:val="002237D8"/>
    <w:rsid w:val="00223D9E"/>
    <w:rsid w:val="00224EA3"/>
    <w:rsid w:val="00224F29"/>
    <w:rsid w:val="00225223"/>
    <w:rsid w:val="0022546F"/>
    <w:rsid w:val="00225698"/>
    <w:rsid w:val="00226846"/>
    <w:rsid w:val="00226BF3"/>
    <w:rsid w:val="00227058"/>
    <w:rsid w:val="00227137"/>
    <w:rsid w:val="00227600"/>
    <w:rsid w:val="002278E1"/>
    <w:rsid w:val="00227B4F"/>
    <w:rsid w:val="00230326"/>
    <w:rsid w:val="002306BC"/>
    <w:rsid w:val="00230E17"/>
    <w:rsid w:val="0023235D"/>
    <w:rsid w:val="00232DC5"/>
    <w:rsid w:val="00232E12"/>
    <w:rsid w:val="00233713"/>
    <w:rsid w:val="002344C5"/>
    <w:rsid w:val="0023527C"/>
    <w:rsid w:val="002357EA"/>
    <w:rsid w:val="00235FDB"/>
    <w:rsid w:val="002364E8"/>
    <w:rsid w:val="002368F5"/>
    <w:rsid w:val="00237520"/>
    <w:rsid w:val="00237C7D"/>
    <w:rsid w:val="002404E5"/>
    <w:rsid w:val="0024141D"/>
    <w:rsid w:val="00241EA5"/>
    <w:rsid w:val="002421F5"/>
    <w:rsid w:val="002422C0"/>
    <w:rsid w:val="0024264D"/>
    <w:rsid w:val="00244A50"/>
    <w:rsid w:val="002464BB"/>
    <w:rsid w:val="00246B51"/>
    <w:rsid w:val="00246E4C"/>
    <w:rsid w:val="002474D9"/>
    <w:rsid w:val="00247E48"/>
    <w:rsid w:val="002508DE"/>
    <w:rsid w:val="00250B80"/>
    <w:rsid w:val="002515E1"/>
    <w:rsid w:val="002527DB"/>
    <w:rsid w:val="002534E2"/>
    <w:rsid w:val="002544FE"/>
    <w:rsid w:val="00254C2D"/>
    <w:rsid w:val="00256434"/>
    <w:rsid w:val="00256DE7"/>
    <w:rsid w:val="002576A4"/>
    <w:rsid w:val="00257BBD"/>
    <w:rsid w:val="00257F04"/>
    <w:rsid w:val="0026007C"/>
    <w:rsid w:val="00260390"/>
    <w:rsid w:val="0026120F"/>
    <w:rsid w:val="00261581"/>
    <w:rsid w:val="002617D7"/>
    <w:rsid w:val="00261E3E"/>
    <w:rsid w:val="00261FD3"/>
    <w:rsid w:val="00262325"/>
    <w:rsid w:val="00262AE9"/>
    <w:rsid w:val="00262FEE"/>
    <w:rsid w:val="00263C99"/>
    <w:rsid w:val="00265457"/>
    <w:rsid w:val="00266A86"/>
    <w:rsid w:val="00266E06"/>
    <w:rsid w:val="00267C5B"/>
    <w:rsid w:val="00270712"/>
    <w:rsid w:val="00270C28"/>
    <w:rsid w:val="00271102"/>
    <w:rsid w:val="0027137D"/>
    <w:rsid w:val="002721C8"/>
    <w:rsid w:val="0027231F"/>
    <w:rsid w:val="0027247B"/>
    <w:rsid w:val="0027276E"/>
    <w:rsid w:val="00272B0A"/>
    <w:rsid w:val="002736B5"/>
    <w:rsid w:val="0027431C"/>
    <w:rsid w:val="0027578D"/>
    <w:rsid w:val="00275AF9"/>
    <w:rsid w:val="002764AD"/>
    <w:rsid w:val="0028060F"/>
    <w:rsid w:val="00281B8B"/>
    <w:rsid w:val="00282079"/>
    <w:rsid w:val="002820F5"/>
    <w:rsid w:val="002824CE"/>
    <w:rsid w:val="00282837"/>
    <w:rsid w:val="002837C5"/>
    <w:rsid w:val="00283F94"/>
    <w:rsid w:val="002844E1"/>
    <w:rsid w:val="00285772"/>
    <w:rsid w:val="002857CE"/>
    <w:rsid w:val="002859C2"/>
    <w:rsid w:val="00285BEB"/>
    <w:rsid w:val="00285C23"/>
    <w:rsid w:val="00286106"/>
    <w:rsid w:val="0028630D"/>
    <w:rsid w:val="00286BDF"/>
    <w:rsid w:val="00286C43"/>
    <w:rsid w:val="00286DD4"/>
    <w:rsid w:val="0028771A"/>
    <w:rsid w:val="002907D7"/>
    <w:rsid w:val="002913C1"/>
    <w:rsid w:val="00291598"/>
    <w:rsid w:val="00291989"/>
    <w:rsid w:val="00292807"/>
    <w:rsid w:val="00293792"/>
    <w:rsid w:val="002942C0"/>
    <w:rsid w:val="002942D7"/>
    <w:rsid w:val="0029436E"/>
    <w:rsid w:val="00294962"/>
    <w:rsid w:val="0029528D"/>
    <w:rsid w:val="0029734B"/>
    <w:rsid w:val="00297818"/>
    <w:rsid w:val="00297C72"/>
    <w:rsid w:val="002A03A0"/>
    <w:rsid w:val="002A0491"/>
    <w:rsid w:val="002A1393"/>
    <w:rsid w:val="002A171C"/>
    <w:rsid w:val="002A1A7B"/>
    <w:rsid w:val="002A1EAE"/>
    <w:rsid w:val="002A2521"/>
    <w:rsid w:val="002A395A"/>
    <w:rsid w:val="002A3A68"/>
    <w:rsid w:val="002A4AB0"/>
    <w:rsid w:val="002A4B40"/>
    <w:rsid w:val="002A4D8F"/>
    <w:rsid w:val="002A539F"/>
    <w:rsid w:val="002A58B8"/>
    <w:rsid w:val="002B0824"/>
    <w:rsid w:val="002B100C"/>
    <w:rsid w:val="002B16A5"/>
    <w:rsid w:val="002B18C1"/>
    <w:rsid w:val="002B22F3"/>
    <w:rsid w:val="002B3177"/>
    <w:rsid w:val="002B34CA"/>
    <w:rsid w:val="002B3549"/>
    <w:rsid w:val="002B3A5D"/>
    <w:rsid w:val="002B3D8B"/>
    <w:rsid w:val="002B4187"/>
    <w:rsid w:val="002B4927"/>
    <w:rsid w:val="002B5914"/>
    <w:rsid w:val="002B5EF4"/>
    <w:rsid w:val="002B600B"/>
    <w:rsid w:val="002B6E37"/>
    <w:rsid w:val="002B7267"/>
    <w:rsid w:val="002B79D6"/>
    <w:rsid w:val="002B7E1E"/>
    <w:rsid w:val="002C0AFF"/>
    <w:rsid w:val="002C102A"/>
    <w:rsid w:val="002C1680"/>
    <w:rsid w:val="002C1B9A"/>
    <w:rsid w:val="002C26AE"/>
    <w:rsid w:val="002C3626"/>
    <w:rsid w:val="002C3739"/>
    <w:rsid w:val="002C5813"/>
    <w:rsid w:val="002C5DAD"/>
    <w:rsid w:val="002C720B"/>
    <w:rsid w:val="002C72D8"/>
    <w:rsid w:val="002C7851"/>
    <w:rsid w:val="002C7E1F"/>
    <w:rsid w:val="002C7F57"/>
    <w:rsid w:val="002D072C"/>
    <w:rsid w:val="002D0E45"/>
    <w:rsid w:val="002D1AAC"/>
    <w:rsid w:val="002D2C07"/>
    <w:rsid w:val="002D333E"/>
    <w:rsid w:val="002D4AEB"/>
    <w:rsid w:val="002D56BC"/>
    <w:rsid w:val="002D5B42"/>
    <w:rsid w:val="002D6CA0"/>
    <w:rsid w:val="002D718B"/>
    <w:rsid w:val="002D7765"/>
    <w:rsid w:val="002D77F1"/>
    <w:rsid w:val="002D7F7D"/>
    <w:rsid w:val="002E05D3"/>
    <w:rsid w:val="002E09D9"/>
    <w:rsid w:val="002E0AC9"/>
    <w:rsid w:val="002E18E4"/>
    <w:rsid w:val="002E1960"/>
    <w:rsid w:val="002E2590"/>
    <w:rsid w:val="002E40D0"/>
    <w:rsid w:val="002E4580"/>
    <w:rsid w:val="002E51B3"/>
    <w:rsid w:val="002E5647"/>
    <w:rsid w:val="002E576D"/>
    <w:rsid w:val="002E5C28"/>
    <w:rsid w:val="002E5F70"/>
    <w:rsid w:val="002E6427"/>
    <w:rsid w:val="002E70A4"/>
    <w:rsid w:val="002E7139"/>
    <w:rsid w:val="002E73F7"/>
    <w:rsid w:val="002F1663"/>
    <w:rsid w:val="002F1D1A"/>
    <w:rsid w:val="002F22AF"/>
    <w:rsid w:val="002F25B6"/>
    <w:rsid w:val="002F2B7D"/>
    <w:rsid w:val="002F2B98"/>
    <w:rsid w:val="002F2DF3"/>
    <w:rsid w:val="002F359B"/>
    <w:rsid w:val="002F3E8B"/>
    <w:rsid w:val="002F4495"/>
    <w:rsid w:val="002F482A"/>
    <w:rsid w:val="002F4A61"/>
    <w:rsid w:val="002F4C74"/>
    <w:rsid w:val="002F5061"/>
    <w:rsid w:val="002F571D"/>
    <w:rsid w:val="002F583C"/>
    <w:rsid w:val="002F5977"/>
    <w:rsid w:val="002F60F3"/>
    <w:rsid w:val="002F6831"/>
    <w:rsid w:val="002F699A"/>
    <w:rsid w:val="002F76C1"/>
    <w:rsid w:val="002F76E8"/>
    <w:rsid w:val="002F78BD"/>
    <w:rsid w:val="0030013A"/>
    <w:rsid w:val="00300217"/>
    <w:rsid w:val="00300864"/>
    <w:rsid w:val="00300AA4"/>
    <w:rsid w:val="00300DEB"/>
    <w:rsid w:val="00300E4F"/>
    <w:rsid w:val="00301CAA"/>
    <w:rsid w:val="00301F02"/>
    <w:rsid w:val="0030236F"/>
    <w:rsid w:val="003029F0"/>
    <w:rsid w:val="003035CD"/>
    <w:rsid w:val="00304B1C"/>
    <w:rsid w:val="00304BD6"/>
    <w:rsid w:val="003055F2"/>
    <w:rsid w:val="0030617A"/>
    <w:rsid w:val="003067B0"/>
    <w:rsid w:val="00307550"/>
    <w:rsid w:val="00307563"/>
    <w:rsid w:val="003101DF"/>
    <w:rsid w:val="0031033C"/>
    <w:rsid w:val="0031058C"/>
    <w:rsid w:val="00310AA4"/>
    <w:rsid w:val="00310C3C"/>
    <w:rsid w:val="00310D62"/>
    <w:rsid w:val="003116BB"/>
    <w:rsid w:val="00311F5B"/>
    <w:rsid w:val="003122FC"/>
    <w:rsid w:val="003127D3"/>
    <w:rsid w:val="00312BBA"/>
    <w:rsid w:val="00312F5F"/>
    <w:rsid w:val="0031321F"/>
    <w:rsid w:val="00313A09"/>
    <w:rsid w:val="0031548B"/>
    <w:rsid w:val="00317F9F"/>
    <w:rsid w:val="00320CE8"/>
    <w:rsid w:val="00321E47"/>
    <w:rsid w:val="00322DAE"/>
    <w:rsid w:val="003230D5"/>
    <w:rsid w:val="00323BB8"/>
    <w:rsid w:val="00324047"/>
    <w:rsid w:val="00324A83"/>
    <w:rsid w:val="0032596A"/>
    <w:rsid w:val="00325FAE"/>
    <w:rsid w:val="0032614A"/>
    <w:rsid w:val="00326461"/>
    <w:rsid w:val="00326ACC"/>
    <w:rsid w:val="00326D0B"/>
    <w:rsid w:val="00326F3F"/>
    <w:rsid w:val="0032749B"/>
    <w:rsid w:val="00327CF8"/>
    <w:rsid w:val="003309A5"/>
    <w:rsid w:val="00330DCD"/>
    <w:rsid w:val="00332F35"/>
    <w:rsid w:val="003330BF"/>
    <w:rsid w:val="00333732"/>
    <w:rsid w:val="00334556"/>
    <w:rsid w:val="00335336"/>
    <w:rsid w:val="00335C0C"/>
    <w:rsid w:val="003361F1"/>
    <w:rsid w:val="00336270"/>
    <w:rsid w:val="003363CD"/>
    <w:rsid w:val="003367F5"/>
    <w:rsid w:val="00336826"/>
    <w:rsid w:val="003375A8"/>
    <w:rsid w:val="00337FE4"/>
    <w:rsid w:val="00340659"/>
    <w:rsid w:val="003410B2"/>
    <w:rsid w:val="00341631"/>
    <w:rsid w:val="00341A1C"/>
    <w:rsid w:val="003429EA"/>
    <w:rsid w:val="00342CB6"/>
    <w:rsid w:val="00342D12"/>
    <w:rsid w:val="003437E4"/>
    <w:rsid w:val="003441BC"/>
    <w:rsid w:val="003442D4"/>
    <w:rsid w:val="00344630"/>
    <w:rsid w:val="00344CE1"/>
    <w:rsid w:val="00345176"/>
    <w:rsid w:val="003464DC"/>
    <w:rsid w:val="00346DC5"/>
    <w:rsid w:val="00346E07"/>
    <w:rsid w:val="0034731C"/>
    <w:rsid w:val="00347A54"/>
    <w:rsid w:val="00347BD0"/>
    <w:rsid w:val="00347EC2"/>
    <w:rsid w:val="00350466"/>
    <w:rsid w:val="003506FB"/>
    <w:rsid w:val="003507EB"/>
    <w:rsid w:val="00350826"/>
    <w:rsid w:val="00350B60"/>
    <w:rsid w:val="00351546"/>
    <w:rsid w:val="00351846"/>
    <w:rsid w:val="00351B43"/>
    <w:rsid w:val="00351FDF"/>
    <w:rsid w:val="0035250E"/>
    <w:rsid w:val="0035283C"/>
    <w:rsid w:val="00352B02"/>
    <w:rsid w:val="00352E67"/>
    <w:rsid w:val="003535EF"/>
    <w:rsid w:val="003537B6"/>
    <w:rsid w:val="00354D14"/>
    <w:rsid w:val="00355427"/>
    <w:rsid w:val="00355BAB"/>
    <w:rsid w:val="00356221"/>
    <w:rsid w:val="00356529"/>
    <w:rsid w:val="0035669D"/>
    <w:rsid w:val="00356EB7"/>
    <w:rsid w:val="00357A2B"/>
    <w:rsid w:val="00360EC2"/>
    <w:rsid w:val="00361564"/>
    <w:rsid w:val="003617C5"/>
    <w:rsid w:val="0036252B"/>
    <w:rsid w:val="00362C4C"/>
    <w:rsid w:val="003658AA"/>
    <w:rsid w:val="00365F6D"/>
    <w:rsid w:val="003663C1"/>
    <w:rsid w:val="00366621"/>
    <w:rsid w:val="00366793"/>
    <w:rsid w:val="0037122E"/>
    <w:rsid w:val="00371C2F"/>
    <w:rsid w:val="00372466"/>
    <w:rsid w:val="003725E2"/>
    <w:rsid w:val="00372981"/>
    <w:rsid w:val="0037324C"/>
    <w:rsid w:val="003732C3"/>
    <w:rsid w:val="0037337B"/>
    <w:rsid w:val="003746B5"/>
    <w:rsid w:val="00374D2D"/>
    <w:rsid w:val="0037626A"/>
    <w:rsid w:val="003764D4"/>
    <w:rsid w:val="00376BCE"/>
    <w:rsid w:val="00376C3F"/>
    <w:rsid w:val="0038012D"/>
    <w:rsid w:val="00380155"/>
    <w:rsid w:val="00380302"/>
    <w:rsid w:val="00381197"/>
    <w:rsid w:val="003814A6"/>
    <w:rsid w:val="003817FF"/>
    <w:rsid w:val="00382028"/>
    <w:rsid w:val="003824D7"/>
    <w:rsid w:val="003829A2"/>
    <w:rsid w:val="00382D1A"/>
    <w:rsid w:val="00383536"/>
    <w:rsid w:val="003836E7"/>
    <w:rsid w:val="0038377B"/>
    <w:rsid w:val="00383852"/>
    <w:rsid w:val="003854C2"/>
    <w:rsid w:val="00385746"/>
    <w:rsid w:val="00385C01"/>
    <w:rsid w:val="003864BC"/>
    <w:rsid w:val="003873A1"/>
    <w:rsid w:val="003876E9"/>
    <w:rsid w:val="003907C7"/>
    <w:rsid w:val="00390980"/>
    <w:rsid w:val="003909BB"/>
    <w:rsid w:val="00391646"/>
    <w:rsid w:val="00391D3B"/>
    <w:rsid w:val="003921C2"/>
    <w:rsid w:val="00392228"/>
    <w:rsid w:val="00392469"/>
    <w:rsid w:val="00392A54"/>
    <w:rsid w:val="00392D40"/>
    <w:rsid w:val="0039418F"/>
    <w:rsid w:val="00394AC6"/>
    <w:rsid w:val="0039552B"/>
    <w:rsid w:val="003962FE"/>
    <w:rsid w:val="003964A2"/>
    <w:rsid w:val="003970FA"/>
    <w:rsid w:val="003A025D"/>
    <w:rsid w:val="003A12DE"/>
    <w:rsid w:val="003A171F"/>
    <w:rsid w:val="003A21AA"/>
    <w:rsid w:val="003A2CF2"/>
    <w:rsid w:val="003A3416"/>
    <w:rsid w:val="003A3FE8"/>
    <w:rsid w:val="003A5408"/>
    <w:rsid w:val="003A660F"/>
    <w:rsid w:val="003A69A8"/>
    <w:rsid w:val="003A7299"/>
    <w:rsid w:val="003A7496"/>
    <w:rsid w:val="003A74EC"/>
    <w:rsid w:val="003B07E8"/>
    <w:rsid w:val="003B090E"/>
    <w:rsid w:val="003B181F"/>
    <w:rsid w:val="003B1FD6"/>
    <w:rsid w:val="003B304E"/>
    <w:rsid w:val="003B3C38"/>
    <w:rsid w:val="003B3E20"/>
    <w:rsid w:val="003B45DD"/>
    <w:rsid w:val="003B5757"/>
    <w:rsid w:val="003B58E5"/>
    <w:rsid w:val="003B5C16"/>
    <w:rsid w:val="003B7595"/>
    <w:rsid w:val="003B7C35"/>
    <w:rsid w:val="003C061E"/>
    <w:rsid w:val="003C0D29"/>
    <w:rsid w:val="003C16E5"/>
    <w:rsid w:val="003C1766"/>
    <w:rsid w:val="003C18C6"/>
    <w:rsid w:val="003C1917"/>
    <w:rsid w:val="003C1C86"/>
    <w:rsid w:val="003C28E1"/>
    <w:rsid w:val="003C29BD"/>
    <w:rsid w:val="003C2A4D"/>
    <w:rsid w:val="003C2C71"/>
    <w:rsid w:val="003C2E12"/>
    <w:rsid w:val="003C37EB"/>
    <w:rsid w:val="003C3B9F"/>
    <w:rsid w:val="003C3D67"/>
    <w:rsid w:val="003C3F59"/>
    <w:rsid w:val="003C4077"/>
    <w:rsid w:val="003C4F4C"/>
    <w:rsid w:val="003C50E5"/>
    <w:rsid w:val="003C5A83"/>
    <w:rsid w:val="003C5B34"/>
    <w:rsid w:val="003C5F99"/>
    <w:rsid w:val="003C701B"/>
    <w:rsid w:val="003C74AD"/>
    <w:rsid w:val="003C7CA2"/>
    <w:rsid w:val="003D0750"/>
    <w:rsid w:val="003D08A8"/>
    <w:rsid w:val="003D0AE4"/>
    <w:rsid w:val="003D1D46"/>
    <w:rsid w:val="003D2A2D"/>
    <w:rsid w:val="003D2DF4"/>
    <w:rsid w:val="003D2E73"/>
    <w:rsid w:val="003D31D2"/>
    <w:rsid w:val="003D3514"/>
    <w:rsid w:val="003D3ADC"/>
    <w:rsid w:val="003D3D5F"/>
    <w:rsid w:val="003D6867"/>
    <w:rsid w:val="003D6A88"/>
    <w:rsid w:val="003D723D"/>
    <w:rsid w:val="003E1A6B"/>
    <w:rsid w:val="003E1ED3"/>
    <w:rsid w:val="003E296D"/>
    <w:rsid w:val="003E4395"/>
    <w:rsid w:val="003E4515"/>
    <w:rsid w:val="003E4B5F"/>
    <w:rsid w:val="003E4E51"/>
    <w:rsid w:val="003E60AD"/>
    <w:rsid w:val="003E6514"/>
    <w:rsid w:val="003E6D59"/>
    <w:rsid w:val="003E7411"/>
    <w:rsid w:val="003E75B5"/>
    <w:rsid w:val="003E782A"/>
    <w:rsid w:val="003F00D5"/>
    <w:rsid w:val="003F0132"/>
    <w:rsid w:val="003F01D3"/>
    <w:rsid w:val="003F0A1A"/>
    <w:rsid w:val="003F0FAA"/>
    <w:rsid w:val="003F1B3C"/>
    <w:rsid w:val="003F1B95"/>
    <w:rsid w:val="003F2125"/>
    <w:rsid w:val="003F233A"/>
    <w:rsid w:val="003F24B3"/>
    <w:rsid w:val="003F254D"/>
    <w:rsid w:val="003F2BF7"/>
    <w:rsid w:val="003F525D"/>
    <w:rsid w:val="003F55B4"/>
    <w:rsid w:val="003F62B5"/>
    <w:rsid w:val="003F66F0"/>
    <w:rsid w:val="003F698F"/>
    <w:rsid w:val="003F6C00"/>
    <w:rsid w:val="003F7103"/>
    <w:rsid w:val="003F7109"/>
    <w:rsid w:val="003F7912"/>
    <w:rsid w:val="0040039F"/>
    <w:rsid w:val="00402978"/>
    <w:rsid w:val="00402F98"/>
    <w:rsid w:val="00403503"/>
    <w:rsid w:val="00404504"/>
    <w:rsid w:val="0040470E"/>
    <w:rsid w:val="00404AE6"/>
    <w:rsid w:val="00404ECB"/>
    <w:rsid w:val="00404F73"/>
    <w:rsid w:val="0040514D"/>
    <w:rsid w:val="00411C85"/>
    <w:rsid w:val="004123CD"/>
    <w:rsid w:val="004126E3"/>
    <w:rsid w:val="0041276A"/>
    <w:rsid w:val="0041362C"/>
    <w:rsid w:val="00413B17"/>
    <w:rsid w:val="00413B91"/>
    <w:rsid w:val="00413D7D"/>
    <w:rsid w:val="004141CC"/>
    <w:rsid w:val="00414544"/>
    <w:rsid w:val="004150B5"/>
    <w:rsid w:val="00415736"/>
    <w:rsid w:val="00416062"/>
    <w:rsid w:val="004169B2"/>
    <w:rsid w:val="00417795"/>
    <w:rsid w:val="00417CE1"/>
    <w:rsid w:val="00420758"/>
    <w:rsid w:val="00421D2D"/>
    <w:rsid w:val="00422662"/>
    <w:rsid w:val="004229B7"/>
    <w:rsid w:val="00423B3C"/>
    <w:rsid w:val="00423ED1"/>
    <w:rsid w:val="004241B2"/>
    <w:rsid w:val="00424619"/>
    <w:rsid w:val="00425065"/>
    <w:rsid w:val="0042558E"/>
    <w:rsid w:val="00425A13"/>
    <w:rsid w:val="00425D17"/>
    <w:rsid w:val="00426A44"/>
    <w:rsid w:val="004276EE"/>
    <w:rsid w:val="00427FF9"/>
    <w:rsid w:val="0043045D"/>
    <w:rsid w:val="00431CF7"/>
    <w:rsid w:val="004322E3"/>
    <w:rsid w:val="00432AEC"/>
    <w:rsid w:val="00432AF1"/>
    <w:rsid w:val="00432EC2"/>
    <w:rsid w:val="00433770"/>
    <w:rsid w:val="00433FD1"/>
    <w:rsid w:val="00434408"/>
    <w:rsid w:val="004347B8"/>
    <w:rsid w:val="0043496D"/>
    <w:rsid w:val="00434D67"/>
    <w:rsid w:val="004352B1"/>
    <w:rsid w:val="00435704"/>
    <w:rsid w:val="00435FBC"/>
    <w:rsid w:val="0043635C"/>
    <w:rsid w:val="00436D60"/>
    <w:rsid w:val="0043726E"/>
    <w:rsid w:val="00437320"/>
    <w:rsid w:val="00437BF5"/>
    <w:rsid w:val="00441635"/>
    <w:rsid w:val="00441D17"/>
    <w:rsid w:val="004421C0"/>
    <w:rsid w:val="00442B79"/>
    <w:rsid w:val="00442F4F"/>
    <w:rsid w:val="004432CE"/>
    <w:rsid w:val="004440F5"/>
    <w:rsid w:val="00444966"/>
    <w:rsid w:val="00445774"/>
    <w:rsid w:val="00445B2D"/>
    <w:rsid w:val="00445D78"/>
    <w:rsid w:val="004462DF"/>
    <w:rsid w:val="00446971"/>
    <w:rsid w:val="004469A2"/>
    <w:rsid w:val="004474BF"/>
    <w:rsid w:val="00450B56"/>
    <w:rsid w:val="004512BF"/>
    <w:rsid w:val="00451ED1"/>
    <w:rsid w:val="00452588"/>
    <w:rsid w:val="00452AE9"/>
    <w:rsid w:val="00452C0B"/>
    <w:rsid w:val="00453DC6"/>
    <w:rsid w:val="004546F0"/>
    <w:rsid w:val="004547EE"/>
    <w:rsid w:val="00454FDD"/>
    <w:rsid w:val="00455026"/>
    <w:rsid w:val="004557AC"/>
    <w:rsid w:val="00456018"/>
    <w:rsid w:val="004561C3"/>
    <w:rsid w:val="00457451"/>
    <w:rsid w:val="0045760B"/>
    <w:rsid w:val="004577EA"/>
    <w:rsid w:val="00457BC8"/>
    <w:rsid w:val="00457DEC"/>
    <w:rsid w:val="00457FB9"/>
    <w:rsid w:val="0046131C"/>
    <w:rsid w:val="00462B52"/>
    <w:rsid w:val="00463075"/>
    <w:rsid w:val="00463DC9"/>
    <w:rsid w:val="00464761"/>
    <w:rsid w:val="0046512A"/>
    <w:rsid w:val="004655EF"/>
    <w:rsid w:val="00465FEF"/>
    <w:rsid w:val="00466F0E"/>
    <w:rsid w:val="0046740C"/>
    <w:rsid w:val="004675A8"/>
    <w:rsid w:val="004678FB"/>
    <w:rsid w:val="00467D6C"/>
    <w:rsid w:val="0047235B"/>
    <w:rsid w:val="004724AC"/>
    <w:rsid w:val="004727C6"/>
    <w:rsid w:val="00472A77"/>
    <w:rsid w:val="00473103"/>
    <w:rsid w:val="004735B3"/>
    <w:rsid w:val="00473BD8"/>
    <w:rsid w:val="00473C9D"/>
    <w:rsid w:val="00474341"/>
    <w:rsid w:val="004744C2"/>
    <w:rsid w:val="004746CD"/>
    <w:rsid w:val="004749A3"/>
    <w:rsid w:val="00475064"/>
    <w:rsid w:val="004757BA"/>
    <w:rsid w:val="00476051"/>
    <w:rsid w:val="0047607E"/>
    <w:rsid w:val="004769FC"/>
    <w:rsid w:val="00476DB7"/>
    <w:rsid w:val="0047725F"/>
    <w:rsid w:val="004776C9"/>
    <w:rsid w:val="00480049"/>
    <w:rsid w:val="00480B1A"/>
    <w:rsid w:val="00480E57"/>
    <w:rsid w:val="004811EB"/>
    <w:rsid w:val="004817AE"/>
    <w:rsid w:val="00482612"/>
    <w:rsid w:val="0048380A"/>
    <w:rsid w:val="004858FF"/>
    <w:rsid w:val="00486917"/>
    <w:rsid w:val="00486AF5"/>
    <w:rsid w:val="00486D48"/>
    <w:rsid w:val="00486E9D"/>
    <w:rsid w:val="004875AA"/>
    <w:rsid w:val="0048789D"/>
    <w:rsid w:val="004879CC"/>
    <w:rsid w:val="00490961"/>
    <w:rsid w:val="004911DA"/>
    <w:rsid w:val="00492239"/>
    <w:rsid w:val="004928EE"/>
    <w:rsid w:val="00493051"/>
    <w:rsid w:val="0049438D"/>
    <w:rsid w:val="004945E6"/>
    <w:rsid w:val="00494BC6"/>
    <w:rsid w:val="004953CA"/>
    <w:rsid w:val="00495CE8"/>
    <w:rsid w:val="00495F96"/>
    <w:rsid w:val="0049600C"/>
    <w:rsid w:val="004968C2"/>
    <w:rsid w:val="00496B13"/>
    <w:rsid w:val="004971A3"/>
    <w:rsid w:val="004971EB"/>
    <w:rsid w:val="00497B0B"/>
    <w:rsid w:val="00497C2B"/>
    <w:rsid w:val="004A104F"/>
    <w:rsid w:val="004A1895"/>
    <w:rsid w:val="004A1ABB"/>
    <w:rsid w:val="004A22D0"/>
    <w:rsid w:val="004A23D8"/>
    <w:rsid w:val="004A24C6"/>
    <w:rsid w:val="004A2537"/>
    <w:rsid w:val="004A2A62"/>
    <w:rsid w:val="004A2CA8"/>
    <w:rsid w:val="004A3226"/>
    <w:rsid w:val="004A3CE9"/>
    <w:rsid w:val="004A422B"/>
    <w:rsid w:val="004A4259"/>
    <w:rsid w:val="004A42C6"/>
    <w:rsid w:val="004A4AFA"/>
    <w:rsid w:val="004A5B6E"/>
    <w:rsid w:val="004A5CD4"/>
    <w:rsid w:val="004A62B1"/>
    <w:rsid w:val="004A6986"/>
    <w:rsid w:val="004A6AA4"/>
    <w:rsid w:val="004A6E4F"/>
    <w:rsid w:val="004A7FEF"/>
    <w:rsid w:val="004B0F54"/>
    <w:rsid w:val="004B1745"/>
    <w:rsid w:val="004B2093"/>
    <w:rsid w:val="004B2264"/>
    <w:rsid w:val="004B367A"/>
    <w:rsid w:val="004B36DA"/>
    <w:rsid w:val="004B3F97"/>
    <w:rsid w:val="004B40E7"/>
    <w:rsid w:val="004B4D61"/>
    <w:rsid w:val="004B53D3"/>
    <w:rsid w:val="004B5CB7"/>
    <w:rsid w:val="004B64FD"/>
    <w:rsid w:val="004B6980"/>
    <w:rsid w:val="004B7C87"/>
    <w:rsid w:val="004B7C99"/>
    <w:rsid w:val="004B7EFB"/>
    <w:rsid w:val="004C0D42"/>
    <w:rsid w:val="004C1260"/>
    <w:rsid w:val="004C1441"/>
    <w:rsid w:val="004C171B"/>
    <w:rsid w:val="004C1FC7"/>
    <w:rsid w:val="004C217E"/>
    <w:rsid w:val="004C26A3"/>
    <w:rsid w:val="004C2AB3"/>
    <w:rsid w:val="004C38A4"/>
    <w:rsid w:val="004C406E"/>
    <w:rsid w:val="004C4AA1"/>
    <w:rsid w:val="004C552F"/>
    <w:rsid w:val="004C592E"/>
    <w:rsid w:val="004C595F"/>
    <w:rsid w:val="004C6131"/>
    <w:rsid w:val="004C7700"/>
    <w:rsid w:val="004C7AEE"/>
    <w:rsid w:val="004D062A"/>
    <w:rsid w:val="004D0731"/>
    <w:rsid w:val="004D086C"/>
    <w:rsid w:val="004D0B4B"/>
    <w:rsid w:val="004D0CFA"/>
    <w:rsid w:val="004D0DA5"/>
    <w:rsid w:val="004D1010"/>
    <w:rsid w:val="004D1969"/>
    <w:rsid w:val="004D1CD9"/>
    <w:rsid w:val="004D1EED"/>
    <w:rsid w:val="004D2070"/>
    <w:rsid w:val="004D22DD"/>
    <w:rsid w:val="004D2424"/>
    <w:rsid w:val="004D2E9E"/>
    <w:rsid w:val="004D317F"/>
    <w:rsid w:val="004D39E4"/>
    <w:rsid w:val="004D467C"/>
    <w:rsid w:val="004D4B21"/>
    <w:rsid w:val="004D506E"/>
    <w:rsid w:val="004D5079"/>
    <w:rsid w:val="004D666B"/>
    <w:rsid w:val="004D6F5D"/>
    <w:rsid w:val="004D761F"/>
    <w:rsid w:val="004D7D3D"/>
    <w:rsid w:val="004D7F8A"/>
    <w:rsid w:val="004E04F3"/>
    <w:rsid w:val="004E11DA"/>
    <w:rsid w:val="004E2481"/>
    <w:rsid w:val="004E26EE"/>
    <w:rsid w:val="004E2777"/>
    <w:rsid w:val="004E2D1F"/>
    <w:rsid w:val="004E424A"/>
    <w:rsid w:val="004E42BA"/>
    <w:rsid w:val="004E4A0F"/>
    <w:rsid w:val="004E55C2"/>
    <w:rsid w:val="004E5746"/>
    <w:rsid w:val="004E6C1F"/>
    <w:rsid w:val="004E710B"/>
    <w:rsid w:val="004E7DF9"/>
    <w:rsid w:val="004F0F57"/>
    <w:rsid w:val="004F1323"/>
    <w:rsid w:val="004F1EF3"/>
    <w:rsid w:val="004F1FF6"/>
    <w:rsid w:val="004F319F"/>
    <w:rsid w:val="004F342A"/>
    <w:rsid w:val="004F36FA"/>
    <w:rsid w:val="004F40FA"/>
    <w:rsid w:val="004F50B1"/>
    <w:rsid w:val="004F58CB"/>
    <w:rsid w:val="004F5FB5"/>
    <w:rsid w:val="004F6792"/>
    <w:rsid w:val="004F6C09"/>
    <w:rsid w:val="004F7892"/>
    <w:rsid w:val="005005F9"/>
    <w:rsid w:val="00500E61"/>
    <w:rsid w:val="00500FDC"/>
    <w:rsid w:val="005010E2"/>
    <w:rsid w:val="0050219D"/>
    <w:rsid w:val="00502331"/>
    <w:rsid w:val="005023FC"/>
    <w:rsid w:val="00502699"/>
    <w:rsid w:val="0050281B"/>
    <w:rsid w:val="00502DDC"/>
    <w:rsid w:val="00503340"/>
    <w:rsid w:val="005036CD"/>
    <w:rsid w:val="0050527B"/>
    <w:rsid w:val="00505BFF"/>
    <w:rsid w:val="00505EFB"/>
    <w:rsid w:val="00506C05"/>
    <w:rsid w:val="00506ED6"/>
    <w:rsid w:val="00507762"/>
    <w:rsid w:val="00507A7A"/>
    <w:rsid w:val="00507F9D"/>
    <w:rsid w:val="00511120"/>
    <w:rsid w:val="00511925"/>
    <w:rsid w:val="00511B9D"/>
    <w:rsid w:val="005121E3"/>
    <w:rsid w:val="0051290D"/>
    <w:rsid w:val="00513021"/>
    <w:rsid w:val="0051347F"/>
    <w:rsid w:val="005135E2"/>
    <w:rsid w:val="005137D6"/>
    <w:rsid w:val="00514645"/>
    <w:rsid w:val="00514887"/>
    <w:rsid w:val="0051755B"/>
    <w:rsid w:val="00517BB5"/>
    <w:rsid w:val="005201AE"/>
    <w:rsid w:val="005202DE"/>
    <w:rsid w:val="005204CF"/>
    <w:rsid w:val="00523277"/>
    <w:rsid w:val="00523BB4"/>
    <w:rsid w:val="0052440F"/>
    <w:rsid w:val="00524572"/>
    <w:rsid w:val="00525227"/>
    <w:rsid w:val="0052528C"/>
    <w:rsid w:val="00526C67"/>
    <w:rsid w:val="005271B2"/>
    <w:rsid w:val="00527D36"/>
    <w:rsid w:val="005306AD"/>
    <w:rsid w:val="00530C9C"/>
    <w:rsid w:val="00531390"/>
    <w:rsid w:val="0053230B"/>
    <w:rsid w:val="0053294B"/>
    <w:rsid w:val="00532973"/>
    <w:rsid w:val="0053360F"/>
    <w:rsid w:val="00534075"/>
    <w:rsid w:val="005349EA"/>
    <w:rsid w:val="005353E7"/>
    <w:rsid w:val="00535A46"/>
    <w:rsid w:val="00535EFF"/>
    <w:rsid w:val="0053630B"/>
    <w:rsid w:val="00536F85"/>
    <w:rsid w:val="005371B7"/>
    <w:rsid w:val="0053727E"/>
    <w:rsid w:val="00537A16"/>
    <w:rsid w:val="00537D47"/>
    <w:rsid w:val="00541012"/>
    <w:rsid w:val="005411D0"/>
    <w:rsid w:val="00543496"/>
    <w:rsid w:val="005441ED"/>
    <w:rsid w:val="00544496"/>
    <w:rsid w:val="00544CE0"/>
    <w:rsid w:val="00544E14"/>
    <w:rsid w:val="0054508C"/>
    <w:rsid w:val="00545A14"/>
    <w:rsid w:val="0054618E"/>
    <w:rsid w:val="00547DFE"/>
    <w:rsid w:val="00547EF3"/>
    <w:rsid w:val="00550834"/>
    <w:rsid w:val="00550941"/>
    <w:rsid w:val="0055168F"/>
    <w:rsid w:val="00552063"/>
    <w:rsid w:val="00553902"/>
    <w:rsid w:val="00553906"/>
    <w:rsid w:val="00553BF5"/>
    <w:rsid w:val="00553E06"/>
    <w:rsid w:val="005540F2"/>
    <w:rsid w:val="005543C8"/>
    <w:rsid w:val="005544DA"/>
    <w:rsid w:val="00555A5E"/>
    <w:rsid w:val="00555B6C"/>
    <w:rsid w:val="00555B98"/>
    <w:rsid w:val="0055723E"/>
    <w:rsid w:val="00560989"/>
    <w:rsid w:val="0056168D"/>
    <w:rsid w:val="00561A1B"/>
    <w:rsid w:val="0056222C"/>
    <w:rsid w:val="0056262B"/>
    <w:rsid w:val="00562AB9"/>
    <w:rsid w:val="0056336E"/>
    <w:rsid w:val="005634B5"/>
    <w:rsid w:val="005636CE"/>
    <w:rsid w:val="00563771"/>
    <w:rsid w:val="005637F7"/>
    <w:rsid w:val="00563A4D"/>
    <w:rsid w:val="00563BE8"/>
    <w:rsid w:val="00563FFE"/>
    <w:rsid w:val="00564D13"/>
    <w:rsid w:val="0056547F"/>
    <w:rsid w:val="005655CF"/>
    <w:rsid w:val="005664A5"/>
    <w:rsid w:val="00566F57"/>
    <w:rsid w:val="0056723F"/>
    <w:rsid w:val="005679C6"/>
    <w:rsid w:val="005708AC"/>
    <w:rsid w:val="00571601"/>
    <w:rsid w:val="00571D0E"/>
    <w:rsid w:val="00572819"/>
    <w:rsid w:val="005733C4"/>
    <w:rsid w:val="005738C9"/>
    <w:rsid w:val="00573EAB"/>
    <w:rsid w:val="005740AE"/>
    <w:rsid w:val="00574205"/>
    <w:rsid w:val="005746C2"/>
    <w:rsid w:val="005747D3"/>
    <w:rsid w:val="00574A45"/>
    <w:rsid w:val="00575266"/>
    <w:rsid w:val="00575EFA"/>
    <w:rsid w:val="005764B9"/>
    <w:rsid w:val="00577CCB"/>
    <w:rsid w:val="005817B6"/>
    <w:rsid w:val="00581FDB"/>
    <w:rsid w:val="00582540"/>
    <w:rsid w:val="005832F5"/>
    <w:rsid w:val="00583DAC"/>
    <w:rsid w:val="00583EF9"/>
    <w:rsid w:val="00584C4B"/>
    <w:rsid w:val="005850B6"/>
    <w:rsid w:val="00585156"/>
    <w:rsid w:val="00585157"/>
    <w:rsid w:val="0058543E"/>
    <w:rsid w:val="005855A0"/>
    <w:rsid w:val="00585785"/>
    <w:rsid w:val="005858BE"/>
    <w:rsid w:val="0058595D"/>
    <w:rsid w:val="00585F0D"/>
    <w:rsid w:val="0058602A"/>
    <w:rsid w:val="00586672"/>
    <w:rsid w:val="00586A3E"/>
    <w:rsid w:val="00586A8D"/>
    <w:rsid w:val="005872AF"/>
    <w:rsid w:val="0058730C"/>
    <w:rsid w:val="00587402"/>
    <w:rsid w:val="00590BC3"/>
    <w:rsid w:val="005913CD"/>
    <w:rsid w:val="00591614"/>
    <w:rsid w:val="00591D63"/>
    <w:rsid w:val="00592010"/>
    <w:rsid w:val="00592C5D"/>
    <w:rsid w:val="00592F5C"/>
    <w:rsid w:val="005934D8"/>
    <w:rsid w:val="00593670"/>
    <w:rsid w:val="0059395A"/>
    <w:rsid w:val="00593B9E"/>
    <w:rsid w:val="005941F5"/>
    <w:rsid w:val="0059458B"/>
    <w:rsid w:val="00594A49"/>
    <w:rsid w:val="00594BB9"/>
    <w:rsid w:val="00595398"/>
    <w:rsid w:val="00595AB1"/>
    <w:rsid w:val="00596431"/>
    <w:rsid w:val="0059676F"/>
    <w:rsid w:val="00596CFA"/>
    <w:rsid w:val="00596E81"/>
    <w:rsid w:val="00597689"/>
    <w:rsid w:val="0059786E"/>
    <w:rsid w:val="00597C5E"/>
    <w:rsid w:val="00597CB9"/>
    <w:rsid w:val="00597D95"/>
    <w:rsid w:val="005A0DB2"/>
    <w:rsid w:val="005A1228"/>
    <w:rsid w:val="005A1A57"/>
    <w:rsid w:val="005A1D78"/>
    <w:rsid w:val="005A1E44"/>
    <w:rsid w:val="005A270E"/>
    <w:rsid w:val="005A2C51"/>
    <w:rsid w:val="005A3F51"/>
    <w:rsid w:val="005A4265"/>
    <w:rsid w:val="005A4FBE"/>
    <w:rsid w:val="005A5E55"/>
    <w:rsid w:val="005A6A67"/>
    <w:rsid w:val="005A6DDA"/>
    <w:rsid w:val="005A6DE0"/>
    <w:rsid w:val="005A7909"/>
    <w:rsid w:val="005A7D3A"/>
    <w:rsid w:val="005B0A71"/>
    <w:rsid w:val="005B11BD"/>
    <w:rsid w:val="005B1A24"/>
    <w:rsid w:val="005B1BFB"/>
    <w:rsid w:val="005B215D"/>
    <w:rsid w:val="005B3337"/>
    <w:rsid w:val="005B364D"/>
    <w:rsid w:val="005B3C89"/>
    <w:rsid w:val="005B3C9D"/>
    <w:rsid w:val="005B3D35"/>
    <w:rsid w:val="005B460A"/>
    <w:rsid w:val="005B5CBA"/>
    <w:rsid w:val="005B6029"/>
    <w:rsid w:val="005B6C4B"/>
    <w:rsid w:val="005B7F68"/>
    <w:rsid w:val="005B7FC2"/>
    <w:rsid w:val="005C0850"/>
    <w:rsid w:val="005C0BBC"/>
    <w:rsid w:val="005C0FDA"/>
    <w:rsid w:val="005C1409"/>
    <w:rsid w:val="005C206F"/>
    <w:rsid w:val="005C3611"/>
    <w:rsid w:val="005C3B5B"/>
    <w:rsid w:val="005C4D5D"/>
    <w:rsid w:val="005C5278"/>
    <w:rsid w:val="005C53D3"/>
    <w:rsid w:val="005C55C6"/>
    <w:rsid w:val="005C5801"/>
    <w:rsid w:val="005C6338"/>
    <w:rsid w:val="005C6899"/>
    <w:rsid w:val="005C71DB"/>
    <w:rsid w:val="005C768B"/>
    <w:rsid w:val="005C7F90"/>
    <w:rsid w:val="005D0547"/>
    <w:rsid w:val="005D067B"/>
    <w:rsid w:val="005D0828"/>
    <w:rsid w:val="005D0B4B"/>
    <w:rsid w:val="005D154D"/>
    <w:rsid w:val="005D1C9D"/>
    <w:rsid w:val="005D2AED"/>
    <w:rsid w:val="005D3505"/>
    <w:rsid w:val="005D5143"/>
    <w:rsid w:val="005D5488"/>
    <w:rsid w:val="005D56C2"/>
    <w:rsid w:val="005D6038"/>
    <w:rsid w:val="005D630C"/>
    <w:rsid w:val="005D639E"/>
    <w:rsid w:val="005D73A3"/>
    <w:rsid w:val="005D7440"/>
    <w:rsid w:val="005E01B1"/>
    <w:rsid w:val="005E06B7"/>
    <w:rsid w:val="005E0DFD"/>
    <w:rsid w:val="005E0E62"/>
    <w:rsid w:val="005E1288"/>
    <w:rsid w:val="005E2816"/>
    <w:rsid w:val="005E2D2B"/>
    <w:rsid w:val="005E4615"/>
    <w:rsid w:val="005E493E"/>
    <w:rsid w:val="005E7CE6"/>
    <w:rsid w:val="005F04F0"/>
    <w:rsid w:val="005F08E3"/>
    <w:rsid w:val="005F13AF"/>
    <w:rsid w:val="005F150F"/>
    <w:rsid w:val="005F1DEC"/>
    <w:rsid w:val="005F2386"/>
    <w:rsid w:val="005F23B8"/>
    <w:rsid w:val="005F4468"/>
    <w:rsid w:val="005F531B"/>
    <w:rsid w:val="005F561D"/>
    <w:rsid w:val="005F6911"/>
    <w:rsid w:val="005F6C7B"/>
    <w:rsid w:val="005F7D7C"/>
    <w:rsid w:val="00600D4B"/>
    <w:rsid w:val="00600DEF"/>
    <w:rsid w:val="00600F6A"/>
    <w:rsid w:val="00601D69"/>
    <w:rsid w:val="00602002"/>
    <w:rsid w:val="00602110"/>
    <w:rsid w:val="0060271C"/>
    <w:rsid w:val="00602CD1"/>
    <w:rsid w:val="0060352D"/>
    <w:rsid w:val="006039D4"/>
    <w:rsid w:val="006041D2"/>
    <w:rsid w:val="006042BE"/>
    <w:rsid w:val="0060447D"/>
    <w:rsid w:val="00604DDB"/>
    <w:rsid w:val="00605228"/>
    <w:rsid w:val="00606D72"/>
    <w:rsid w:val="006070EA"/>
    <w:rsid w:val="00607174"/>
    <w:rsid w:val="00607D3E"/>
    <w:rsid w:val="00612002"/>
    <w:rsid w:val="006128B6"/>
    <w:rsid w:val="0061290B"/>
    <w:rsid w:val="00612C1F"/>
    <w:rsid w:val="00613E6E"/>
    <w:rsid w:val="0061419C"/>
    <w:rsid w:val="00614226"/>
    <w:rsid w:val="0061514A"/>
    <w:rsid w:val="00615B85"/>
    <w:rsid w:val="00615DC4"/>
    <w:rsid w:val="00616141"/>
    <w:rsid w:val="00616999"/>
    <w:rsid w:val="00616CFC"/>
    <w:rsid w:val="00617630"/>
    <w:rsid w:val="00617837"/>
    <w:rsid w:val="0061799B"/>
    <w:rsid w:val="006179FF"/>
    <w:rsid w:val="00617C3F"/>
    <w:rsid w:val="00620E80"/>
    <w:rsid w:val="00621067"/>
    <w:rsid w:val="006220D4"/>
    <w:rsid w:val="0062288E"/>
    <w:rsid w:val="00622A96"/>
    <w:rsid w:val="00622E72"/>
    <w:rsid w:val="00622EC3"/>
    <w:rsid w:val="006232EB"/>
    <w:rsid w:val="006244AF"/>
    <w:rsid w:val="006249E2"/>
    <w:rsid w:val="00624BF3"/>
    <w:rsid w:val="00624F34"/>
    <w:rsid w:val="00625056"/>
    <w:rsid w:val="0062632C"/>
    <w:rsid w:val="006266A0"/>
    <w:rsid w:val="00626B98"/>
    <w:rsid w:val="006275FB"/>
    <w:rsid w:val="00627647"/>
    <w:rsid w:val="00627E4C"/>
    <w:rsid w:val="0063054D"/>
    <w:rsid w:val="00630F6E"/>
    <w:rsid w:val="00632921"/>
    <w:rsid w:val="00632B0A"/>
    <w:rsid w:val="00632D02"/>
    <w:rsid w:val="006330E0"/>
    <w:rsid w:val="006338E5"/>
    <w:rsid w:val="0063392B"/>
    <w:rsid w:val="006346BE"/>
    <w:rsid w:val="006347C5"/>
    <w:rsid w:val="006358E3"/>
    <w:rsid w:val="00635B31"/>
    <w:rsid w:val="00635B55"/>
    <w:rsid w:val="0063646A"/>
    <w:rsid w:val="006365FE"/>
    <w:rsid w:val="00637883"/>
    <w:rsid w:val="00637928"/>
    <w:rsid w:val="00637961"/>
    <w:rsid w:val="00640263"/>
    <w:rsid w:val="0064037C"/>
    <w:rsid w:val="006405E0"/>
    <w:rsid w:val="00640657"/>
    <w:rsid w:val="00640D6F"/>
    <w:rsid w:val="00641B47"/>
    <w:rsid w:val="00642C07"/>
    <w:rsid w:val="00642D06"/>
    <w:rsid w:val="006439B2"/>
    <w:rsid w:val="006439D6"/>
    <w:rsid w:val="00644132"/>
    <w:rsid w:val="006441CE"/>
    <w:rsid w:val="006442E4"/>
    <w:rsid w:val="00644764"/>
    <w:rsid w:val="00644FEF"/>
    <w:rsid w:val="00645391"/>
    <w:rsid w:val="006455DF"/>
    <w:rsid w:val="00646290"/>
    <w:rsid w:val="00646379"/>
    <w:rsid w:val="00647B11"/>
    <w:rsid w:val="00647D2E"/>
    <w:rsid w:val="00647E41"/>
    <w:rsid w:val="00650F89"/>
    <w:rsid w:val="006511E6"/>
    <w:rsid w:val="00651324"/>
    <w:rsid w:val="006516B8"/>
    <w:rsid w:val="0065214C"/>
    <w:rsid w:val="0065279C"/>
    <w:rsid w:val="006532C5"/>
    <w:rsid w:val="00653C44"/>
    <w:rsid w:val="00653D64"/>
    <w:rsid w:val="00654119"/>
    <w:rsid w:val="00654339"/>
    <w:rsid w:val="006549D3"/>
    <w:rsid w:val="00655DFA"/>
    <w:rsid w:val="00655E43"/>
    <w:rsid w:val="00655F82"/>
    <w:rsid w:val="00655FD6"/>
    <w:rsid w:val="006561D0"/>
    <w:rsid w:val="006568EF"/>
    <w:rsid w:val="00656F24"/>
    <w:rsid w:val="006572B5"/>
    <w:rsid w:val="006573D4"/>
    <w:rsid w:val="00657D9F"/>
    <w:rsid w:val="00657E34"/>
    <w:rsid w:val="00657F55"/>
    <w:rsid w:val="00657FE3"/>
    <w:rsid w:val="0066016D"/>
    <w:rsid w:val="00661DD9"/>
    <w:rsid w:val="00662B7B"/>
    <w:rsid w:val="00662CF6"/>
    <w:rsid w:val="00663327"/>
    <w:rsid w:val="006637C2"/>
    <w:rsid w:val="00663869"/>
    <w:rsid w:val="00664E21"/>
    <w:rsid w:val="006657D2"/>
    <w:rsid w:val="006672E2"/>
    <w:rsid w:val="006678E6"/>
    <w:rsid w:val="00667B8A"/>
    <w:rsid w:val="00667CBE"/>
    <w:rsid w:val="00667E78"/>
    <w:rsid w:val="006700EC"/>
    <w:rsid w:val="00670324"/>
    <w:rsid w:val="00670817"/>
    <w:rsid w:val="00670E9B"/>
    <w:rsid w:val="0067166E"/>
    <w:rsid w:val="00671AD1"/>
    <w:rsid w:val="00672CA6"/>
    <w:rsid w:val="00672DF4"/>
    <w:rsid w:val="00672F07"/>
    <w:rsid w:val="0067343B"/>
    <w:rsid w:val="00673903"/>
    <w:rsid w:val="006742BB"/>
    <w:rsid w:val="00675515"/>
    <w:rsid w:val="00675FBB"/>
    <w:rsid w:val="0067689D"/>
    <w:rsid w:val="006773F4"/>
    <w:rsid w:val="006807C1"/>
    <w:rsid w:val="006808DB"/>
    <w:rsid w:val="006815A2"/>
    <w:rsid w:val="006820CD"/>
    <w:rsid w:val="006822FE"/>
    <w:rsid w:val="00682483"/>
    <w:rsid w:val="00682813"/>
    <w:rsid w:val="0068298B"/>
    <w:rsid w:val="00682C5A"/>
    <w:rsid w:val="006832B9"/>
    <w:rsid w:val="00683376"/>
    <w:rsid w:val="006841A7"/>
    <w:rsid w:val="00684886"/>
    <w:rsid w:val="00684B4A"/>
    <w:rsid w:val="00684EED"/>
    <w:rsid w:val="00685524"/>
    <w:rsid w:val="00685813"/>
    <w:rsid w:val="006858BF"/>
    <w:rsid w:val="00686632"/>
    <w:rsid w:val="00686843"/>
    <w:rsid w:val="00686C16"/>
    <w:rsid w:val="00687A28"/>
    <w:rsid w:val="00687C55"/>
    <w:rsid w:val="00687F5A"/>
    <w:rsid w:val="006903B3"/>
    <w:rsid w:val="00690486"/>
    <w:rsid w:val="006907A2"/>
    <w:rsid w:val="00690CA9"/>
    <w:rsid w:val="00690DAA"/>
    <w:rsid w:val="006914F5"/>
    <w:rsid w:val="00691DCB"/>
    <w:rsid w:val="006923DA"/>
    <w:rsid w:val="006929F4"/>
    <w:rsid w:val="0069310E"/>
    <w:rsid w:val="00693798"/>
    <w:rsid w:val="006938B1"/>
    <w:rsid w:val="00693A3C"/>
    <w:rsid w:val="00694299"/>
    <w:rsid w:val="00694B15"/>
    <w:rsid w:val="006951CE"/>
    <w:rsid w:val="0069562E"/>
    <w:rsid w:val="0069562F"/>
    <w:rsid w:val="00695CF0"/>
    <w:rsid w:val="00696465"/>
    <w:rsid w:val="00697C46"/>
    <w:rsid w:val="006A09BE"/>
    <w:rsid w:val="006A0D71"/>
    <w:rsid w:val="006A1A17"/>
    <w:rsid w:val="006A1BAF"/>
    <w:rsid w:val="006A29B6"/>
    <w:rsid w:val="006A30DF"/>
    <w:rsid w:val="006A3213"/>
    <w:rsid w:val="006A383B"/>
    <w:rsid w:val="006A3F19"/>
    <w:rsid w:val="006A4215"/>
    <w:rsid w:val="006A4457"/>
    <w:rsid w:val="006A457B"/>
    <w:rsid w:val="006A492D"/>
    <w:rsid w:val="006A4946"/>
    <w:rsid w:val="006A501E"/>
    <w:rsid w:val="006A5138"/>
    <w:rsid w:val="006A568E"/>
    <w:rsid w:val="006A5BDB"/>
    <w:rsid w:val="006A5E3F"/>
    <w:rsid w:val="006A629B"/>
    <w:rsid w:val="006A71C5"/>
    <w:rsid w:val="006A7590"/>
    <w:rsid w:val="006A75BB"/>
    <w:rsid w:val="006B0050"/>
    <w:rsid w:val="006B02EA"/>
    <w:rsid w:val="006B10E0"/>
    <w:rsid w:val="006B11ED"/>
    <w:rsid w:val="006B3781"/>
    <w:rsid w:val="006B4081"/>
    <w:rsid w:val="006B4530"/>
    <w:rsid w:val="006B500A"/>
    <w:rsid w:val="006B5530"/>
    <w:rsid w:val="006B6484"/>
    <w:rsid w:val="006B6D26"/>
    <w:rsid w:val="006B7C45"/>
    <w:rsid w:val="006B7EEA"/>
    <w:rsid w:val="006C18EB"/>
    <w:rsid w:val="006C1E11"/>
    <w:rsid w:val="006C2D6D"/>
    <w:rsid w:val="006C3439"/>
    <w:rsid w:val="006C3D4C"/>
    <w:rsid w:val="006C4A23"/>
    <w:rsid w:val="006C58FE"/>
    <w:rsid w:val="006C5939"/>
    <w:rsid w:val="006C7796"/>
    <w:rsid w:val="006D027D"/>
    <w:rsid w:val="006D0A0E"/>
    <w:rsid w:val="006D111B"/>
    <w:rsid w:val="006D1600"/>
    <w:rsid w:val="006D172A"/>
    <w:rsid w:val="006D184C"/>
    <w:rsid w:val="006D1CBB"/>
    <w:rsid w:val="006D220F"/>
    <w:rsid w:val="006D222A"/>
    <w:rsid w:val="006D2291"/>
    <w:rsid w:val="006D2777"/>
    <w:rsid w:val="006D305D"/>
    <w:rsid w:val="006D4754"/>
    <w:rsid w:val="006D4958"/>
    <w:rsid w:val="006D5750"/>
    <w:rsid w:val="006D6E8D"/>
    <w:rsid w:val="006D71EC"/>
    <w:rsid w:val="006D73D9"/>
    <w:rsid w:val="006D7640"/>
    <w:rsid w:val="006E0439"/>
    <w:rsid w:val="006E0475"/>
    <w:rsid w:val="006E0F30"/>
    <w:rsid w:val="006E23BA"/>
    <w:rsid w:val="006E2DBF"/>
    <w:rsid w:val="006E33F0"/>
    <w:rsid w:val="006E418D"/>
    <w:rsid w:val="006E4C75"/>
    <w:rsid w:val="006E52A7"/>
    <w:rsid w:val="006E650A"/>
    <w:rsid w:val="006E7AF0"/>
    <w:rsid w:val="006F00E2"/>
    <w:rsid w:val="006F0192"/>
    <w:rsid w:val="006F0AA1"/>
    <w:rsid w:val="006F1B79"/>
    <w:rsid w:val="006F1DF3"/>
    <w:rsid w:val="006F20A4"/>
    <w:rsid w:val="006F2298"/>
    <w:rsid w:val="006F2538"/>
    <w:rsid w:val="006F2714"/>
    <w:rsid w:val="006F2B40"/>
    <w:rsid w:val="006F32CE"/>
    <w:rsid w:val="006F3710"/>
    <w:rsid w:val="006F3CB9"/>
    <w:rsid w:val="006F4D25"/>
    <w:rsid w:val="006F5470"/>
    <w:rsid w:val="006F5FE8"/>
    <w:rsid w:val="006F6429"/>
    <w:rsid w:val="006F6B7F"/>
    <w:rsid w:val="006F7300"/>
    <w:rsid w:val="006F7970"/>
    <w:rsid w:val="006F7AD2"/>
    <w:rsid w:val="006F7C6F"/>
    <w:rsid w:val="007013B9"/>
    <w:rsid w:val="00701A9C"/>
    <w:rsid w:val="00701CE6"/>
    <w:rsid w:val="00701F5D"/>
    <w:rsid w:val="0070203D"/>
    <w:rsid w:val="00702218"/>
    <w:rsid w:val="007022C2"/>
    <w:rsid w:val="0070239E"/>
    <w:rsid w:val="00702F2A"/>
    <w:rsid w:val="007034D8"/>
    <w:rsid w:val="007038AF"/>
    <w:rsid w:val="00704B0A"/>
    <w:rsid w:val="00705062"/>
    <w:rsid w:val="00705290"/>
    <w:rsid w:val="00705466"/>
    <w:rsid w:val="00707463"/>
    <w:rsid w:val="00707BF9"/>
    <w:rsid w:val="00710DB7"/>
    <w:rsid w:val="007115C1"/>
    <w:rsid w:val="007117D0"/>
    <w:rsid w:val="00711D8C"/>
    <w:rsid w:val="0071250F"/>
    <w:rsid w:val="0071272A"/>
    <w:rsid w:val="007129F1"/>
    <w:rsid w:val="00712C18"/>
    <w:rsid w:val="00713057"/>
    <w:rsid w:val="0071361A"/>
    <w:rsid w:val="00714588"/>
    <w:rsid w:val="00714604"/>
    <w:rsid w:val="00714CBA"/>
    <w:rsid w:val="00714F4F"/>
    <w:rsid w:val="00715625"/>
    <w:rsid w:val="00715919"/>
    <w:rsid w:val="00715DF6"/>
    <w:rsid w:val="00716473"/>
    <w:rsid w:val="007167E2"/>
    <w:rsid w:val="007172C2"/>
    <w:rsid w:val="007178BF"/>
    <w:rsid w:val="0071798A"/>
    <w:rsid w:val="007200AC"/>
    <w:rsid w:val="007201C0"/>
    <w:rsid w:val="00721005"/>
    <w:rsid w:val="00721E3D"/>
    <w:rsid w:val="00721E9B"/>
    <w:rsid w:val="007232C3"/>
    <w:rsid w:val="007234A1"/>
    <w:rsid w:val="00723B2D"/>
    <w:rsid w:val="00723BE3"/>
    <w:rsid w:val="00723BEB"/>
    <w:rsid w:val="00724119"/>
    <w:rsid w:val="0072449F"/>
    <w:rsid w:val="007249F6"/>
    <w:rsid w:val="00724F50"/>
    <w:rsid w:val="007250FF"/>
    <w:rsid w:val="007258CC"/>
    <w:rsid w:val="00725E3B"/>
    <w:rsid w:val="007268C8"/>
    <w:rsid w:val="00726A4B"/>
    <w:rsid w:val="007275C5"/>
    <w:rsid w:val="00730E9F"/>
    <w:rsid w:val="00731189"/>
    <w:rsid w:val="007319B0"/>
    <w:rsid w:val="00731D83"/>
    <w:rsid w:val="00732F6F"/>
    <w:rsid w:val="007334FE"/>
    <w:rsid w:val="0073449A"/>
    <w:rsid w:val="007344DE"/>
    <w:rsid w:val="00734556"/>
    <w:rsid w:val="0073475D"/>
    <w:rsid w:val="00734889"/>
    <w:rsid w:val="0073558F"/>
    <w:rsid w:val="00735BFA"/>
    <w:rsid w:val="00736F48"/>
    <w:rsid w:val="00737047"/>
    <w:rsid w:val="007372D5"/>
    <w:rsid w:val="007377F8"/>
    <w:rsid w:val="007408B0"/>
    <w:rsid w:val="007408C0"/>
    <w:rsid w:val="007409C7"/>
    <w:rsid w:val="00740BB4"/>
    <w:rsid w:val="00741692"/>
    <w:rsid w:val="00741860"/>
    <w:rsid w:val="0074237B"/>
    <w:rsid w:val="00742740"/>
    <w:rsid w:val="007430C1"/>
    <w:rsid w:val="007439E4"/>
    <w:rsid w:val="00743A2E"/>
    <w:rsid w:val="00744D81"/>
    <w:rsid w:val="00744EFE"/>
    <w:rsid w:val="00745336"/>
    <w:rsid w:val="00745410"/>
    <w:rsid w:val="0074553A"/>
    <w:rsid w:val="00745DAA"/>
    <w:rsid w:val="00746102"/>
    <w:rsid w:val="0074682D"/>
    <w:rsid w:val="00746989"/>
    <w:rsid w:val="00746D64"/>
    <w:rsid w:val="00746F50"/>
    <w:rsid w:val="00750132"/>
    <w:rsid w:val="00750866"/>
    <w:rsid w:val="007509DC"/>
    <w:rsid w:val="00750E7C"/>
    <w:rsid w:val="007514DD"/>
    <w:rsid w:val="00751D95"/>
    <w:rsid w:val="007521A6"/>
    <w:rsid w:val="00752B6D"/>
    <w:rsid w:val="007536BD"/>
    <w:rsid w:val="00754BC3"/>
    <w:rsid w:val="00754D23"/>
    <w:rsid w:val="00755F25"/>
    <w:rsid w:val="007567A5"/>
    <w:rsid w:val="007568F3"/>
    <w:rsid w:val="007570D8"/>
    <w:rsid w:val="007577BD"/>
    <w:rsid w:val="007606B4"/>
    <w:rsid w:val="00761173"/>
    <w:rsid w:val="007615F7"/>
    <w:rsid w:val="007621CA"/>
    <w:rsid w:val="007632CD"/>
    <w:rsid w:val="0076353C"/>
    <w:rsid w:val="00764137"/>
    <w:rsid w:val="0076472C"/>
    <w:rsid w:val="00764CCC"/>
    <w:rsid w:val="00765544"/>
    <w:rsid w:val="00765E2D"/>
    <w:rsid w:val="0076633E"/>
    <w:rsid w:val="00766A0D"/>
    <w:rsid w:val="00766DE3"/>
    <w:rsid w:val="007670CB"/>
    <w:rsid w:val="00770D7D"/>
    <w:rsid w:val="007710BF"/>
    <w:rsid w:val="00772C24"/>
    <w:rsid w:val="00773C3F"/>
    <w:rsid w:val="0077403F"/>
    <w:rsid w:val="0077404C"/>
    <w:rsid w:val="00774416"/>
    <w:rsid w:val="0077479A"/>
    <w:rsid w:val="007747D3"/>
    <w:rsid w:val="00774AA1"/>
    <w:rsid w:val="007751AA"/>
    <w:rsid w:val="00775971"/>
    <w:rsid w:val="00776CEB"/>
    <w:rsid w:val="0078042A"/>
    <w:rsid w:val="0078063C"/>
    <w:rsid w:val="007810AD"/>
    <w:rsid w:val="00781909"/>
    <w:rsid w:val="00782E67"/>
    <w:rsid w:val="00782F3C"/>
    <w:rsid w:val="007832EA"/>
    <w:rsid w:val="00783521"/>
    <w:rsid w:val="00784254"/>
    <w:rsid w:val="00784E42"/>
    <w:rsid w:val="0078693B"/>
    <w:rsid w:val="00787370"/>
    <w:rsid w:val="007877DA"/>
    <w:rsid w:val="00790372"/>
    <w:rsid w:val="007906FE"/>
    <w:rsid w:val="00791563"/>
    <w:rsid w:val="00791B1C"/>
    <w:rsid w:val="00791ECF"/>
    <w:rsid w:val="007922CC"/>
    <w:rsid w:val="007927C4"/>
    <w:rsid w:val="00792D2A"/>
    <w:rsid w:val="00792FC9"/>
    <w:rsid w:val="0079377C"/>
    <w:rsid w:val="00793E99"/>
    <w:rsid w:val="00795938"/>
    <w:rsid w:val="00795AE0"/>
    <w:rsid w:val="00795BCD"/>
    <w:rsid w:val="00795E35"/>
    <w:rsid w:val="00796428"/>
    <w:rsid w:val="007A01ED"/>
    <w:rsid w:val="007A04FE"/>
    <w:rsid w:val="007A0F18"/>
    <w:rsid w:val="007A153D"/>
    <w:rsid w:val="007A1640"/>
    <w:rsid w:val="007A1892"/>
    <w:rsid w:val="007A1A1D"/>
    <w:rsid w:val="007A22CF"/>
    <w:rsid w:val="007A2308"/>
    <w:rsid w:val="007A3DD0"/>
    <w:rsid w:val="007A42BE"/>
    <w:rsid w:val="007A4E74"/>
    <w:rsid w:val="007A4F98"/>
    <w:rsid w:val="007A5260"/>
    <w:rsid w:val="007A56F7"/>
    <w:rsid w:val="007A5891"/>
    <w:rsid w:val="007A64CE"/>
    <w:rsid w:val="007A657B"/>
    <w:rsid w:val="007A6B8A"/>
    <w:rsid w:val="007A6C65"/>
    <w:rsid w:val="007A7BB3"/>
    <w:rsid w:val="007B1178"/>
    <w:rsid w:val="007B1695"/>
    <w:rsid w:val="007B1EF7"/>
    <w:rsid w:val="007B257F"/>
    <w:rsid w:val="007B2617"/>
    <w:rsid w:val="007B2AC9"/>
    <w:rsid w:val="007B364C"/>
    <w:rsid w:val="007B36C5"/>
    <w:rsid w:val="007B381C"/>
    <w:rsid w:val="007B40B6"/>
    <w:rsid w:val="007B4342"/>
    <w:rsid w:val="007B4723"/>
    <w:rsid w:val="007B4731"/>
    <w:rsid w:val="007B4C8D"/>
    <w:rsid w:val="007B525D"/>
    <w:rsid w:val="007B54CB"/>
    <w:rsid w:val="007B572C"/>
    <w:rsid w:val="007B5AD2"/>
    <w:rsid w:val="007B69D7"/>
    <w:rsid w:val="007B7230"/>
    <w:rsid w:val="007B741E"/>
    <w:rsid w:val="007B7B8C"/>
    <w:rsid w:val="007C11B6"/>
    <w:rsid w:val="007C146E"/>
    <w:rsid w:val="007C21E9"/>
    <w:rsid w:val="007C27C1"/>
    <w:rsid w:val="007C2CA1"/>
    <w:rsid w:val="007C2E43"/>
    <w:rsid w:val="007C3103"/>
    <w:rsid w:val="007C33E3"/>
    <w:rsid w:val="007C3772"/>
    <w:rsid w:val="007C3795"/>
    <w:rsid w:val="007C37E7"/>
    <w:rsid w:val="007C4AC6"/>
    <w:rsid w:val="007C5553"/>
    <w:rsid w:val="007C747E"/>
    <w:rsid w:val="007C765C"/>
    <w:rsid w:val="007D05AC"/>
    <w:rsid w:val="007D0F2B"/>
    <w:rsid w:val="007D1B66"/>
    <w:rsid w:val="007D1FD9"/>
    <w:rsid w:val="007D23EE"/>
    <w:rsid w:val="007D4EA5"/>
    <w:rsid w:val="007D4ED5"/>
    <w:rsid w:val="007D55D3"/>
    <w:rsid w:val="007D5870"/>
    <w:rsid w:val="007D5EAC"/>
    <w:rsid w:val="007D6092"/>
    <w:rsid w:val="007D65A8"/>
    <w:rsid w:val="007D6FB4"/>
    <w:rsid w:val="007D71F3"/>
    <w:rsid w:val="007E1070"/>
    <w:rsid w:val="007E13FB"/>
    <w:rsid w:val="007E3310"/>
    <w:rsid w:val="007E3B28"/>
    <w:rsid w:val="007E4B15"/>
    <w:rsid w:val="007E4DF2"/>
    <w:rsid w:val="007E4EC2"/>
    <w:rsid w:val="007E5BF7"/>
    <w:rsid w:val="007E5F1B"/>
    <w:rsid w:val="007E6A36"/>
    <w:rsid w:val="007E6B32"/>
    <w:rsid w:val="007F026A"/>
    <w:rsid w:val="007F02F7"/>
    <w:rsid w:val="007F0436"/>
    <w:rsid w:val="007F0507"/>
    <w:rsid w:val="007F09BB"/>
    <w:rsid w:val="007F1364"/>
    <w:rsid w:val="007F1C42"/>
    <w:rsid w:val="007F2296"/>
    <w:rsid w:val="007F2572"/>
    <w:rsid w:val="007F3A7A"/>
    <w:rsid w:val="007F3CF0"/>
    <w:rsid w:val="007F3DAA"/>
    <w:rsid w:val="007F3EFA"/>
    <w:rsid w:val="007F4011"/>
    <w:rsid w:val="007F507F"/>
    <w:rsid w:val="007F50BB"/>
    <w:rsid w:val="007F5C90"/>
    <w:rsid w:val="007F5E4C"/>
    <w:rsid w:val="007F6676"/>
    <w:rsid w:val="007F78C8"/>
    <w:rsid w:val="007F7E0C"/>
    <w:rsid w:val="0080033D"/>
    <w:rsid w:val="0080071C"/>
    <w:rsid w:val="008009A2"/>
    <w:rsid w:val="0080113F"/>
    <w:rsid w:val="00801B46"/>
    <w:rsid w:val="00802432"/>
    <w:rsid w:val="00802433"/>
    <w:rsid w:val="008031D2"/>
    <w:rsid w:val="00803B51"/>
    <w:rsid w:val="0080433A"/>
    <w:rsid w:val="0080460D"/>
    <w:rsid w:val="008050DB"/>
    <w:rsid w:val="00805987"/>
    <w:rsid w:val="008068C2"/>
    <w:rsid w:val="00806E43"/>
    <w:rsid w:val="00807787"/>
    <w:rsid w:val="00807E04"/>
    <w:rsid w:val="00811BE3"/>
    <w:rsid w:val="00811E8E"/>
    <w:rsid w:val="00812DB6"/>
    <w:rsid w:val="0081307E"/>
    <w:rsid w:val="008130C9"/>
    <w:rsid w:val="0081379D"/>
    <w:rsid w:val="008139BF"/>
    <w:rsid w:val="00814967"/>
    <w:rsid w:val="00815C41"/>
    <w:rsid w:val="00815D5D"/>
    <w:rsid w:val="0081638E"/>
    <w:rsid w:val="008166F8"/>
    <w:rsid w:val="00816BA5"/>
    <w:rsid w:val="00816D6B"/>
    <w:rsid w:val="00817A28"/>
    <w:rsid w:val="00817E12"/>
    <w:rsid w:val="00817E8C"/>
    <w:rsid w:val="008201C7"/>
    <w:rsid w:val="00822EB6"/>
    <w:rsid w:val="00823ABA"/>
    <w:rsid w:val="00823D93"/>
    <w:rsid w:val="00823DED"/>
    <w:rsid w:val="008244F7"/>
    <w:rsid w:val="0082467F"/>
    <w:rsid w:val="00825784"/>
    <w:rsid w:val="008258C6"/>
    <w:rsid w:val="00826604"/>
    <w:rsid w:val="00826F48"/>
    <w:rsid w:val="00827494"/>
    <w:rsid w:val="00827558"/>
    <w:rsid w:val="008276E9"/>
    <w:rsid w:val="008278AB"/>
    <w:rsid w:val="00827DF3"/>
    <w:rsid w:val="0083059E"/>
    <w:rsid w:val="00831DA6"/>
    <w:rsid w:val="00832CA1"/>
    <w:rsid w:val="00833469"/>
    <w:rsid w:val="00833B1F"/>
    <w:rsid w:val="00834109"/>
    <w:rsid w:val="008342BE"/>
    <w:rsid w:val="008353F6"/>
    <w:rsid w:val="00835472"/>
    <w:rsid w:val="00835AFF"/>
    <w:rsid w:val="00835C97"/>
    <w:rsid w:val="00836223"/>
    <w:rsid w:val="00836868"/>
    <w:rsid w:val="0083688F"/>
    <w:rsid w:val="00836E3F"/>
    <w:rsid w:val="00836F67"/>
    <w:rsid w:val="00837094"/>
    <w:rsid w:val="00837162"/>
    <w:rsid w:val="00837827"/>
    <w:rsid w:val="00840019"/>
    <w:rsid w:val="00840035"/>
    <w:rsid w:val="00840682"/>
    <w:rsid w:val="00841844"/>
    <w:rsid w:val="008419B2"/>
    <w:rsid w:val="00841A09"/>
    <w:rsid w:val="00841FB5"/>
    <w:rsid w:val="00842066"/>
    <w:rsid w:val="00843ADE"/>
    <w:rsid w:val="00843D8C"/>
    <w:rsid w:val="00843E33"/>
    <w:rsid w:val="00843F4E"/>
    <w:rsid w:val="008446CF"/>
    <w:rsid w:val="00844E2E"/>
    <w:rsid w:val="00846285"/>
    <w:rsid w:val="00846CDC"/>
    <w:rsid w:val="00846F1D"/>
    <w:rsid w:val="008472D3"/>
    <w:rsid w:val="008476AA"/>
    <w:rsid w:val="00847D87"/>
    <w:rsid w:val="00850F91"/>
    <w:rsid w:val="008511A8"/>
    <w:rsid w:val="00851F6B"/>
    <w:rsid w:val="008526CD"/>
    <w:rsid w:val="00852BBA"/>
    <w:rsid w:val="008531CB"/>
    <w:rsid w:val="00853F5C"/>
    <w:rsid w:val="00854B9B"/>
    <w:rsid w:val="00855270"/>
    <w:rsid w:val="0085528B"/>
    <w:rsid w:val="00855F2B"/>
    <w:rsid w:val="00856285"/>
    <w:rsid w:val="00856324"/>
    <w:rsid w:val="00856336"/>
    <w:rsid w:val="00856412"/>
    <w:rsid w:val="00856848"/>
    <w:rsid w:val="0085690D"/>
    <w:rsid w:val="00856949"/>
    <w:rsid w:val="00857020"/>
    <w:rsid w:val="008577BD"/>
    <w:rsid w:val="00857F48"/>
    <w:rsid w:val="008602BA"/>
    <w:rsid w:val="00860710"/>
    <w:rsid w:val="00860994"/>
    <w:rsid w:val="00860EBC"/>
    <w:rsid w:val="00861975"/>
    <w:rsid w:val="00861C4F"/>
    <w:rsid w:val="0086212A"/>
    <w:rsid w:val="00862B66"/>
    <w:rsid w:val="00863789"/>
    <w:rsid w:val="0086444D"/>
    <w:rsid w:val="00864C47"/>
    <w:rsid w:val="00864C68"/>
    <w:rsid w:val="00864EC6"/>
    <w:rsid w:val="00865BA8"/>
    <w:rsid w:val="00866C68"/>
    <w:rsid w:val="008704CD"/>
    <w:rsid w:val="008705B9"/>
    <w:rsid w:val="00871B6E"/>
    <w:rsid w:val="00871FE6"/>
    <w:rsid w:val="00872853"/>
    <w:rsid w:val="00872976"/>
    <w:rsid w:val="008729E8"/>
    <w:rsid w:val="00873442"/>
    <w:rsid w:val="00873980"/>
    <w:rsid w:val="0087538A"/>
    <w:rsid w:val="008753DC"/>
    <w:rsid w:val="008753E0"/>
    <w:rsid w:val="00875517"/>
    <w:rsid w:val="00876ECC"/>
    <w:rsid w:val="00876F03"/>
    <w:rsid w:val="00876F65"/>
    <w:rsid w:val="0087782A"/>
    <w:rsid w:val="00877C5F"/>
    <w:rsid w:val="00877F78"/>
    <w:rsid w:val="00880B91"/>
    <w:rsid w:val="00881373"/>
    <w:rsid w:val="008813F6"/>
    <w:rsid w:val="00881EB9"/>
    <w:rsid w:val="00882FC8"/>
    <w:rsid w:val="008839A3"/>
    <w:rsid w:val="00884B99"/>
    <w:rsid w:val="00884DC5"/>
    <w:rsid w:val="00885A29"/>
    <w:rsid w:val="0088643A"/>
    <w:rsid w:val="00886F6A"/>
    <w:rsid w:val="0088722D"/>
    <w:rsid w:val="0088765D"/>
    <w:rsid w:val="008879B9"/>
    <w:rsid w:val="00887CAD"/>
    <w:rsid w:val="00887E6C"/>
    <w:rsid w:val="008900A4"/>
    <w:rsid w:val="00890C89"/>
    <w:rsid w:val="00891231"/>
    <w:rsid w:val="0089186D"/>
    <w:rsid w:val="00894BE8"/>
    <w:rsid w:val="00894CDE"/>
    <w:rsid w:val="008950FB"/>
    <w:rsid w:val="00895D0B"/>
    <w:rsid w:val="00895FF3"/>
    <w:rsid w:val="008960F5"/>
    <w:rsid w:val="008A3436"/>
    <w:rsid w:val="008A3AD4"/>
    <w:rsid w:val="008A439F"/>
    <w:rsid w:val="008A5424"/>
    <w:rsid w:val="008A54BD"/>
    <w:rsid w:val="008A55A4"/>
    <w:rsid w:val="008A55F7"/>
    <w:rsid w:val="008A591E"/>
    <w:rsid w:val="008A5D42"/>
    <w:rsid w:val="008A63C7"/>
    <w:rsid w:val="008A6CA1"/>
    <w:rsid w:val="008A7999"/>
    <w:rsid w:val="008A7F1C"/>
    <w:rsid w:val="008B020D"/>
    <w:rsid w:val="008B03D9"/>
    <w:rsid w:val="008B0A29"/>
    <w:rsid w:val="008B0B92"/>
    <w:rsid w:val="008B0D26"/>
    <w:rsid w:val="008B121B"/>
    <w:rsid w:val="008B1E1D"/>
    <w:rsid w:val="008B405B"/>
    <w:rsid w:val="008B4A2C"/>
    <w:rsid w:val="008B4D76"/>
    <w:rsid w:val="008B4EFB"/>
    <w:rsid w:val="008B505C"/>
    <w:rsid w:val="008B5141"/>
    <w:rsid w:val="008B57EA"/>
    <w:rsid w:val="008B5EB9"/>
    <w:rsid w:val="008B6D17"/>
    <w:rsid w:val="008B7A16"/>
    <w:rsid w:val="008C0259"/>
    <w:rsid w:val="008C0DC0"/>
    <w:rsid w:val="008C2171"/>
    <w:rsid w:val="008C2358"/>
    <w:rsid w:val="008C27EB"/>
    <w:rsid w:val="008C2D0B"/>
    <w:rsid w:val="008C322E"/>
    <w:rsid w:val="008C3A4B"/>
    <w:rsid w:val="008C5512"/>
    <w:rsid w:val="008C6988"/>
    <w:rsid w:val="008C6B92"/>
    <w:rsid w:val="008C6D3C"/>
    <w:rsid w:val="008C741E"/>
    <w:rsid w:val="008C7A0F"/>
    <w:rsid w:val="008D04AF"/>
    <w:rsid w:val="008D08FD"/>
    <w:rsid w:val="008D1D77"/>
    <w:rsid w:val="008D2218"/>
    <w:rsid w:val="008D3212"/>
    <w:rsid w:val="008D3E41"/>
    <w:rsid w:val="008D401B"/>
    <w:rsid w:val="008D4086"/>
    <w:rsid w:val="008D4B98"/>
    <w:rsid w:val="008D5CB2"/>
    <w:rsid w:val="008D617E"/>
    <w:rsid w:val="008D6457"/>
    <w:rsid w:val="008D67E3"/>
    <w:rsid w:val="008D688C"/>
    <w:rsid w:val="008D6896"/>
    <w:rsid w:val="008D6979"/>
    <w:rsid w:val="008D6F4A"/>
    <w:rsid w:val="008E0869"/>
    <w:rsid w:val="008E0AF7"/>
    <w:rsid w:val="008E1723"/>
    <w:rsid w:val="008E2453"/>
    <w:rsid w:val="008E389A"/>
    <w:rsid w:val="008E38E3"/>
    <w:rsid w:val="008E3D1E"/>
    <w:rsid w:val="008E424D"/>
    <w:rsid w:val="008E43A5"/>
    <w:rsid w:val="008E5199"/>
    <w:rsid w:val="008E56CF"/>
    <w:rsid w:val="008E6622"/>
    <w:rsid w:val="008E7BFB"/>
    <w:rsid w:val="008E7DFB"/>
    <w:rsid w:val="008E7F63"/>
    <w:rsid w:val="008F0060"/>
    <w:rsid w:val="008F0853"/>
    <w:rsid w:val="008F08AC"/>
    <w:rsid w:val="008F0E55"/>
    <w:rsid w:val="008F14B2"/>
    <w:rsid w:val="008F186E"/>
    <w:rsid w:val="008F1B4F"/>
    <w:rsid w:val="008F1EC7"/>
    <w:rsid w:val="008F27EE"/>
    <w:rsid w:val="008F2815"/>
    <w:rsid w:val="008F2FE0"/>
    <w:rsid w:val="008F3168"/>
    <w:rsid w:val="008F3649"/>
    <w:rsid w:val="008F364B"/>
    <w:rsid w:val="008F388A"/>
    <w:rsid w:val="008F3F23"/>
    <w:rsid w:val="008F3F83"/>
    <w:rsid w:val="008F4275"/>
    <w:rsid w:val="008F4546"/>
    <w:rsid w:val="008F7682"/>
    <w:rsid w:val="008F78FC"/>
    <w:rsid w:val="008F7D00"/>
    <w:rsid w:val="00900046"/>
    <w:rsid w:val="009005BB"/>
    <w:rsid w:val="009011C8"/>
    <w:rsid w:val="0090248E"/>
    <w:rsid w:val="009028CB"/>
    <w:rsid w:val="00902962"/>
    <w:rsid w:val="00902BDD"/>
    <w:rsid w:val="00903F9C"/>
    <w:rsid w:val="00904F7F"/>
    <w:rsid w:val="00905027"/>
    <w:rsid w:val="009051C4"/>
    <w:rsid w:val="009057C4"/>
    <w:rsid w:val="009059DF"/>
    <w:rsid w:val="00906F86"/>
    <w:rsid w:val="009071BD"/>
    <w:rsid w:val="009078B2"/>
    <w:rsid w:val="00910248"/>
    <w:rsid w:val="00910D21"/>
    <w:rsid w:val="00911121"/>
    <w:rsid w:val="009125A0"/>
    <w:rsid w:val="0091264B"/>
    <w:rsid w:val="009126A4"/>
    <w:rsid w:val="00912D07"/>
    <w:rsid w:val="009133F6"/>
    <w:rsid w:val="00914B82"/>
    <w:rsid w:val="00914FEC"/>
    <w:rsid w:val="0091529C"/>
    <w:rsid w:val="009157CD"/>
    <w:rsid w:val="00915FD1"/>
    <w:rsid w:val="009167D1"/>
    <w:rsid w:val="00916B3A"/>
    <w:rsid w:val="009171EC"/>
    <w:rsid w:val="00917748"/>
    <w:rsid w:val="00917F7C"/>
    <w:rsid w:val="00920566"/>
    <w:rsid w:val="00920BB3"/>
    <w:rsid w:val="00920FA8"/>
    <w:rsid w:val="009212CB"/>
    <w:rsid w:val="0092137B"/>
    <w:rsid w:val="0092249A"/>
    <w:rsid w:val="009238B5"/>
    <w:rsid w:val="00924F8F"/>
    <w:rsid w:val="009251FD"/>
    <w:rsid w:val="009253BE"/>
    <w:rsid w:val="00925C6C"/>
    <w:rsid w:val="009261C5"/>
    <w:rsid w:val="0092651F"/>
    <w:rsid w:val="00926C1C"/>
    <w:rsid w:val="00926E6B"/>
    <w:rsid w:val="0092701C"/>
    <w:rsid w:val="00927416"/>
    <w:rsid w:val="0092752D"/>
    <w:rsid w:val="00927B51"/>
    <w:rsid w:val="00927C9C"/>
    <w:rsid w:val="00927DEF"/>
    <w:rsid w:val="0093194F"/>
    <w:rsid w:val="00931CC1"/>
    <w:rsid w:val="00931E33"/>
    <w:rsid w:val="009320D1"/>
    <w:rsid w:val="009332F4"/>
    <w:rsid w:val="0093348D"/>
    <w:rsid w:val="009335BF"/>
    <w:rsid w:val="00934EFC"/>
    <w:rsid w:val="00934F9D"/>
    <w:rsid w:val="0093504D"/>
    <w:rsid w:val="00935BAC"/>
    <w:rsid w:val="00935CB3"/>
    <w:rsid w:val="009364C5"/>
    <w:rsid w:val="00937CE8"/>
    <w:rsid w:val="0094059F"/>
    <w:rsid w:val="009409D0"/>
    <w:rsid w:val="0094210C"/>
    <w:rsid w:val="009426BA"/>
    <w:rsid w:val="00942813"/>
    <w:rsid w:val="00943343"/>
    <w:rsid w:val="00943834"/>
    <w:rsid w:val="00943C2F"/>
    <w:rsid w:val="009442CE"/>
    <w:rsid w:val="00944513"/>
    <w:rsid w:val="009451EF"/>
    <w:rsid w:val="00945463"/>
    <w:rsid w:val="00945D05"/>
    <w:rsid w:val="00945DC0"/>
    <w:rsid w:val="00945E05"/>
    <w:rsid w:val="009469DE"/>
    <w:rsid w:val="0095032A"/>
    <w:rsid w:val="009504E8"/>
    <w:rsid w:val="00950782"/>
    <w:rsid w:val="009507FC"/>
    <w:rsid w:val="009508C4"/>
    <w:rsid w:val="009526F3"/>
    <w:rsid w:val="00952D48"/>
    <w:rsid w:val="0095366A"/>
    <w:rsid w:val="00954014"/>
    <w:rsid w:val="00954BD9"/>
    <w:rsid w:val="00955082"/>
    <w:rsid w:val="00955C69"/>
    <w:rsid w:val="00956336"/>
    <w:rsid w:val="00957D42"/>
    <w:rsid w:val="00957D44"/>
    <w:rsid w:val="00957E66"/>
    <w:rsid w:val="00960B42"/>
    <w:rsid w:val="00960E33"/>
    <w:rsid w:val="009619EE"/>
    <w:rsid w:val="009620B7"/>
    <w:rsid w:val="009638A7"/>
    <w:rsid w:val="00963935"/>
    <w:rsid w:val="00963B2C"/>
    <w:rsid w:val="00963BE3"/>
    <w:rsid w:val="00963DC5"/>
    <w:rsid w:val="0096446E"/>
    <w:rsid w:val="00964DEB"/>
    <w:rsid w:val="00965548"/>
    <w:rsid w:val="009658CB"/>
    <w:rsid w:val="00965B0F"/>
    <w:rsid w:val="009661AF"/>
    <w:rsid w:val="0096661B"/>
    <w:rsid w:val="00966898"/>
    <w:rsid w:val="00966B9C"/>
    <w:rsid w:val="00966E26"/>
    <w:rsid w:val="00967FBF"/>
    <w:rsid w:val="00970BE8"/>
    <w:rsid w:val="00971606"/>
    <w:rsid w:val="00971864"/>
    <w:rsid w:val="00971C6E"/>
    <w:rsid w:val="00972FC7"/>
    <w:rsid w:val="00973000"/>
    <w:rsid w:val="009735DD"/>
    <w:rsid w:val="00973C5A"/>
    <w:rsid w:val="009745EB"/>
    <w:rsid w:val="00974814"/>
    <w:rsid w:val="009755D8"/>
    <w:rsid w:val="00975E59"/>
    <w:rsid w:val="009762BF"/>
    <w:rsid w:val="009763DD"/>
    <w:rsid w:val="00976D04"/>
    <w:rsid w:val="00976EBF"/>
    <w:rsid w:val="009771DE"/>
    <w:rsid w:val="00977380"/>
    <w:rsid w:val="00977C96"/>
    <w:rsid w:val="00977EBC"/>
    <w:rsid w:val="00980A67"/>
    <w:rsid w:val="0098166C"/>
    <w:rsid w:val="00981B9D"/>
    <w:rsid w:val="00982316"/>
    <w:rsid w:val="0098449B"/>
    <w:rsid w:val="009847D7"/>
    <w:rsid w:val="00984837"/>
    <w:rsid w:val="00984C91"/>
    <w:rsid w:val="00985095"/>
    <w:rsid w:val="00985AA8"/>
    <w:rsid w:val="00985CE8"/>
    <w:rsid w:val="00985DAD"/>
    <w:rsid w:val="00986694"/>
    <w:rsid w:val="0098671E"/>
    <w:rsid w:val="0098680F"/>
    <w:rsid w:val="00987023"/>
    <w:rsid w:val="00987A42"/>
    <w:rsid w:val="009901F3"/>
    <w:rsid w:val="00990C4B"/>
    <w:rsid w:val="009916D7"/>
    <w:rsid w:val="00992D06"/>
    <w:rsid w:val="009937DB"/>
    <w:rsid w:val="009938E9"/>
    <w:rsid w:val="00993C5C"/>
    <w:rsid w:val="009947A2"/>
    <w:rsid w:val="00994DAD"/>
    <w:rsid w:val="009956DC"/>
    <w:rsid w:val="00995EE8"/>
    <w:rsid w:val="00996FF3"/>
    <w:rsid w:val="009976E8"/>
    <w:rsid w:val="00997B98"/>
    <w:rsid w:val="00997EA9"/>
    <w:rsid w:val="009A0AD9"/>
    <w:rsid w:val="009A18B3"/>
    <w:rsid w:val="009A18EB"/>
    <w:rsid w:val="009A1EF3"/>
    <w:rsid w:val="009A1F87"/>
    <w:rsid w:val="009A259A"/>
    <w:rsid w:val="009A27F7"/>
    <w:rsid w:val="009A392B"/>
    <w:rsid w:val="009A5B11"/>
    <w:rsid w:val="009A61E6"/>
    <w:rsid w:val="009A6502"/>
    <w:rsid w:val="009A6F5C"/>
    <w:rsid w:val="009A7171"/>
    <w:rsid w:val="009A71DE"/>
    <w:rsid w:val="009A741B"/>
    <w:rsid w:val="009A7C4D"/>
    <w:rsid w:val="009A7FB4"/>
    <w:rsid w:val="009B00F6"/>
    <w:rsid w:val="009B059A"/>
    <w:rsid w:val="009B08F5"/>
    <w:rsid w:val="009B0FE7"/>
    <w:rsid w:val="009B10BD"/>
    <w:rsid w:val="009B1B63"/>
    <w:rsid w:val="009B1E3F"/>
    <w:rsid w:val="009B24DC"/>
    <w:rsid w:val="009B25A1"/>
    <w:rsid w:val="009B25AC"/>
    <w:rsid w:val="009B2643"/>
    <w:rsid w:val="009B2EAE"/>
    <w:rsid w:val="009B30FB"/>
    <w:rsid w:val="009B3ED6"/>
    <w:rsid w:val="009B42E8"/>
    <w:rsid w:val="009B53D9"/>
    <w:rsid w:val="009B579A"/>
    <w:rsid w:val="009B6DCA"/>
    <w:rsid w:val="009B776A"/>
    <w:rsid w:val="009B7D55"/>
    <w:rsid w:val="009C062B"/>
    <w:rsid w:val="009C0B26"/>
    <w:rsid w:val="009C1165"/>
    <w:rsid w:val="009C17CC"/>
    <w:rsid w:val="009C19D9"/>
    <w:rsid w:val="009C25EB"/>
    <w:rsid w:val="009C2704"/>
    <w:rsid w:val="009C2DD9"/>
    <w:rsid w:val="009C375C"/>
    <w:rsid w:val="009C3C34"/>
    <w:rsid w:val="009C460F"/>
    <w:rsid w:val="009C47BB"/>
    <w:rsid w:val="009C4D9C"/>
    <w:rsid w:val="009C52F6"/>
    <w:rsid w:val="009C5564"/>
    <w:rsid w:val="009C6515"/>
    <w:rsid w:val="009C6C69"/>
    <w:rsid w:val="009C6D76"/>
    <w:rsid w:val="009D0C5F"/>
    <w:rsid w:val="009D0CF0"/>
    <w:rsid w:val="009D0E5F"/>
    <w:rsid w:val="009D0F90"/>
    <w:rsid w:val="009D1796"/>
    <w:rsid w:val="009D1AFD"/>
    <w:rsid w:val="009D1DBB"/>
    <w:rsid w:val="009D40F9"/>
    <w:rsid w:val="009D47CD"/>
    <w:rsid w:val="009D4A56"/>
    <w:rsid w:val="009D5627"/>
    <w:rsid w:val="009D5FEC"/>
    <w:rsid w:val="009D63FD"/>
    <w:rsid w:val="009D6B87"/>
    <w:rsid w:val="009D6D3C"/>
    <w:rsid w:val="009D7066"/>
    <w:rsid w:val="009D79E2"/>
    <w:rsid w:val="009D7A1C"/>
    <w:rsid w:val="009D7D99"/>
    <w:rsid w:val="009E0056"/>
    <w:rsid w:val="009E1B9B"/>
    <w:rsid w:val="009E227E"/>
    <w:rsid w:val="009E2C02"/>
    <w:rsid w:val="009E314F"/>
    <w:rsid w:val="009E32B7"/>
    <w:rsid w:val="009E3593"/>
    <w:rsid w:val="009E3D3C"/>
    <w:rsid w:val="009E4336"/>
    <w:rsid w:val="009E4C6F"/>
    <w:rsid w:val="009E5267"/>
    <w:rsid w:val="009E569B"/>
    <w:rsid w:val="009E59CA"/>
    <w:rsid w:val="009E5BDE"/>
    <w:rsid w:val="009E5EE5"/>
    <w:rsid w:val="009E61D1"/>
    <w:rsid w:val="009E6DF5"/>
    <w:rsid w:val="009F05D5"/>
    <w:rsid w:val="009F08A3"/>
    <w:rsid w:val="009F12DE"/>
    <w:rsid w:val="009F1386"/>
    <w:rsid w:val="009F2CB9"/>
    <w:rsid w:val="009F364D"/>
    <w:rsid w:val="009F38DE"/>
    <w:rsid w:val="009F442E"/>
    <w:rsid w:val="009F45C0"/>
    <w:rsid w:val="009F6702"/>
    <w:rsid w:val="009F71C6"/>
    <w:rsid w:val="009F71DF"/>
    <w:rsid w:val="009F7A8B"/>
    <w:rsid w:val="00A00CFA"/>
    <w:rsid w:val="00A01316"/>
    <w:rsid w:val="00A013DA"/>
    <w:rsid w:val="00A015FA"/>
    <w:rsid w:val="00A02178"/>
    <w:rsid w:val="00A0312F"/>
    <w:rsid w:val="00A04310"/>
    <w:rsid w:val="00A04483"/>
    <w:rsid w:val="00A045BE"/>
    <w:rsid w:val="00A04A70"/>
    <w:rsid w:val="00A06160"/>
    <w:rsid w:val="00A06837"/>
    <w:rsid w:val="00A10DD0"/>
    <w:rsid w:val="00A11023"/>
    <w:rsid w:val="00A11AFB"/>
    <w:rsid w:val="00A11CA6"/>
    <w:rsid w:val="00A120F3"/>
    <w:rsid w:val="00A121F9"/>
    <w:rsid w:val="00A133EF"/>
    <w:rsid w:val="00A1353F"/>
    <w:rsid w:val="00A13E4A"/>
    <w:rsid w:val="00A140EE"/>
    <w:rsid w:val="00A14600"/>
    <w:rsid w:val="00A14736"/>
    <w:rsid w:val="00A153E4"/>
    <w:rsid w:val="00A15A6D"/>
    <w:rsid w:val="00A16DB1"/>
    <w:rsid w:val="00A17954"/>
    <w:rsid w:val="00A17D1F"/>
    <w:rsid w:val="00A17E3B"/>
    <w:rsid w:val="00A20950"/>
    <w:rsid w:val="00A211A2"/>
    <w:rsid w:val="00A2157A"/>
    <w:rsid w:val="00A23906"/>
    <w:rsid w:val="00A2398B"/>
    <w:rsid w:val="00A24186"/>
    <w:rsid w:val="00A24989"/>
    <w:rsid w:val="00A25D42"/>
    <w:rsid w:val="00A25F77"/>
    <w:rsid w:val="00A26842"/>
    <w:rsid w:val="00A26A11"/>
    <w:rsid w:val="00A26D2E"/>
    <w:rsid w:val="00A277A7"/>
    <w:rsid w:val="00A30F07"/>
    <w:rsid w:val="00A3162E"/>
    <w:rsid w:val="00A319C1"/>
    <w:rsid w:val="00A32355"/>
    <w:rsid w:val="00A32B43"/>
    <w:rsid w:val="00A3489E"/>
    <w:rsid w:val="00A34A2A"/>
    <w:rsid w:val="00A3501A"/>
    <w:rsid w:val="00A35331"/>
    <w:rsid w:val="00A36008"/>
    <w:rsid w:val="00A36E49"/>
    <w:rsid w:val="00A36FB4"/>
    <w:rsid w:val="00A3768F"/>
    <w:rsid w:val="00A378FB"/>
    <w:rsid w:val="00A37BB1"/>
    <w:rsid w:val="00A37E37"/>
    <w:rsid w:val="00A400FB"/>
    <w:rsid w:val="00A405FE"/>
    <w:rsid w:val="00A406F4"/>
    <w:rsid w:val="00A407B7"/>
    <w:rsid w:val="00A41E39"/>
    <w:rsid w:val="00A42B38"/>
    <w:rsid w:val="00A431D2"/>
    <w:rsid w:val="00A435C0"/>
    <w:rsid w:val="00A4370E"/>
    <w:rsid w:val="00A43A3E"/>
    <w:rsid w:val="00A44CF2"/>
    <w:rsid w:val="00A451AE"/>
    <w:rsid w:val="00A452A7"/>
    <w:rsid w:val="00A45B87"/>
    <w:rsid w:val="00A45BD9"/>
    <w:rsid w:val="00A464AC"/>
    <w:rsid w:val="00A46C57"/>
    <w:rsid w:val="00A474F5"/>
    <w:rsid w:val="00A47553"/>
    <w:rsid w:val="00A478E9"/>
    <w:rsid w:val="00A47CCB"/>
    <w:rsid w:val="00A50E85"/>
    <w:rsid w:val="00A514FE"/>
    <w:rsid w:val="00A51DD4"/>
    <w:rsid w:val="00A51DEB"/>
    <w:rsid w:val="00A52552"/>
    <w:rsid w:val="00A542F8"/>
    <w:rsid w:val="00A54BF1"/>
    <w:rsid w:val="00A54C41"/>
    <w:rsid w:val="00A55279"/>
    <w:rsid w:val="00A55EEC"/>
    <w:rsid w:val="00A56BBA"/>
    <w:rsid w:val="00A5737A"/>
    <w:rsid w:val="00A579AF"/>
    <w:rsid w:val="00A57D45"/>
    <w:rsid w:val="00A601F7"/>
    <w:rsid w:val="00A60D6D"/>
    <w:rsid w:val="00A62316"/>
    <w:rsid w:val="00A6244D"/>
    <w:rsid w:val="00A6294F"/>
    <w:rsid w:val="00A62D60"/>
    <w:rsid w:val="00A6346A"/>
    <w:rsid w:val="00A63C68"/>
    <w:rsid w:val="00A64546"/>
    <w:rsid w:val="00A645AA"/>
    <w:rsid w:val="00A6510B"/>
    <w:rsid w:val="00A659B1"/>
    <w:rsid w:val="00A65CFB"/>
    <w:rsid w:val="00A66C35"/>
    <w:rsid w:val="00A70719"/>
    <w:rsid w:val="00A71433"/>
    <w:rsid w:val="00A71C94"/>
    <w:rsid w:val="00A731CF"/>
    <w:rsid w:val="00A734B7"/>
    <w:rsid w:val="00A73AC3"/>
    <w:rsid w:val="00A73BD4"/>
    <w:rsid w:val="00A742FC"/>
    <w:rsid w:val="00A74651"/>
    <w:rsid w:val="00A75A99"/>
    <w:rsid w:val="00A75B2B"/>
    <w:rsid w:val="00A75CDC"/>
    <w:rsid w:val="00A75F8E"/>
    <w:rsid w:val="00A7652E"/>
    <w:rsid w:val="00A779A5"/>
    <w:rsid w:val="00A77B64"/>
    <w:rsid w:val="00A77E1C"/>
    <w:rsid w:val="00A80F7A"/>
    <w:rsid w:val="00A81A32"/>
    <w:rsid w:val="00A8265A"/>
    <w:rsid w:val="00A82C24"/>
    <w:rsid w:val="00A83B75"/>
    <w:rsid w:val="00A83B93"/>
    <w:rsid w:val="00A83FF8"/>
    <w:rsid w:val="00A84C9A"/>
    <w:rsid w:val="00A84EDC"/>
    <w:rsid w:val="00A865DE"/>
    <w:rsid w:val="00A87085"/>
    <w:rsid w:val="00A877EE"/>
    <w:rsid w:val="00A878FF"/>
    <w:rsid w:val="00A90DEE"/>
    <w:rsid w:val="00A91090"/>
    <w:rsid w:val="00A911EC"/>
    <w:rsid w:val="00A9128A"/>
    <w:rsid w:val="00A92C4D"/>
    <w:rsid w:val="00A92C6B"/>
    <w:rsid w:val="00A932B9"/>
    <w:rsid w:val="00A9386B"/>
    <w:rsid w:val="00A93C95"/>
    <w:rsid w:val="00A93EC5"/>
    <w:rsid w:val="00A94005"/>
    <w:rsid w:val="00A94AA0"/>
    <w:rsid w:val="00A94DE0"/>
    <w:rsid w:val="00A9565D"/>
    <w:rsid w:val="00A95C10"/>
    <w:rsid w:val="00A95ECB"/>
    <w:rsid w:val="00A9635A"/>
    <w:rsid w:val="00A964DC"/>
    <w:rsid w:val="00A96677"/>
    <w:rsid w:val="00A97096"/>
    <w:rsid w:val="00A97C9C"/>
    <w:rsid w:val="00A97D2E"/>
    <w:rsid w:val="00AA14B6"/>
    <w:rsid w:val="00AA275B"/>
    <w:rsid w:val="00AA302D"/>
    <w:rsid w:val="00AA3097"/>
    <w:rsid w:val="00AA3C7B"/>
    <w:rsid w:val="00AA3C8C"/>
    <w:rsid w:val="00AA3E49"/>
    <w:rsid w:val="00AA4091"/>
    <w:rsid w:val="00AA454B"/>
    <w:rsid w:val="00AA45D0"/>
    <w:rsid w:val="00AA5655"/>
    <w:rsid w:val="00AA77DA"/>
    <w:rsid w:val="00AA7DD6"/>
    <w:rsid w:val="00AB03CE"/>
    <w:rsid w:val="00AB05AB"/>
    <w:rsid w:val="00AB1756"/>
    <w:rsid w:val="00AB1B91"/>
    <w:rsid w:val="00AB277B"/>
    <w:rsid w:val="00AB322D"/>
    <w:rsid w:val="00AB476E"/>
    <w:rsid w:val="00AB4C17"/>
    <w:rsid w:val="00AB5099"/>
    <w:rsid w:val="00AB645B"/>
    <w:rsid w:val="00AB706F"/>
    <w:rsid w:val="00AB70C4"/>
    <w:rsid w:val="00AB7A60"/>
    <w:rsid w:val="00AB7ECB"/>
    <w:rsid w:val="00AC01F0"/>
    <w:rsid w:val="00AC05F6"/>
    <w:rsid w:val="00AC1446"/>
    <w:rsid w:val="00AC1989"/>
    <w:rsid w:val="00AC19F4"/>
    <w:rsid w:val="00AC1D33"/>
    <w:rsid w:val="00AC26A6"/>
    <w:rsid w:val="00AC2754"/>
    <w:rsid w:val="00AC27DE"/>
    <w:rsid w:val="00AC2AB2"/>
    <w:rsid w:val="00AC35D7"/>
    <w:rsid w:val="00AC3F28"/>
    <w:rsid w:val="00AC4226"/>
    <w:rsid w:val="00AC4ACA"/>
    <w:rsid w:val="00AC5E98"/>
    <w:rsid w:val="00AC6038"/>
    <w:rsid w:val="00AC63B5"/>
    <w:rsid w:val="00AC6496"/>
    <w:rsid w:val="00AC7200"/>
    <w:rsid w:val="00AC791F"/>
    <w:rsid w:val="00AC7B6A"/>
    <w:rsid w:val="00AD01DB"/>
    <w:rsid w:val="00AD05DC"/>
    <w:rsid w:val="00AD147D"/>
    <w:rsid w:val="00AD1BF9"/>
    <w:rsid w:val="00AD2E9A"/>
    <w:rsid w:val="00AD325E"/>
    <w:rsid w:val="00AD328C"/>
    <w:rsid w:val="00AD3515"/>
    <w:rsid w:val="00AD37FA"/>
    <w:rsid w:val="00AD393C"/>
    <w:rsid w:val="00AD3BA9"/>
    <w:rsid w:val="00AD493F"/>
    <w:rsid w:val="00AD4A2D"/>
    <w:rsid w:val="00AD4C0F"/>
    <w:rsid w:val="00AD52A9"/>
    <w:rsid w:val="00AD53BD"/>
    <w:rsid w:val="00AD5456"/>
    <w:rsid w:val="00AD6047"/>
    <w:rsid w:val="00AD63D2"/>
    <w:rsid w:val="00AD69AF"/>
    <w:rsid w:val="00AD6A77"/>
    <w:rsid w:val="00AD7121"/>
    <w:rsid w:val="00AD7718"/>
    <w:rsid w:val="00AD7782"/>
    <w:rsid w:val="00AD7A39"/>
    <w:rsid w:val="00AE08C3"/>
    <w:rsid w:val="00AE1276"/>
    <w:rsid w:val="00AE1281"/>
    <w:rsid w:val="00AE1DAF"/>
    <w:rsid w:val="00AE31D6"/>
    <w:rsid w:val="00AE3222"/>
    <w:rsid w:val="00AE4489"/>
    <w:rsid w:val="00AE46CE"/>
    <w:rsid w:val="00AE4928"/>
    <w:rsid w:val="00AE4EB5"/>
    <w:rsid w:val="00AE51AF"/>
    <w:rsid w:val="00AE5C7E"/>
    <w:rsid w:val="00AE66BE"/>
    <w:rsid w:val="00AE6BF7"/>
    <w:rsid w:val="00AE6CB7"/>
    <w:rsid w:val="00AE75A6"/>
    <w:rsid w:val="00AF0F6B"/>
    <w:rsid w:val="00AF1B6E"/>
    <w:rsid w:val="00AF1DDC"/>
    <w:rsid w:val="00AF2378"/>
    <w:rsid w:val="00AF27C0"/>
    <w:rsid w:val="00AF2DEE"/>
    <w:rsid w:val="00AF2FE0"/>
    <w:rsid w:val="00AF444E"/>
    <w:rsid w:val="00AF45AD"/>
    <w:rsid w:val="00AF54AE"/>
    <w:rsid w:val="00AF5990"/>
    <w:rsid w:val="00AF6494"/>
    <w:rsid w:val="00AF6DDF"/>
    <w:rsid w:val="00AF7588"/>
    <w:rsid w:val="00B002E8"/>
    <w:rsid w:val="00B0043F"/>
    <w:rsid w:val="00B0065A"/>
    <w:rsid w:val="00B00CCA"/>
    <w:rsid w:val="00B01463"/>
    <w:rsid w:val="00B01876"/>
    <w:rsid w:val="00B02324"/>
    <w:rsid w:val="00B02B62"/>
    <w:rsid w:val="00B02D10"/>
    <w:rsid w:val="00B02EB6"/>
    <w:rsid w:val="00B02ED7"/>
    <w:rsid w:val="00B032BA"/>
    <w:rsid w:val="00B03880"/>
    <w:rsid w:val="00B0498E"/>
    <w:rsid w:val="00B04C3C"/>
    <w:rsid w:val="00B05B85"/>
    <w:rsid w:val="00B05E9A"/>
    <w:rsid w:val="00B06445"/>
    <w:rsid w:val="00B06928"/>
    <w:rsid w:val="00B115D8"/>
    <w:rsid w:val="00B117D0"/>
    <w:rsid w:val="00B118E4"/>
    <w:rsid w:val="00B12454"/>
    <w:rsid w:val="00B1250B"/>
    <w:rsid w:val="00B12742"/>
    <w:rsid w:val="00B12915"/>
    <w:rsid w:val="00B1307A"/>
    <w:rsid w:val="00B1325F"/>
    <w:rsid w:val="00B13299"/>
    <w:rsid w:val="00B13320"/>
    <w:rsid w:val="00B1333F"/>
    <w:rsid w:val="00B13A11"/>
    <w:rsid w:val="00B145E8"/>
    <w:rsid w:val="00B14993"/>
    <w:rsid w:val="00B14CBD"/>
    <w:rsid w:val="00B151E0"/>
    <w:rsid w:val="00B15B2E"/>
    <w:rsid w:val="00B16C00"/>
    <w:rsid w:val="00B16E8E"/>
    <w:rsid w:val="00B16F2F"/>
    <w:rsid w:val="00B16FD7"/>
    <w:rsid w:val="00B1746D"/>
    <w:rsid w:val="00B205B3"/>
    <w:rsid w:val="00B20B29"/>
    <w:rsid w:val="00B21033"/>
    <w:rsid w:val="00B22079"/>
    <w:rsid w:val="00B2237C"/>
    <w:rsid w:val="00B22870"/>
    <w:rsid w:val="00B23559"/>
    <w:rsid w:val="00B23741"/>
    <w:rsid w:val="00B23C9C"/>
    <w:rsid w:val="00B241CE"/>
    <w:rsid w:val="00B2452C"/>
    <w:rsid w:val="00B24C10"/>
    <w:rsid w:val="00B2565B"/>
    <w:rsid w:val="00B2616D"/>
    <w:rsid w:val="00B276C6"/>
    <w:rsid w:val="00B277C1"/>
    <w:rsid w:val="00B305DC"/>
    <w:rsid w:val="00B3144F"/>
    <w:rsid w:val="00B31509"/>
    <w:rsid w:val="00B32829"/>
    <w:rsid w:val="00B32E3E"/>
    <w:rsid w:val="00B33752"/>
    <w:rsid w:val="00B3442A"/>
    <w:rsid w:val="00B3445C"/>
    <w:rsid w:val="00B3544A"/>
    <w:rsid w:val="00B3576C"/>
    <w:rsid w:val="00B3600C"/>
    <w:rsid w:val="00B37377"/>
    <w:rsid w:val="00B40CB1"/>
    <w:rsid w:val="00B40E17"/>
    <w:rsid w:val="00B4130D"/>
    <w:rsid w:val="00B41A06"/>
    <w:rsid w:val="00B42C44"/>
    <w:rsid w:val="00B436A4"/>
    <w:rsid w:val="00B44544"/>
    <w:rsid w:val="00B44697"/>
    <w:rsid w:val="00B446D7"/>
    <w:rsid w:val="00B46DDE"/>
    <w:rsid w:val="00B473BD"/>
    <w:rsid w:val="00B47BAA"/>
    <w:rsid w:val="00B506CB"/>
    <w:rsid w:val="00B511D0"/>
    <w:rsid w:val="00B51F00"/>
    <w:rsid w:val="00B52387"/>
    <w:rsid w:val="00B53AD9"/>
    <w:rsid w:val="00B53F94"/>
    <w:rsid w:val="00B54555"/>
    <w:rsid w:val="00B54667"/>
    <w:rsid w:val="00B54B6E"/>
    <w:rsid w:val="00B55255"/>
    <w:rsid w:val="00B55573"/>
    <w:rsid w:val="00B5602A"/>
    <w:rsid w:val="00B569A5"/>
    <w:rsid w:val="00B56E12"/>
    <w:rsid w:val="00B56F9A"/>
    <w:rsid w:val="00B572FC"/>
    <w:rsid w:val="00B5758B"/>
    <w:rsid w:val="00B57A7A"/>
    <w:rsid w:val="00B57DB9"/>
    <w:rsid w:val="00B603F2"/>
    <w:rsid w:val="00B607D8"/>
    <w:rsid w:val="00B60AAF"/>
    <w:rsid w:val="00B61F20"/>
    <w:rsid w:val="00B62416"/>
    <w:rsid w:val="00B62E61"/>
    <w:rsid w:val="00B62F53"/>
    <w:rsid w:val="00B63B28"/>
    <w:rsid w:val="00B64512"/>
    <w:rsid w:val="00B64694"/>
    <w:rsid w:val="00B65168"/>
    <w:rsid w:val="00B65901"/>
    <w:rsid w:val="00B661B3"/>
    <w:rsid w:val="00B663E8"/>
    <w:rsid w:val="00B67D86"/>
    <w:rsid w:val="00B70C32"/>
    <w:rsid w:val="00B7194B"/>
    <w:rsid w:val="00B71C7A"/>
    <w:rsid w:val="00B723DC"/>
    <w:rsid w:val="00B7318E"/>
    <w:rsid w:val="00B732D8"/>
    <w:rsid w:val="00B7386C"/>
    <w:rsid w:val="00B73AB1"/>
    <w:rsid w:val="00B74BA3"/>
    <w:rsid w:val="00B75613"/>
    <w:rsid w:val="00B75C4A"/>
    <w:rsid w:val="00B75F0C"/>
    <w:rsid w:val="00B766AF"/>
    <w:rsid w:val="00B768B9"/>
    <w:rsid w:val="00B77125"/>
    <w:rsid w:val="00B779D0"/>
    <w:rsid w:val="00B77EDB"/>
    <w:rsid w:val="00B80731"/>
    <w:rsid w:val="00B80852"/>
    <w:rsid w:val="00B80D74"/>
    <w:rsid w:val="00B80FEC"/>
    <w:rsid w:val="00B8148D"/>
    <w:rsid w:val="00B816CE"/>
    <w:rsid w:val="00B81B6F"/>
    <w:rsid w:val="00B828CE"/>
    <w:rsid w:val="00B8304E"/>
    <w:rsid w:val="00B83083"/>
    <w:rsid w:val="00B836B3"/>
    <w:rsid w:val="00B83BCD"/>
    <w:rsid w:val="00B84829"/>
    <w:rsid w:val="00B84CF5"/>
    <w:rsid w:val="00B85078"/>
    <w:rsid w:val="00B86550"/>
    <w:rsid w:val="00B86BF0"/>
    <w:rsid w:val="00B86BF2"/>
    <w:rsid w:val="00B86CAA"/>
    <w:rsid w:val="00B878A9"/>
    <w:rsid w:val="00B87AC3"/>
    <w:rsid w:val="00B87C6A"/>
    <w:rsid w:val="00B87E1C"/>
    <w:rsid w:val="00B901BE"/>
    <w:rsid w:val="00B901F1"/>
    <w:rsid w:val="00B9048E"/>
    <w:rsid w:val="00B90891"/>
    <w:rsid w:val="00B90B53"/>
    <w:rsid w:val="00B90E15"/>
    <w:rsid w:val="00B91180"/>
    <w:rsid w:val="00B91399"/>
    <w:rsid w:val="00B913F1"/>
    <w:rsid w:val="00B91851"/>
    <w:rsid w:val="00B918E0"/>
    <w:rsid w:val="00B91FBD"/>
    <w:rsid w:val="00B929BF"/>
    <w:rsid w:val="00B9363A"/>
    <w:rsid w:val="00B93876"/>
    <w:rsid w:val="00B93D5C"/>
    <w:rsid w:val="00B9427D"/>
    <w:rsid w:val="00B94B6C"/>
    <w:rsid w:val="00B950D4"/>
    <w:rsid w:val="00B951D0"/>
    <w:rsid w:val="00B95D98"/>
    <w:rsid w:val="00B96B3F"/>
    <w:rsid w:val="00B96CC5"/>
    <w:rsid w:val="00B97F32"/>
    <w:rsid w:val="00B97F69"/>
    <w:rsid w:val="00BA0596"/>
    <w:rsid w:val="00BA0C7E"/>
    <w:rsid w:val="00BA15DE"/>
    <w:rsid w:val="00BA175B"/>
    <w:rsid w:val="00BA23FA"/>
    <w:rsid w:val="00BA292E"/>
    <w:rsid w:val="00BA2C6C"/>
    <w:rsid w:val="00BA2F07"/>
    <w:rsid w:val="00BA2FC3"/>
    <w:rsid w:val="00BA313F"/>
    <w:rsid w:val="00BA3636"/>
    <w:rsid w:val="00BA363D"/>
    <w:rsid w:val="00BA4026"/>
    <w:rsid w:val="00BA4696"/>
    <w:rsid w:val="00BA4954"/>
    <w:rsid w:val="00BA4FE1"/>
    <w:rsid w:val="00BA523A"/>
    <w:rsid w:val="00BA5548"/>
    <w:rsid w:val="00BA610F"/>
    <w:rsid w:val="00BA6814"/>
    <w:rsid w:val="00BA7FB1"/>
    <w:rsid w:val="00BB00EC"/>
    <w:rsid w:val="00BB0A98"/>
    <w:rsid w:val="00BB0D5A"/>
    <w:rsid w:val="00BB11C3"/>
    <w:rsid w:val="00BB15A3"/>
    <w:rsid w:val="00BB2097"/>
    <w:rsid w:val="00BB2909"/>
    <w:rsid w:val="00BB3799"/>
    <w:rsid w:val="00BB3F00"/>
    <w:rsid w:val="00BB5993"/>
    <w:rsid w:val="00BB621A"/>
    <w:rsid w:val="00BB6ACF"/>
    <w:rsid w:val="00BB6B4D"/>
    <w:rsid w:val="00BB785C"/>
    <w:rsid w:val="00BB7967"/>
    <w:rsid w:val="00BB7B54"/>
    <w:rsid w:val="00BC04A2"/>
    <w:rsid w:val="00BC338D"/>
    <w:rsid w:val="00BC4431"/>
    <w:rsid w:val="00BC4635"/>
    <w:rsid w:val="00BC46F1"/>
    <w:rsid w:val="00BC4D6A"/>
    <w:rsid w:val="00BC5CAD"/>
    <w:rsid w:val="00BC6637"/>
    <w:rsid w:val="00BC68E4"/>
    <w:rsid w:val="00BD010A"/>
    <w:rsid w:val="00BD066B"/>
    <w:rsid w:val="00BD0846"/>
    <w:rsid w:val="00BD10F8"/>
    <w:rsid w:val="00BD2F35"/>
    <w:rsid w:val="00BD33C5"/>
    <w:rsid w:val="00BD37C8"/>
    <w:rsid w:val="00BD3FBF"/>
    <w:rsid w:val="00BD5800"/>
    <w:rsid w:val="00BD6498"/>
    <w:rsid w:val="00BD6500"/>
    <w:rsid w:val="00BD683B"/>
    <w:rsid w:val="00BD6966"/>
    <w:rsid w:val="00BD6B30"/>
    <w:rsid w:val="00BD6BEB"/>
    <w:rsid w:val="00BD7051"/>
    <w:rsid w:val="00BE145C"/>
    <w:rsid w:val="00BE1FE5"/>
    <w:rsid w:val="00BE244C"/>
    <w:rsid w:val="00BE24A6"/>
    <w:rsid w:val="00BE3320"/>
    <w:rsid w:val="00BE3A90"/>
    <w:rsid w:val="00BE4342"/>
    <w:rsid w:val="00BE47C9"/>
    <w:rsid w:val="00BE4A40"/>
    <w:rsid w:val="00BE55A2"/>
    <w:rsid w:val="00BE5837"/>
    <w:rsid w:val="00BE5D1A"/>
    <w:rsid w:val="00BE6292"/>
    <w:rsid w:val="00BE65F6"/>
    <w:rsid w:val="00BE758D"/>
    <w:rsid w:val="00BE76C3"/>
    <w:rsid w:val="00BE76F2"/>
    <w:rsid w:val="00BE780C"/>
    <w:rsid w:val="00BF02DC"/>
    <w:rsid w:val="00BF0408"/>
    <w:rsid w:val="00BF0ABD"/>
    <w:rsid w:val="00BF0B40"/>
    <w:rsid w:val="00BF1BD0"/>
    <w:rsid w:val="00BF2D30"/>
    <w:rsid w:val="00BF3287"/>
    <w:rsid w:val="00BF472B"/>
    <w:rsid w:val="00BF496C"/>
    <w:rsid w:val="00BF510B"/>
    <w:rsid w:val="00BF52EA"/>
    <w:rsid w:val="00BF55BC"/>
    <w:rsid w:val="00BF5DCD"/>
    <w:rsid w:val="00BF5FB0"/>
    <w:rsid w:val="00BF642B"/>
    <w:rsid w:val="00BF643A"/>
    <w:rsid w:val="00BF650C"/>
    <w:rsid w:val="00BF6A8A"/>
    <w:rsid w:val="00BF6DB0"/>
    <w:rsid w:val="00C003BC"/>
    <w:rsid w:val="00C00423"/>
    <w:rsid w:val="00C0121C"/>
    <w:rsid w:val="00C01517"/>
    <w:rsid w:val="00C020E5"/>
    <w:rsid w:val="00C03EA8"/>
    <w:rsid w:val="00C04AD7"/>
    <w:rsid w:val="00C05466"/>
    <w:rsid w:val="00C0585C"/>
    <w:rsid w:val="00C05A24"/>
    <w:rsid w:val="00C061B2"/>
    <w:rsid w:val="00C06F4F"/>
    <w:rsid w:val="00C075AF"/>
    <w:rsid w:val="00C10C6B"/>
    <w:rsid w:val="00C10D7A"/>
    <w:rsid w:val="00C116C6"/>
    <w:rsid w:val="00C119EB"/>
    <w:rsid w:val="00C11DAC"/>
    <w:rsid w:val="00C1207A"/>
    <w:rsid w:val="00C12361"/>
    <w:rsid w:val="00C128AC"/>
    <w:rsid w:val="00C136AA"/>
    <w:rsid w:val="00C140C2"/>
    <w:rsid w:val="00C14B05"/>
    <w:rsid w:val="00C14EC4"/>
    <w:rsid w:val="00C1532A"/>
    <w:rsid w:val="00C15561"/>
    <w:rsid w:val="00C16EAE"/>
    <w:rsid w:val="00C202D2"/>
    <w:rsid w:val="00C2067B"/>
    <w:rsid w:val="00C21B52"/>
    <w:rsid w:val="00C22651"/>
    <w:rsid w:val="00C227E9"/>
    <w:rsid w:val="00C227EB"/>
    <w:rsid w:val="00C22F8F"/>
    <w:rsid w:val="00C231A3"/>
    <w:rsid w:val="00C23619"/>
    <w:rsid w:val="00C23B69"/>
    <w:rsid w:val="00C23F1E"/>
    <w:rsid w:val="00C24B42"/>
    <w:rsid w:val="00C24C1E"/>
    <w:rsid w:val="00C24C3C"/>
    <w:rsid w:val="00C25305"/>
    <w:rsid w:val="00C25756"/>
    <w:rsid w:val="00C25EAB"/>
    <w:rsid w:val="00C26213"/>
    <w:rsid w:val="00C26848"/>
    <w:rsid w:val="00C272D1"/>
    <w:rsid w:val="00C2746E"/>
    <w:rsid w:val="00C27AE9"/>
    <w:rsid w:val="00C300C8"/>
    <w:rsid w:val="00C31059"/>
    <w:rsid w:val="00C31072"/>
    <w:rsid w:val="00C310AD"/>
    <w:rsid w:val="00C3127A"/>
    <w:rsid w:val="00C3207F"/>
    <w:rsid w:val="00C32718"/>
    <w:rsid w:val="00C32FC6"/>
    <w:rsid w:val="00C331C0"/>
    <w:rsid w:val="00C334EA"/>
    <w:rsid w:val="00C337B0"/>
    <w:rsid w:val="00C33860"/>
    <w:rsid w:val="00C34077"/>
    <w:rsid w:val="00C34989"/>
    <w:rsid w:val="00C34A28"/>
    <w:rsid w:val="00C34B17"/>
    <w:rsid w:val="00C354C8"/>
    <w:rsid w:val="00C35757"/>
    <w:rsid w:val="00C369D5"/>
    <w:rsid w:val="00C37B35"/>
    <w:rsid w:val="00C40672"/>
    <w:rsid w:val="00C40C21"/>
    <w:rsid w:val="00C41057"/>
    <w:rsid w:val="00C4137B"/>
    <w:rsid w:val="00C42A2E"/>
    <w:rsid w:val="00C42A9C"/>
    <w:rsid w:val="00C42E1D"/>
    <w:rsid w:val="00C43BA4"/>
    <w:rsid w:val="00C442F7"/>
    <w:rsid w:val="00C4437E"/>
    <w:rsid w:val="00C4456F"/>
    <w:rsid w:val="00C446F6"/>
    <w:rsid w:val="00C44E75"/>
    <w:rsid w:val="00C45303"/>
    <w:rsid w:val="00C46831"/>
    <w:rsid w:val="00C46C59"/>
    <w:rsid w:val="00C50EA8"/>
    <w:rsid w:val="00C522E9"/>
    <w:rsid w:val="00C532D0"/>
    <w:rsid w:val="00C53F02"/>
    <w:rsid w:val="00C55464"/>
    <w:rsid w:val="00C55CE7"/>
    <w:rsid w:val="00C55F40"/>
    <w:rsid w:val="00C56544"/>
    <w:rsid w:val="00C56738"/>
    <w:rsid w:val="00C56D6C"/>
    <w:rsid w:val="00C57ED5"/>
    <w:rsid w:val="00C603FE"/>
    <w:rsid w:val="00C60441"/>
    <w:rsid w:val="00C60CB9"/>
    <w:rsid w:val="00C60CD9"/>
    <w:rsid w:val="00C62B0B"/>
    <w:rsid w:val="00C62F2B"/>
    <w:rsid w:val="00C64527"/>
    <w:rsid w:val="00C6480D"/>
    <w:rsid w:val="00C65208"/>
    <w:rsid w:val="00C66122"/>
    <w:rsid w:val="00C66132"/>
    <w:rsid w:val="00C661CE"/>
    <w:rsid w:val="00C677D9"/>
    <w:rsid w:val="00C67BA6"/>
    <w:rsid w:val="00C67BD5"/>
    <w:rsid w:val="00C70575"/>
    <w:rsid w:val="00C70C30"/>
    <w:rsid w:val="00C70D0E"/>
    <w:rsid w:val="00C71130"/>
    <w:rsid w:val="00C71180"/>
    <w:rsid w:val="00C71276"/>
    <w:rsid w:val="00C71305"/>
    <w:rsid w:val="00C7168D"/>
    <w:rsid w:val="00C7199D"/>
    <w:rsid w:val="00C72300"/>
    <w:rsid w:val="00C727B1"/>
    <w:rsid w:val="00C72A08"/>
    <w:rsid w:val="00C72E6E"/>
    <w:rsid w:val="00C74183"/>
    <w:rsid w:val="00C74218"/>
    <w:rsid w:val="00C742B4"/>
    <w:rsid w:val="00C74483"/>
    <w:rsid w:val="00C7555A"/>
    <w:rsid w:val="00C7573E"/>
    <w:rsid w:val="00C7649F"/>
    <w:rsid w:val="00C768E5"/>
    <w:rsid w:val="00C77858"/>
    <w:rsid w:val="00C80E0B"/>
    <w:rsid w:val="00C81A35"/>
    <w:rsid w:val="00C82341"/>
    <w:rsid w:val="00C8239B"/>
    <w:rsid w:val="00C82911"/>
    <w:rsid w:val="00C82E53"/>
    <w:rsid w:val="00C83AF6"/>
    <w:rsid w:val="00C8488E"/>
    <w:rsid w:val="00C8596F"/>
    <w:rsid w:val="00C85EEC"/>
    <w:rsid w:val="00C8624D"/>
    <w:rsid w:val="00C86812"/>
    <w:rsid w:val="00C868AE"/>
    <w:rsid w:val="00C869E2"/>
    <w:rsid w:val="00C86EA6"/>
    <w:rsid w:val="00C872C8"/>
    <w:rsid w:val="00C87B3C"/>
    <w:rsid w:val="00C87EC1"/>
    <w:rsid w:val="00C902B1"/>
    <w:rsid w:val="00C90BE2"/>
    <w:rsid w:val="00C91626"/>
    <w:rsid w:val="00C92871"/>
    <w:rsid w:val="00C92A07"/>
    <w:rsid w:val="00C9398F"/>
    <w:rsid w:val="00C93EAE"/>
    <w:rsid w:val="00C94700"/>
    <w:rsid w:val="00C94AC6"/>
    <w:rsid w:val="00C950C5"/>
    <w:rsid w:val="00C9543A"/>
    <w:rsid w:val="00C95685"/>
    <w:rsid w:val="00C95DEB"/>
    <w:rsid w:val="00C95DEC"/>
    <w:rsid w:val="00C977C1"/>
    <w:rsid w:val="00C97901"/>
    <w:rsid w:val="00C979BE"/>
    <w:rsid w:val="00C97C03"/>
    <w:rsid w:val="00C97FDB"/>
    <w:rsid w:val="00CA00D0"/>
    <w:rsid w:val="00CA0171"/>
    <w:rsid w:val="00CA0817"/>
    <w:rsid w:val="00CA0B1E"/>
    <w:rsid w:val="00CA105D"/>
    <w:rsid w:val="00CA1BF2"/>
    <w:rsid w:val="00CA1DF8"/>
    <w:rsid w:val="00CA1F75"/>
    <w:rsid w:val="00CA20A1"/>
    <w:rsid w:val="00CA20B1"/>
    <w:rsid w:val="00CA21CB"/>
    <w:rsid w:val="00CA6FCD"/>
    <w:rsid w:val="00CA795A"/>
    <w:rsid w:val="00CA7CF9"/>
    <w:rsid w:val="00CB05E2"/>
    <w:rsid w:val="00CB05FC"/>
    <w:rsid w:val="00CB1BE7"/>
    <w:rsid w:val="00CB1FB3"/>
    <w:rsid w:val="00CB26E9"/>
    <w:rsid w:val="00CB3FBC"/>
    <w:rsid w:val="00CB40C5"/>
    <w:rsid w:val="00CB43DF"/>
    <w:rsid w:val="00CB4875"/>
    <w:rsid w:val="00CB500B"/>
    <w:rsid w:val="00CB5115"/>
    <w:rsid w:val="00CB58DC"/>
    <w:rsid w:val="00CB6594"/>
    <w:rsid w:val="00CB66F4"/>
    <w:rsid w:val="00CB6B6D"/>
    <w:rsid w:val="00CB784D"/>
    <w:rsid w:val="00CC0467"/>
    <w:rsid w:val="00CC1C8A"/>
    <w:rsid w:val="00CC1D1F"/>
    <w:rsid w:val="00CC1D56"/>
    <w:rsid w:val="00CC1EE7"/>
    <w:rsid w:val="00CC3001"/>
    <w:rsid w:val="00CC32DB"/>
    <w:rsid w:val="00CC3878"/>
    <w:rsid w:val="00CC45EE"/>
    <w:rsid w:val="00CC470A"/>
    <w:rsid w:val="00CC5948"/>
    <w:rsid w:val="00CC5BE4"/>
    <w:rsid w:val="00CC614D"/>
    <w:rsid w:val="00CC66F5"/>
    <w:rsid w:val="00CC6A74"/>
    <w:rsid w:val="00CC71A4"/>
    <w:rsid w:val="00CD0944"/>
    <w:rsid w:val="00CD1149"/>
    <w:rsid w:val="00CD1181"/>
    <w:rsid w:val="00CD141B"/>
    <w:rsid w:val="00CD152F"/>
    <w:rsid w:val="00CD1A0B"/>
    <w:rsid w:val="00CD2395"/>
    <w:rsid w:val="00CD2A4A"/>
    <w:rsid w:val="00CD2C94"/>
    <w:rsid w:val="00CD2E13"/>
    <w:rsid w:val="00CD3077"/>
    <w:rsid w:val="00CD42D8"/>
    <w:rsid w:val="00CD4423"/>
    <w:rsid w:val="00CD46A2"/>
    <w:rsid w:val="00CD5A6B"/>
    <w:rsid w:val="00CD60B5"/>
    <w:rsid w:val="00CD62BA"/>
    <w:rsid w:val="00CD639A"/>
    <w:rsid w:val="00CD6804"/>
    <w:rsid w:val="00CD6F9A"/>
    <w:rsid w:val="00CD7292"/>
    <w:rsid w:val="00CD73EC"/>
    <w:rsid w:val="00CE055B"/>
    <w:rsid w:val="00CE06C5"/>
    <w:rsid w:val="00CE0C03"/>
    <w:rsid w:val="00CE10A7"/>
    <w:rsid w:val="00CE1219"/>
    <w:rsid w:val="00CE159C"/>
    <w:rsid w:val="00CE2354"/>
    <w:rsid w:val="00CE2F1F"/>
    <w:rsid w:val="00CE30E1"/>
    <w:rsid w:val="00CE3708"/>
    <w:rsid w:val="00CE39B8"/>
    <w:rsid w:val="00CE46DE"/>
    <w:rsid w:val="00CE486E"/>
    <w:rsid w:val="00CE553A"/>
    <w:rsid w:val="00CE5CC6"/>
    <w:rsid w:val="00CE67A8"/>
    <w:rsid w:val="00CE6D4F"/>
    <w:rsid w:val="00CE6E08"/>
    <w:rsid w:val="00CE74FD"/>
    <w:rsid w:val="00CE7D51"/>
    <w:rsid w:val="00CE7DB2"/>
    <w:rsid w:val="00CE7F45"/>
    <w:rsid w:val="00CF059D"/>
    <w:rsid w:val="00CF0851"/>
    <w:rsid w:val="00CF1596"/>
    <w:rsid w:val="00CF1C6B"/>
    <w:rsid w:val="00CF1F0A"/>
    <w:rsid w:val="00CF2C5C"/>
    <w:rsid w:val="00CF2C6D"/>
    <w:rsid w:val="00CF3281"/>
    <w:rsid w:val="00CF3E97"/>
    <w:rsid w:val="00CF4197"/>
    <w:rsid w:val="00CF44F7"/>
    <w:rsid w:val="00CF4C4B"/>
    <w:rsid w:val="00CF5812"/>
    <w:rsid w:val="00CF64A5"/>
    <w:rsid w:val="00CF75D8"/>
    <w:rsid w:val="00CF78E4"/>
    <w:rsid w:val="00CF7CBB"/>
    <w:rsid w:val="00CF7E56"/>
    <w:rsid w:val="00CF7F50"/>
    <w:rsid w:val="00D005C5"/>
    <w:rsid w:val="00D0074D"/>
    <w:rsid w:val="00D00989"/>
    <w:rsid w:val="00D017FE"/>
    <w:rsid w:val="00D01F15"/>
    <w:rsid w:val="00D021B3"/>
    <w:rsid w:val="00D02306"/>
    <w:rsid w:val="00D0368F"/>
    <w:rsid w:val="00D036D1"/>
    <w:rsid w:val="00D04250"/>
    <w:rsid w:val="00D04266"/>
    <w:rsid w:val="00D0429C"/>
    <w:rsid w:val="00D04CA2"/>
    <w:rsid w:val="00D04D9D"/>
    <w:rsid w:val="00D0531F"/>
    <w:rsid w:val="00D058CC"/>
    <w:rsid w:val="00D05F82"/>
    <w:rsid w:val="00D06463"/>
    <w:rsid w:val="00D06AF0"/>
    <w:rsid w:val="00D072A9"/>
    <w:rsid w:val="00D0784B"/>
    <w:rsid w:val="00D1095C"/>
    <w:rsid w:val="00D112B1"/>
    <w:rsid w:val="00D11ED0"/>
    <w:rsid w:val="00D1269F"/>
    <w:rsid w:val="00D1337D"/>
    <w:rsid w:val="00D138A1"/>
    <w:rsid w:val="00D14155"/>
    <w:rsid w:val="00D150E4"/>
    <w:rsid w:val="00D153E7"/>
    <w:rsid w:val="00D16733"/>
    <w:rsid w:val="00D167C2"/>
    <w:rsid w:val="00D16B3F"/>
    <w:rsid w:val="00D170CA"/>
    <w:rsid w:val="00D1787E"/>
    <w:rsid w:val="00D20E96"/>
    <w:rsid w:val="00D2133A"/>
    <w:rsid w:val="00D217E3"/>
    <w:rsid w:val="00D21803"/>
    <w:rsid w:val="00D227EC"/>
    <w:rsid w:val="00D2281A"/>
    <w:rsid w:val="00D2377D"/>
    <w:rsid w:val="00D23A4D"/>
    <w:rsid w:val="00D23A51"/>
    <w:rsid w:val="00D24058"/>
    <w:rsid w:val="00D24261"/>
    <w:rsid w:val="00D24E88"/>
    <w:rsid w:val="00D25619"/>
    <w:rsid w:val="00D257C0"/>
    <w:rsid w:val="00D25E3F"/>
    <w:rsid w:val="00D264D9"/>
    <w:rsid w:val="00D26C72"/>
    <w:rsid w:val="00D26C7A"/>
    <w:rsid w:val="00D27099"/>
    <w:rsid w:val="00D2714E"/>
    <w:rsid w:val="00D27485"/>
    <w:rsid w:val="00D30592"/>
    <w:rsid w:val="00D3059C"/>
    <w:rsid w:val="00D306EA"/>
    <w:rsid w:val="00D30F4F"/>
    <w:rsid w:val="00D32D7C"/>
    <w:rsid w:val="00D33771"/>
    <w:rsid w:val="00D346D1"/>
    <w:rsid w:val="00D3482C"/>
    <w:rsid w:val="00D34B8C"/>
    <w:rsid w:val="00D3649C"/>
    <w:rsid w:val="00D36716"/>
    <w:rsid w:val="00D36A51"/>
    <w:rsid w:val="00D37151"/>
    <w:rsid w:val="00D37850"/>
    <w:rsid w:val="00D37D3D"/>
    <w:rsid w:val="00D401ED"/>
    <w:rsid w:val="00D4034E"/>
    <w:rsid w:val="00D413B0"/>
    <w:rsid w:val="00D42210"/>
    <w:rsid w:val="00D423D9"/>
    <w:rsid w:val="00D42CBA"/>
    <w:rsid w:val="00D438DC"/>
    <w:rsid w:val="00D44774"/>
    <w:rsid w:val="00D447DF"/>
    <w:rsid w:val="00D448A5"/>
    <w:rsid w:val="00D44BA7"/>
    <w:rsid w:val="00D44E8D"/>
    <w:rsid w:val="00D46290"/>
    <w:rsid w:val="00D46BF6"/>
    <w:rsid w:val="00D47875"/>
    <w:rsid w:val="00D50A42"/>
    <w:rsid w:val="00D51D0C"/>
    <w:rsid w:val="00D51EA5"/>
    <w:rsid w:val="00D52426"/>
    <w:rsid w:val="00D52EDD"/>
    <w:rsid w:val="00D53710"/>
    <w:rsid w:val="00D53CBA"/>
    <w:rsid w:val="00D53D09"/>
    <w:rsid w:val="00D54223"/>
    <w:rsid w:val="00D54851"/>
    <w:rsid w:val="00D54F83"/>
    <w:rsid w:val="00D55600"/>
    <w:rsid w:val="00D55BAE"/>
    <w:rsid w:val="00D560A4"/>
    <w:rsid w:val="00D56B52"/>
    <w:rsid w:val="00D56BDC"/>
    <w:rsid w:val="00D608AA"/>
    <w:rsid w:val="00D62457"/>
    <w:rsid w:val="00D62E08"/>
    <w:rsid w:val="00D63896"/>
    <w:rsid w:val="00D63CA9"/>
    <w:rsid w:val="00D6417F"/>
    <w:rsid w:val="00D64F1A"/>
    <w:rsid w:val="00D651D2"/>
    <w:rsid w:val="00D6545B"/>
    <w:rsid w:val="00D65A8E"/>
    <w:rsid w:val="00D66028"/>
    <w:rsid w:val="00D6637D"/>
    <w:rsid w:val="00D67178"/>
    <w:rsid w:val="00D6739E"/>
    <w:rsid w:val="00D67E2C"/>
    <w:rsid w:val="00D708CF"/>
    <w:rsid w:val="00D71A47"/>
    <w:rsid w:val="00D723D2"/>
    <w:rsid w:val="00D730D2"/>
    <w:rsid w:val="00D73E16"/>
    <w:rsid w:val="00D74171"/>
    <w:rsid w:val="00D744D5"/>
    <w:rsid w:val="00D74CA6"/>
    <w:rsid w:val="00D74DF1"/>
    <w:rsid w:val="00D752C8"/>
    <w:rsid w:val="00D75459"/>
    <w:rsid w:val="00D7557F"/>
    <w:rsid w:val="00D75CA9"/>
    <w:rsid w:val="00D76D7D"/>
    <w:rsid w:val="00D77B51"/>
    <w:rsid w:val="00D77C28"/>
    <w:rsid w:val="00D81094"/>
    <w:rsid w:val="00D815F1"/>
    <w:rsid w:val="00D81DB0"/>
    <w:rsid w:val="00D834C4"/>
    <w:rsid w:val="00D85598"/>
    <w:rsid w:val="00D85775"/>
    <w:rsid w:val="00D85865"/>
    <w:rsid w:val="00D872F9"/>
    <w:rsid w:val="00D878C4"/>
    <w:rsid w:val="00D87DE6"/>
    <w:rsid w:val="00D9033A"/>
    <w:rsid w:val="00D91348"/>
    <w:rsid w:val="00D91C8E"/>
    <w:rsid w:val="00D923C5"/>
    <w:rsid w:val="00D92B38"/>
    <w:rsid w:val="00D932CB"/>
    <w:rsid w:val="00D9334C"/>
    <w:rsid w:val="00D93866"/>
    <w:rsid w:val="00D93887"/>
    <w:rsid w:val="00D9394A"/>
    <w:rsid w:val="00D9423F"/>
    <w:rsid w:val="00D94396"/>
    <w:rsid w:val="00D944C7"/>
    <w:rsid w:val="00D94C1E"/>
    <w:rsid w:val="00D94E8C"/>
    <w:rsid w:val="00D95922"/>
    <w:rsid w:val="00D95D7C"/>
    <w:rsid w:val="00D96333"/>
    <w:rsid w:val="00D963F0"/>
    <w:rsid w:val="00D96A58"/>
    <w:rsid w:val="00D970D4"/>
    <w:rsid w:val="00D977E0"/>
    <w:rsid w:val="00D97B1C"/>
    <w:rsid w:val="00DA1B8B"/>
    <w:rsid w:val="00DA27C3"/>
    <w:rsid w:val="00DA2942"/>
    <w:rsid w:val="00DA2CE0"/>
    <w:rsid w:val="00DA2DD7"/>
    <w:rsid w:val="00DA306B"/>
    <w:rsid w:val="00DA34A8"/>
    <w:rsid w:val="00DA415F"/>
    <w:rsid w:val="00DA468E"/>
    <w:rsid w:val="00DA517E"/>
    <w:rsid w:val="00DA5406"/>
    <w:rsid w:val="00DA5EE2"/>
    <w:rsid w:val="00DA75D6"/>
    <w:rsid w:val="00DA783C"/>
    <w:rsid w:val="00DA7CE5"/>
    <w:rsid w:val="00DB1A04"/>
    <w:rsid w:val="00DB1A09"/>
    <w:rsid w:val="00DB394E"/>
    <w:rsid w:val="00DB4208"/>
    <w:rsid w:val="00DB45F1"/>
    <w:rsid w:val="00DB4697"/>
    <w:rsid w:val="00DB4717"/>
    <w:rsid w:val="00DB5143"/>
    <w:rsid w:val="00DB536D"/>
    <w:rsid w:val="00DB5814"/>
    <w:rsid w:val="00DB58E8"/>
    <w:rsid w:val="00DB61E6"/>
    <w:rsid w:val="00DB667C"/>
    <w:rsid w:val="00DC02BA"/>
    <w:rsid w:val="00DC0892"/>
    <w:rsid w:val="00DC104F"/>
    <w:rsid w:val="00DC1F36"/>
    <w:rsid w:val="00DC2421"/>
    <w:rsid w:val="00DC2BA4"/>
    <w:rsid w:val="00DC2C21"/>
    <w:rsid w:val="00DC3307"/>
    <w:rsid w:val="00DC42A0"/>
    <w:rsid w:val="00DC4554"/>
    <w:rsid w:val="00DC4ACD"/>
    <w:rsid w:val="00DC51D6"/>
    <w:rsid w:val="00DC597A"/>
    <w:rsid w:val="00DC5A92"/>
    <w:rsid w:val="00DC71FE"/>
    <w:rsid w:val="00DC7827"/>
    <w:rsid w:val="00DC7EC5"/>
    <w:rsid w:val="00DD1BF5"/>
    <w:rsid w:val="00DD269E"/>
    <w:rsid w:val="00DD325F"/>
    <w:rsid w:val="00DD35E5"/>
    <w:rsid w:val="00DD3636"/>
    <w:rsid w:val="00DD3869"/>
    <w:rsid w:val="00DD3AE6"/>
    <w:rsid w:val="00DD480D"/>
    <w:rsid w:val="00DD6E89"/>
    <w:rsid w:val="00DD73B6"/>
    <w:rsid w:val="00DD73BE"/>
    <w:rsid w:val="00DD7D52"/>
    <w:rsid w:val="00DE0963"/>
    <w:rsid w:val="00DE0D10"/>
    <w:rsid w:val="00DE1997"/>
    <w:rsid w:val="00DE29A0"/>
    <w:rsid w:val="00DE2FA5"/>
    <w:rsid w:val="00DE3360"/>
    <w:rsid w:val="00DE4462"/>
    <w:rsid w:val="00DE460A"/>
    <w:rsid w:val="00DE46F6"/>
    <w:rsid w:val="00DE57C7"/>
    <w:rsid w:val="00DE6950"/>
    <w:rsid w:val="00DE7AA9"/>
    <w:rsid w:val="00DF0893"/>
    <w:rsid w:val="00DF0F08"/>
    <w:rsid w:val="00DF177A"/>
    <w:rsid w:val="00DF19E8"/>
    <w:rsid w:val="00DF2179"/>
    <w:rsid w:val="00DF2BA0"/>
    <w:rsid w:val="00DF31E4"/>
    <w:rsid w:val="00DF3328"/>
    <w:rsid w:val="00DF3C35"/>
    <w:rsid w:val="00DF3CD7"/>
    <w:rsid w:val="00DF4745"/>
    <w:rsid w:val="00DF4B66"/>
    <w:rsid w:val="00DF4E12"/>
    <w:rsid w:val="00DF514D"/>
    <w:rsid w:val="00DF53AD"/>
    <w:rsid w:val="00DF559B"/>
    <w:rsid w:val="00DF5692"/>
    <w:rsid w:val="00DF5CE4"/>
    <w:rsid w:val="00DF6BA9"/>
    <w:rsid w:val="00DF707B"/>
    <w:rsid w:val="00DF75EB"/>
    <w:rsid w:val="00DF789C"/>
    <w:rsid w:val="00DF7D29"/>
    <w:rsid w:val="00E0053A"/>
    <w:rsid w:val="00E0064C"/>
    <w:rsid w:val="00E011CE"/>
    <w:rsid w:val="00E01979"/>
    <w:rsid w:val="00E019FE"/>
    <w:rsid w:val="00E01D00"/>
    <w:rsid w:val="00E01DF7"/>
    <w:rsid w:val="00E025EF"/>
    <w:rsid w:val="00E026F6"/>
    <w:rsid w:val="00E0280F"/>
    <w:rsid w:val="00E02DAD"/>
    <w:rsid w:val="00E03139"/>
    <w:rsid w:val="00E037B3"/>
    <w:rsid w:val="00E03925"/>
    <w:rsid w:val="00E039EA"/>
    <w:rsid w:val="00E03AE5"/>
    <w:rsid w:val="00E03DA4"/>
    <w:rsid w:val="00E03E41"/>
    <w:rsid w:val="00E047FD"/>
    <w:rsid w:val="00E04A7C"/>
    <w:rsid w:val="00E051B9"/>
    <w:rsid w:val="00E05FC2"/>
    <w:rsid w:val="00E06403"/>
    <w:rsid w:val="00E074DA"/>
    <w:rsid w:val="00E107B7"/>
    <w:rsid w:val="00E11007"/>
    <w:rsid w:val="00E110B6"/>
    <w:rsid w:val="00E1117D"/>
    <w:rsid w:val="00E1126F"/>
    <w:rsid w:val="00E1254C"/>
    <w:rsid w:val="00E12DEC"/>
    <w:rsid w:val="00E139F8"/>
    <w:rsid w:val="00E13FE3"/>
    <w:rsid w:val="00E14452"/>
    <w:rsid w:val="00E14650"/>
    <w:rsid w:val="00E14F00"/>
    <w:rsid w:val="00E1531B"/>
    <w:rsid w:val="00E156F6"/>
    <w:rsid w:val="00E1678D"/>
    <w:rsid w:val="00E16A38"/>
    <w:rsid w:val="00E16B5F"/>
    <w:rsid w:val="00E16C13"/>
    <w:rsid w:val="00E1721B"/>
    <w:rsid w:val="00E17462"/>
    <w:rsid w:val="00E17744"/>
    <w:rsid w:val="00E1776F"/>
    <w:rsid w:val="00E17AFB"/>
    <w:rsid w:val="00E20713"/>
    <w:rsid w:val="00E20E11"/>
    <w:rsid w:val="00E20ED8"/>
    <w:rsid w:val="00E213B5"/>
    <w:rsid w:val="00E2147F"/>
    <w:rsid w:val="00E21705"/>
    <w:rsid w:val="00E22A81"/>
    <w:rsid w:val="00E241D5"/>
    <w:rsid w:val="00E24BFF"/>
    <w:rsid w:val="00E255AD"/>
    <w:rsid w:val="00E255D2"/>
    <w:rsid w:val="00E25F9E"/>
    <w:rsid w:val="00E25FD0"/>
    <w:rsid w:val="00E265A8"/>
    <w:rsid w:val="00E26932"/>
    <w:rsid w:val="00E26F24"/>
    <w:rsid w:val="00E2756F"/>
    <w:rsid w:val="00E276E8"/>
    <w:rsid w:val="00E27B27"/>
    <w:rsid w:val="00E27C07"/>
    <w:rsid w:val="00E30973"/>
    <w:rsid w:val="00E30CF6"/>
    <w:rsid w:val="00E31742"/>
    <w:rsid w:val="00E328B6"/>
    <w:rsid w:val="00E32B22"/>
    <w:rsid w:val="00E331D7"/>
    <w:rsid w:val="00E337A2"/>
    <w:rsid w:val="00E33DBB"/>
    <w:rsid w:val="00E347CE"/>
    <w:rsid w:val="00E34E49"/>
    <w:rsid w:val="00E3583E"/>
    <w:rsid w:val="00E36842"/>
    <w:rsid w:val="00E36D6D"/>
    <w:rsid w:val="00E373A0"/>
    <w:rsid w:val="00E3799E"/>
    <w:rsid w:val="00E4056B"/>
    <w:rsid w:val="00E40993"/>
    <w:rsid w:val="00E40B42"/>
    <w:rsid w:val="00E4171C"/>
    <w:rsid w:val="00E41880"/>
    <w:rsid w:val="00E41E52"/>
    <w:rsid w:val="00E41F17"/>
    <w:rsid w:val="00E424E4"/>
    <w:rsid w:val="00E42594"/>
    <w:rsid w:val="00E4268F"/>
    <w:rsid w:val="00E43A34"/>
    <w:rsid w:val="00E443A0"/>
    <w:rsid w:val="00E443C3"/>
    <w:rsid w:val="00E4502F"/>
    <w:rsid w:val="00E452AF"/>
    <w:rsid w:val="00E45300"/>
    <w:rsid w:val="00E45837"/>
    <w:rsid w:val="00E45A56"/>
    <w:rsid w:val="00E45EB7"/>
    <w:rsid w:val="00E46E38"/>
    <w:rsid w:val="00E47037"/>
    <w:rsid w:val="00E4709C"/>
    <w:rsid w:val="00E47B84"/>
    <w:rsid w:val="00E506D2"/>
    <w:rsid w:val="00E52317"/>
    <w:rsid w:val="00E52AD2"/>
    <w:rsid w:val="00E52B9C"/>
    <w:rsid w:val="00E52C56"/>
    <w:rsid w:val="00E52E7F"/>
    <w:rsid w:val="00E5388A"/>
    <w:rsid w:val="00E553DE"/>
    <w:rsid w:val="00E55CA0"/>
    <w:rsid w:val="00E565EB"/>
    <w:rsid w:val="00E60C65"/>
    <w:rsid w:val="00E611CA"/>
    <w:rsid w:val="00E61F16"/>
    <w:rsid w:val="00E61FEC"/>
    <w:rsid w:val="00E620CA"/>
    <w:rsid w:val="00E630DE"/>
    <w:rsid w:val="00E64269"/>
    <w:rsid w:val="00E642BD"/>
    <w:rsid w:val="00E6477A"/>
    <w:rsid w:val="00E6505A"/>
    <w:rsid w:val="00E65644"/>
    <w:rsid w:val="00E65B67"/>
    <w:rsid w:val="00E65F87"/>
    <w:rsid w:val="00E70E42"/>
    <w:rsid w:val="00E70EC5"/>
    <w:rsid w:val="00E71E55"/>
    <w:rsid w:val="00E72560"/>
    <w:rsid w:val="00E730E2"/>
    <w:rsid w:val="00E7354D"/>
    <w:rsid w:val="00E735CE"/>
    <w:rsid w:val="00E7464C"/>
    <w:rsid w:val="00E74D17"/>
    <w:rsid w:val="00E7542C"/>
    <w:rsid w:val="00E7561B"/>
    <w:rsid w:val="00E7563F"/>
    <w:rsid w:val="00E75760"/>
    <w:rsid w:val="00E75B92"/>
    <w:rsid w:val="00E75B96"/>
    <w:rsid w:val="00E76125"/>
    <w:rsid w:val="00E766F9"/>
    <w:rsid w:val="00E77773"/>
    <w:rsid w:val="00E8025D"/>
    <w:rsid w:val="00E80442"/>
    <w:rsid w:val="00E809A5"/>
    <w:rsid w:val="00E80FF2"/>
    <w:rsid w:val="00E81D15"/>
    <w:rsid w:val="00E81EE0"/>
    <w:rsid w:val="00E82087"/>
    <w:rsid w:val="00E82492"/>
    <w:rsid w:val="00E82FCE"/>
    <w:rsid w:val="00E83459"/>
    <w:rsid w:val="00E83DAB"/>
    <w:rsid w:val="00E83E2E"/>
    <w:rsid w:val="00E83F76"/>
    <w:rsid w:val="00E845A5"/>
    <w:rsid w:val="00E84D68"/>
    <w:rsid w:val="00E85185"/>
    <w:rsid w:val="00E85250"/>
    <w:rsid w:val="00E8527F"/>
    <w:rsid w:val="00E853F5"/>
    <w:rsid w:val="00E85D5F"/>
    <w:rsid w:val="00E85DD8"/>
    <w:rsid w:val="00E86090"/>
    <w:rsid w:val="00E86F5A"/>
    <w:rsid w:val="00E87033"/>
    <w:rsid w:val="00E879A1"/>
    <w:rsid w:val="00E914D9"/>
    <w:rsid w:val="00E91542"/>
    <w:rsid w:val="00E91645"/>
    <w:rsid w:val="00E916A8"/>
    <w:rsid w:val="00E916E4"/>
    <w:rsid w:val="00E91D64"/>
    <w:rsid w:val="00E91F42"/>
    <w:rsid w:val="00E92713"/>
    <w:rsid w:val="00E934BD"/>
    <w:rsid w:val="00E9538A"/>
    <w:rsid w:val="00E95443"/>
    <w:rsid w:val="00E955BF"/>
    <w:rsid w:val="00E95BB8"/>
    <w:rsid w:val="00E95D7B"/>
    <w:rsid w:val="00E9613D"/>
    <w:rsid w:val="00E969B4"/>
    <w:rsid w:val="00E97174"/>
    <w:rsid w:val="00E9745D"/>
    <w:rsid w:val="00E97596"/>
    <w:rsid w:val="00E97E17"/>
    <w:rsid w:val="00EA046D"/>
    <w:rsid w:val="00EA077F"/>
    <w:rsid w:val="00EA0D2E"/>
    <w:rsid w:val="00EA0E4D"/>
    <w:rsid w:val="00EA211F"/>
    <w:rsid w:val="00EA2365"/>
    <w:rsid w:val="00EA324E"/>
    <w:rsid w:val="00EA330A"/>
    <w:rsid w:val="00EA3446"/>
    <w:rsid w:val="00EA359C"/>
    <w:rsid w:val="00EA3CFB"/>
    <w:rsid w:val="00EA4698"/>
    <w:rsid w:val="00EA5E59"/>
    <w:rsid w:val="00EA61CA"/>
    <w:rsid w:val="00EA6396"/>
    <w:rsid w:val="00EA6542"/>
    <w:rsid w:val="00EA65FF"/>
    <w:rsid w:val="00EA7642"/>
    <w:rsid w:val="00EB0B8A"/>
    <w:rsid w:val="00EB148F"/>
    <w:rsid w:val="00EB2017"/>
    <w:rsid w:val="00EB286D"/>
    <w:rsid w:val="00EB3250"/>
    <w:rsid w:val="00EB3D4F"/>
    <w:rsid w:val="00EB420D"/>
    <w:rsid w:val="00EB4346"/>
    <w:rsid w:val="00EB437D"/>
    <w:rsid w:val="00EB450F"/>
    <w:rsid w:val="00EB46FC"/>
    <w:rsid w:val="00EB493D"/>
    <w:rsid w:val="00EB4B1C"/>
    <w:rsid w:val="00EB5218"/>
    <w:rsid w:val="00EB594B"/>
    <w:rsid w:val="00EB59D4"/>
    <w:rsid w:val="00EB5BA8"/>
    <w:rsid w:val="00EB6212"/>
    <w:rsid w:val="00EB645D"/>
    <w:rsid w:val="00EB6CA3"/>
    <w:rsid w:val="00EC0AA5"/>
    <w:rsid w:val="00EC1508"/>
    <w:rsid w:val="00EC23D9"/>
    <w:rsid w:val="00EC2DAC"/>
    <w:rsid w:val="00EC42EE"/>
    <w:rsid w:val="00EC4C1E"/>
    <w:rsid w:val="00EC5114"/>
    <w:rsid w:val="00EC58B4"/>
    <w:rsid w:val="00EC58D1"/>
    <w:rsid w:val="00EC5D30"/>
    <w:rsid w:val="00EC644E"/>
    <w:rsid w:val="00EC730F"/>
    <w:rsid w:val="00EC78CF"/>
    <w:rsid w:val="00ED021E"/>
    <w:rsid w:val="00ED0ECA"/>
    <w:rsid w:val="00ED11F9"/>
    <w:rsid w:val="00ED22BF"/>
    <w:rsid w:val="00ED2307"/>
    <w:rsid w:val="00ED24D7"/>
    <w:rsid w:val="00ED2C6F"/>
    <w:rsid w:val="00ED2CC0"/>
    <w:rsid w:val="00ED3E5E"/>
    <w:rsid w:val="00ED3FBA"/>
    <w:rsid w:val="00ED4F6A"/>
    <w:rsid w:val="00ED563E"/>
    <w:rsid w:val="00ED7446"/>
    <w:rsid w:val="00ED7A72"/>
    <w:rsid w:val="00EE0917"/>
    <w:rsid w:val="00EE0A1F"/>
    <w:rsid w:val="00EE0D23"/>
    <w:rsid w:val="00EE1390"/>
    <w:rsid w:val="00EE1420"/>
    <w:rsid w:val="00EE1637"/>
    <w:rsid w:val="00EE16C3"/>
    <w:rsid w:val="00EE2405"/>
    <w:rsid w:val="00EE2814"/>
    <w:rsid w:val="00EE28A4"/>
    <w:rsid w:val="00EE2C80"/>
    <w:rsid w:val="00EE408B"/>
    <w:rsid w:val="00EE47F6"/>
    <w:rsid w:val="00EE57F6"/>
    <w:rsid w:val="00EE5AC9"/>
    <w:rsid w:val="00EE5FAC"/>
    <w:rsid w:val="00EE610F"/>
    <w:rsid w:val="00EE6410"/>
    <w:rsid w:val="00EE6814"/>
    <w:rsid w:val="00EE6A74"/>
    <w:rsid w:val="00EE71D0"/>
    <w:rsid w:val="00EE7341"/>
    <w:rsid w:val="00EE76ED"/>
    <w:rsid w:val="00EE7CFC"/>
    <w:rsid w:val="00EF1819"/>
    <w:rsid w:val="00EF1D90"/>
    <w:rsid w:val="00EF20AC"/>
    <w:rsid w:val="00EF2315"/>
    <w:rsid w:val="00EF2513"/>
    <w:rsid w:val="00EF2DD5"/>
    <w:rsid w:val="00EF326C"/>
    <w:rsid w:val="00EF339F"/>
    <w:rsid w:val="00EF371F"/>
    <w:rsid w:val="00EF39C1"/>
    <w:rsid w:val="00EF3BD3"/>
    <w:rsid w:val="00EF4005"/>
    <w:rsid w:val="00EF4D3A"/>
    <w:rsid w:val="00EF55AC"/>
    <w:rsid w:val="00EF5785"/>
    <w:rsid w:val="00EF593F"/>
    <w:rsid w:val="00EF6062"/>
    <w:rsid w:val="00EF60E6"/>
    <w:rsid w:val="00EF6223"/>
    <w:rsid w:val="00EF62CA"/>
    <w:rsid w:val="00EF63FF"/>
    <w:rsid w:val="00EF672C"/>
    <w:rsid w:val="00EF6BE2"/>
    <w:rsid w:val="00EF799E"/>
    <w:rsid w:val="00EF7A56"/>
    <w:rsid w:val="00F009E0"/>
    <w:rsid w:val="00F01F5B"/>
    <w:rsid w:val="00F02344"/>
    <w:rsid w:val="00F02385"/>
    <w:rsid w:val="00F025BD"/>
    <w:rsid w:val="00F02AEC"/>
    <w:rsid w:val="00F02FAC"/>
    <w:rsid w:val="00F036CF"/>
    <w:rsid w:val="00F037D9"/>
    <w:rsid w:val="00F0383B"/>
    <w:rsid w:val="00F04385"/>
    <w:rsid w:val="00F04A05"/>
    <w:rsid w:val="00F05F10"/>
    <w:rsid w:val="00F062A9"/>
    <w:rsid w:val="00F06CF0"/>
    <w:rsid w:val="00F07138"/>
    <w:rsid w:val="00F071D1"/>
    <w:rsid w:val="00F07A5D"/>
    <w:rsid w:val="00F11358"/>
    <w:rsid w:val="00F12817"/>
    <w:rsid w:val="00F12FEC"/>
    <w:rsid w:val="00F145C1"/>
    <w:rsid w:val="00F1552C"/>
    <w:rsid w:val="00F15577"/>
    <w:rsid w:val="00F15EDD"/>
    <w:rsid w:val="00F15F69"/>
    <w:rsid w:val="00F179BF"/>
    <w:rsid w:val="00F17C84"/>
    <w:rsid w:val="00F20398"/>
    <w:rsid w:val="00F20B82"/>
    <w:rsid w:val="00F20DD7"/>
    <w:rsid w:val="00F21191"/>
    <w:rsid w:val="00F21D53"/>
    <w:rsid w:val="00F22124"/>
    <w:rsid w:val="00F226EC"/>
    <w:rsid w:val="00F22A42"/>
    <w:rsid w:val="00F22D1A"/>
    <w:rsid w:val="00F22D72"/>
    <w:rsid w:val="00F23BF1"/>
    <w:rsid w:val="00F248F3"/>
    <w:rsid w:val="00F24B19"/>
    <w:rsid w:val="00F25752"/>
    <w:rsid w:val="00F25954"/>
    <w:rsid w:val="00F2693B"/>
    <w:rsid w:val="00F27C30"/>
    <w:rsid w:val="00F311AA"/>
    <w:rsid w:val="00F31FD9"/>
    <w:rsid w:val="00F32740"/>
    <w:rsid w:val="00F332D3"/>
    <w:rsid w:val="00F3392B"/>
    <w:rsid w:val="00F3399D"/>
    <w:rsid w:val="00F34256"/>
    <w:rsid w:val="00F34386"/>
    <w:rsid w:val="00F3459F"/>
    <w:rsid w:val="00F35426"/>
    <w:rsid w:val="00F35DA5"/>
    <w:rsid w:val="00F360D1"/>
    <w:rsid w:val="00F360F1"/>
    <w:rsid w:val="00F3695B"/>
    <w:rsid w:val="00F36975"/>
    <w:rsid w:val="00F37E20"/>
    <w:rsid w:val="00F41015"/>
    <w:rsid w:val="00F413D2"/>
    <w:rsid w:val="00F41B3F"/>
    <w:rsid w:val="00F4215A"/>
    <w:rsid w:val="00F421BE"/>
    <w:rsid w:val="00F42551"/>
    <w:rsid w:val="00F4303C"/>
    <w:rsid w:val="00F43625"/>
    <w:rsid w:val="00F445F2"/>
    <w:rsid w:val="00F44B62"/>
    <w:rsid w:val="00F45CC6"/>
    <w:rsid w:val="00F45FB7"/>
    <w:rsid w:val="00F4635F"/>
    <w:rsid w:val="00F469F4"/>
    <w:rsid w:val="00F46FB1"/>
    <w:rsid w:val="00F470EB"/>
    <w:rsid w:val="00F47C19"/>
    <w:rsid w:val="00F519D8"/>
    <w:rsid w:val="00F51A6E"/>
    <w:rsid w:val="00F526D6"/>
    <w:rsid w:val="00F527B1"/>
    <w:rsid w:val="00F52B2E"/>
    <w:rsid w:val="00F52E39"/>
    <w:rsid w:val="00F53268"/>
    <w:rsid w:val="00F53A9D"/>
    <w:rsid w:val="00F54994"/>
    <w:rsid w:val="00F54E43"/>
    <w:rsid w:val="00F55114"/>
    <w:rsid w:val="00F55DE9"/>
    <w:rsid w:val="00F5625F"/>
    <w:rsid w:val="00F566C8"/>
    <w:rsid w:val="00F56A4F"/>
    <w:rsid w:val="00F56AF6"/>
    <w:rsid w:val="00F56B88"/>
    <w:rsid w:val="00F570A4"/>
    <w:rsid w:val="00F57283"/>
    <w:rsid w:val="00F57951"/>
    <w:rsid w:val="00F6005D"/>
    <w:rsid w:val="00F6015B"/>
    <w:rsid w:val="00F60316"/>
    <w:rsid w:val="00F6064C"/>
    <w:rsid w:val="00F60D5F"/>
    <w:rsid w:val="00F625D0"/>
    <w:rsid w:val="00F62AF1"/>
    <w:rsid w:val="00F62D45"/>
    <w:rsid w:val="00F63B68"/>
    <w:rsid w:val="00F63D7E"/>
    <w:rsid w:val="00F64578"/>
    <w:rsid w:val="00F64A1C"/>
    <w:rsid w:val="00F64AFA"/>
    <w:rsid w:val="00F6510D"/>
    <w:rsid w:val="00F65794"/>
    <w:rsid w:val="00F65A84"/>
    <w:rsid w:val="00F65AE0"/>
    <w:rsid w:val="00F65ED5"/>
    <w:rsid w:val="00F66B58"/>
    <w:rsid w:val="00F66C39"/>
    <w:rsid w:val="00F66D64"/>
    <w:rsid w:val="00F66FE2"/>
    <w:rsid w:val="00F67924"/>
    <w:rsid w:val="00F67A7F"/>
    <w:rsid w:val="00F70171"/>
    <w:rsid w:val="00F7046F"/>
    <w:rsid w:val="00F70688"/>
    <w:rsid w:val="00F70849"/>
    <w:rsid w:val="00F71743"/>
    <w:rsid w:val="00F72B34"/>
    <w:rsid w:val="00F73E7A"/>
    <w:rsid w:val="00F74E14"/>
    <w:rsid w:val="00F757A4"/>
    <w:rsid w:val="00F7607A"/>
    <w:rsid w:val="00F76B0D"/>
    <w:rsid w:val="00F76C64"/>
    <w:rsid w:val="00F76D0E"/>
    <w:rsid w:val="00F7710E"/>
    <w:rsid w:val="00F777A4"/>
    <w:rsid w:val="00F80A2C"/>
    <w:rsid w:val="00F81D93"/>
    <w:rsid w:val="00F83DAE"/>
    <w:rsid w:val="00F844BC"/>
    <w:rsid w:val="00F8586B"/>
    <w:rsid w:val="00F85D80"/>
    <w:rsid w:val="00F861B5"/>
    <w:rsid w:val="00F86C1F"/>
    <w:rsid w:val="00F86D7F"/>
    <w:rsid w:val="00F8783F"/>
    <w:rsid w:val="00F87ACF"/>
    <w:rsid w:val="00F906FB"/>
    <w:rsid w:val="00F90A06"/>
    <w:rsid w:val="00F90E51"/>
    <w:rsid w:val="00F91474"/>
    <w:rsid w:val="00F9191B"/>
    <w:rsid w:val="00F91A95"/>
    <w:rsid w:val="00F92FA2"/>
    <w:rsid w:val="00F935F3"/>
    <w:rsid w:val="00F93DFF"/>
    <w:rsid w:val="00F93FD7"/>
    <w:rsid w:val="00F9452A"/>
    <w:rsid w:val="00F948C5"/>
    <w:rsid w:val="00F949C1"/>
    <w:rsid w:val="00F95517"/>
    <w:rsid w:val="00F95605"/>
    <w:rsid w:val="00F95C49"/>
    <w:rsid w:val="00F9619B"/>
    <w:rsid w:val="00F96850"/>
    <w:rsid w:val="00F96BD4"/>
    <w:rsid w:val="00F96BF5"/>
    <w:rsid w:val="00F96F55"/>
    <w:rsid w:val="00F978F2"/>
    <w:rsid w:val="00FA025E"/>
    <w:rsid w:val="00FA034F"/>
    <w:rsid w:val="00FA0DDD"/>
    <w:rsid w:val="00FA1553"/>
    <w:rsid w:val="00FA159B"/>
    <w:rsid w:val="00FA162F"/>
    <w:rsid w:val="00FA3413"/>
    <w:rsid w:val="00FA41A5"/>
    <w:rsid w:val="00FA4BB2"/>
    <w:rsid w:val="00FA51FC"/>
    <w:rsid w:val="00FA5251"/>
    <w:rsid w:val="00FA5851"/>
    <w:rsid w:val="00FA5D65"/>
    <w:rsid w:val="00FA709C"/>
    <w:rsid w:val="00FA71ED"/>
    <w:rsid w:val="00FA772B"/>
    <w:rsid w:val="00FA78C3"/>
    <w:rsid w:val="00FA7BB7"/>
    <w:rsid w:val="00FA7D51"/>
    <w:rsid w:val="00FA7E4B"/>
    <w:rsid w:val="00FB01F8"/>
    <w:rsid w:val="00FB0395"/>
    <w:rsid w:val="00FB066A"/>
    <w:rsid w:val="00FB16DF"/>
    <w:rsid w:val="00FB1725"/>
    <w:rsid w:val="00FB1CAC"/>
    <w:rsid w:val="00FB2643"/>
    <w:rsid w:val="00FB2CD2"/>
    <w:rsid w:val="00FB395B"/>
    <w:rsid w:val="00FB3CA1"/>
    <w:rsid w:val="00FB422F"/>
    <w:rsid w:val="00FB48CB"/>
    <w:rsid w:val="00FB5DC5"/>
    <w:rsid w:val="00FB6B43"/>
    <w:rsid w:val="00FB711F"/>
    <w:rsid w:val="00FB721A"/>
    <w:rsid w:val="00FB7BFC"/>
    <w:rsid w:val="00FC02B7"/>
    <w:rsid w:val="00FC0AD2"/>
    <w:rsid w:val="00FC0C7F"/>
    <w:rsid w:val="00FC0D58"/>
    <w:rsid w:val="00FC158D"/>
    <w:rsid w:val="00FC18B0"/>
    <w:rsid w:val="00FC1AA9"/>
    <w:rsid w:val="00FC39D9"/>
    <w:rsid w:val="00FC3A4B"/>
    <w:rsid w:val="00FC3B72"/>
    <w:rsid w:val="00FC4FC8"/>
    <w:rsid w:val="00FC5068"/>
    <w:rsid w:val="00FC549D"/>
    <w:rsid w:val="00FC591E"/>
    <w:rsid w:val="00FC5BBF"/>
    <w:rsid w:val="00FC6561"/>
    <w:rsid w:val="00FC7421"/>
    <w:rsid w:val="00FD0A19"/>
    <w:rsid w:val="00FD0D14"/>
    <w:rsid w:val="00FD1F0F"/>
    <w:rsid w:val="00FD21A8"/>
    <w:rsid w:val="00FD2774"/>
    <w:rsid w:val="00FD2F7F"/>
    <w:rsid w:val="00FD331B"/>
    <w:rsid w:val="00FD37E4"/>
    <w:rsid w:val="00FD3CEC"/>
    <w:rsid w:val="00FD4420"/>
    <w:rsid w:val="00FD4BBA"/>
    <w:rsid w:val="00FD5789"/>
    <w:rsid w:val="00FD6027"/>
    <w:rsid w:val="00FD6BD8"/>
    <w:rsid w:val="00FD6C74"/>
    <w:rsid w:val="00FD6CA8"/>
    <w:rsid w:val="00FE0A20"/>
    <w:rsid w:val="00FE11CB"/>
    <w:rsid w:val="00FE1957"/>
    <w:rsid w:val="00FE1EF9"/>
    <w:rsid w:val="00FE29F2"/>
    <w:rsid w:val="00FE33C1"/>
    <w:rsid w:val="00FE3448"/>
    <w:rsid w:val="00FE3956"/>
    <w:rsid w:val="00FE39F1"/>
    <w:rsid w:val="00FE3A2C"/>
    <w:rsid w:val="00FE44AF"/>
    <w:rsid w:val="00FE4FA7"/>
    <w:rsid w:val="00FE502F"/>
    <w:rsid w:val="00FE5247"/>
    <w:rsid w:val="00FE5C88"/>
    <w:rsid w:val="00FE612E"/>
    <w:rsid w:val="00FE7397"/>
    <w:rsid w:val="00FE7CB9"/>
    <w:rsid w:val="00FF153A"/>
    <w:rsid w:val="00FF1B18"/>
    <w:rsid w:val="00FF3632"/>
    <w:rsid w:val="00FF3B5A"/>
    <w:rsid w:val="00FF3FF5"/>
    <w:rsid w:val="00FF539F"/>
    <w:rsid w:val="00FF58B9"/>
    <w:rsid w:val="00FF6165"/>
    <w:rsid w:val="00FF6566"/>
    <w:rsid w:val="00FF765E"/>
    <w:rsid w:val="00FF7890"/>
    <w:rsid w:val="00FF7B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8ED28C0-B0EB-4D7D-867D-145F50C1A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99"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99" w:unhideWhenUsed="1"/>
    <w:lsdException w:name="Signature" w:semiHidden="1" w:uiPriority="99"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uiPriority="99"/>
    <w:lsdException w:name="Date" w:uiPriority="99"/>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5760"/>
    <w:pPr>
      <w:spacing w:before="120"/>
    </w:pPr>
    <w:rPr>
      <w:rFonts w:ascii="Verdana" w:hAnsi="Verdana"/>
      <w:sz w:val="18"/>
      <w:szCs w:val="22"/>
    </w:rPr>
  </w:style>
  <w:style w:type="paragraph" w:styleId="Heading1">
    <w:name w:val="heading 1"/>
    <w:aliases w:val="(page break),h1,l1,Heading 1- TMo,Heading,RFP Head 1"/>
    <w:basedOn w:val="Normal"/>
    <w:next w:val="Normal"/>
    <w:link w:val="Heading1Char"/>
    <w:autoRedefine/>
    <w:qFormat/>
    <w:rsid w:val="00E34E49"/>
    <w:pPr>
      <w:keepNext/>
      <w:pageBreakBefore/>
      <w:numPr>
        <w:numId w:val="1"/>
      </w:numPr>
      <w:spacing w:before="60" w:after="240"/>
      <w:outlineLvl w:val="0"/>
    </w:pPr>
    <w:rPr>
      <w:rFonts w:eastAsia="MS Mincho"/>
      <w:color w:val="000080"/>
      <w:spacing w:val="-20"/>
      <w:kern w:val="28"/>
      <w:sz w:val="64"/>
      <w:szCs w:val="64"/>
    </w:rPr>
  </w:style>
  <w:style w:type="paragraph" w:styleId="Heading2">
    <w:name w:val="heading 2"/>
    <w:aliases w:val="Heading 2 - TMo"/>
    <w:basedOn w:val="Normal"/>
    <w:next w:val="Normal"/>
    <w:link w:val="Heading2Char"/>
    <w:autoRedefine/>
    <w:qFormat/>
    <w:rsid w:val="001D65B4"/>
    <w:pPr>
      <w:keepNext/>
      <w:numPr>
        <w:ilvl w:val="1"/>
        <w:numId w:val="13"/>
      </w:numPr>
      <w:tabs>
        <w:tab w:val="left" w:pos="810"/>
      </w:tabs>
      <w:spacing w:before="400" w:after="200"/>
      <w:outlineLvl w:val="1"/>
    </w:pPr>
    <w:rPr>
      <w:rFonts w:ascii="Arial" w:eastAsia="MS Mincho" w:hAnsi="Arial" w:cs="Arial"/>
      <w:color w:val="002776" w:themeColor="text2"/>
      <w:sz w:val="22"/>
    </w:rPr>
  </w:style>
  <w:style w:type="paragraph" w:styleId="Heading3">
    <w:name w:val="heading 3"/>
    <w:aliases w:val="Heading 3 - TMo,h3,3m,H3,Head 3,Heading 3 Char1 Char1,Heading 3 Char Char Char1,h3 Char Char Char1,3m Char Char Char1,H3 Char Char Char1,Head 3 Char Char Char1,Heading 3 Char1 Char Char,Heading 3 Char Char Char Char"/>
    <w:basedOn w:val="Normal"/>
    <w:next w:val="Normal"/>
    <w:link w:val="Heading3Char"/>
    <w:autoRedefine/>
    <w:qFormat/>
    <w:rsid w:val="004D666B"/>
    <w:pPr>
      <w:keepNext/>
      <w:numPr>
        <w:ilvl w:val="2"/>
        <w:numId w:val="13"/>
      </w:numPr>
      <w:spacing w:before="240" w:after="160"/>
      <w:ind w:right="-144"/>
      <w:outlineLvl w:val="2"/>
    </w:pPr>
    <w:rPr>
      <w:rFonts w:ascii="Arial" w:hAnsi="Arial" w:cs="Arial"/>
      <w:b/>
      <w:color w:val="002776" w:themeColor="text2"/>
      <w:sz w:val="22"/>
      <w:szCs w:val="24"/>
    </w:rPr>
  </w:style>
  <w:style w:type="paragraph" w:styleId="Heading4">
    <w:name w:val="heading 4"/>
    <w:aliases w:val="H4"/>
    <w:basedOn w:val="Normal"/>
    <w:next w:val="Normal"/>
    <w:link w:val="Heading4Char"/>
    <w:autoRedefine/>
    <w:qFormat/>
    <w:rsid w:val="00E34E49"/>
    <w:pPr>
      <w:keepNext/>
      <w:numPr>
        <w:ilvl w:val="3"/>
        <w:numId w:val="1"/>
      </w:numPr>
      <w:ind w:right="14"/>
      <w:outlineLvl w:val="3"/>
    </w:pPr>
    <w:rPr>
      <w:b/>
      <w:i/>
      <w:color w:val="000080"/>
      <w:sz w:val="22"/>
      <w:szCs w:val="24"/>
    </w:rPr>
  </w:style>
  <w:style w:type="paragraph" w:styleId="Heading5">
    <w:name w:val="heading 5"/>
    <w:basedOn w:val="Normal"/>
    <w:next w:val="Normal"/>
    <w:link w:val="Heading5Char"/>
    <w:autoRedefine/>
    <w:qFormat/>
    <w:rsid w:val="00143B53"/>
    <w:pPr>
      <w:numPr>
        <w:ilvl w:val="4"/>
        <w:numId w:val="1"/>
      </w:numPr>
      <w:spacing w:before="240" w:after="60"/>
      <w:outlineLvl w:val="4"/>
    </w:pPr>
    <w:rPr>
      <w:rFonts w:ascii="Arial" w:eastAsia="MS Mincho" w:hAnsi="Arial"/>
      <w:bCs/>
      <w:iCs/>
      <w:color w:val="003399"/>
      <w:sz w:val="22"/>
    </w:rPr>
  </w:style>
  <w:style w:type="paragraph" w:styleId="Heading6">
    <w:name w:val="heading 6"/>
    <w:basedOn w:val="Normal"/>
    <w:next w:val="Normal"/>
    <w:link w:val="Heading6Char"/>
    <w:qFormat/>
    <w:rsid w:val="00E34E49"/>
    <w:pPr>
      <w:numPr>
        <w:ilvl w:val="5"/>
        <w:numId w:val="1"/>
      </w:numPr>
      <w:spacing w:after="240"/>
      <w:outlineLvl w:val="5"/>
    </w:pPr>
    <w:rPr>
      <w:rFonts w:ascii="Arial" w:eastAsia="MS Mincho" w:hAnsi="Arial"/>
      <w:color w:val="000080"/>
      <w:sz w:val="22"/>
      <w:szCs w:val="24"/>
      <w:u w:val="single"/>
    </w:rPr>
  </w:style>
  <w:style w:type="paragraph" w:styleId="Heading7">
    <w:name w:val="heading 7"/>
    <w:basedOn w:val="Normal"/>
    <w:next w:val="Normal"/>
    <w:link w:val="Heading7Char"/>
    <w:qFormat/>
    <w:rsid w:val="00E34E49"/>
    <w:pPr>
      <w:numPr>
        <w:ilvl w:val="6"/>
        <w:numId w:val="1"/>
      </w:numPr>
      <w:spacing w:before="240" w:after="60"/>
      <w:outlineLvl w:val="6"/>
    </w:pPr>
    <w:rPr>
      <w:rFonts w:ascii="Arial" w:hAnsi="Arial"/>
      <w:b/>
      <w:szCs w:val="24"/>
    </w:rPr>
  </w:style>
  <w:style w:type="paragraph" w:styleId="Heading8">
    <w:name w:val="heading 8"/>
    <w:basedOn w:val="Normal"/>
    <w:next w:val="Normal"/>
    <w:link w:val="Heading8Char"/>
    <w:qFormat/>
    <w:rsid w:val="00E34E49"/>
    <w:pPr>
      <w:numPr>
        <w:ilvl w:val="7"/>
        <w:numId w:val="1"/>
      </w:numPr>
      <w:spacing w:before="240" w:after="60"/>
      <w:outlineLvl w:val="7"/>
    </w:pPr>
    <w:rPr>
      <w:rFonts w:ascii="Arial" w:hAnsi="Arial"/>
      <w:b/>
      <w:szCs w:val="24"/>
    </w:rPr>
  </w:style>
  <w:style w:type="paragraph" w:styleId="Heading9">
    <w:name w:val="heading 9"/>
    <w:basedOn w:val="Normal"/>
    <w:next w:val="Normal"/>
    <w:link w:val="Heading9Char"/>
    <w:qFormat/>
    <w:rsid w:val="00E34E49"/>
    <w:pPr>
      <w:numPr>
        <w:ilvl w:val="8"/>
        <w:numId w:val="1"/>
      </w:numPr>
      <w:spacing w:before="240" w:after="60"/>
      <w:outlineLvl w:val="8"/>
    </w:pPr>
    <w:rPr>
      <w:rFonts w:ascii="Arial" w:hAnsi="Arial"/>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locked/>
    <w:rsid w:val="00143B53"/>
    <w:rPr>
      <w:rFonts w:ascii="Arial" w:eastAsia="MS Mincho" w:hAnsi="Arial"/>
      <w:bCs/>
      <w:iCs/>
      <w:color w:val="003399"/>
      <w:sz w:val="22"/>
      <w:szCs w:val="22"/>
    </w:rPr>
  </w:style>
  <w:style w:type="paragraph" w:styleId="TOC1">
    <w:name w:val="toc 1"/>
    <w:basedOn w:val="Normal"/>
    <w:next w:val="Normal"/>
    <w:autoRedefine/>
    <w:uiPriority w:val="39"/>
    <w:rsid w:val="00624F34"/>
    <w:pPr>
      <w:tabs>
        <w:tab w:val="left" w:pos="480"/>
        <w:tab w:val="right" w:leader="dot" w:pos="10070"/>
      </w:tabs>
      <w:spacing w:before="320" w:after="120"/>
    </w:pPr>
    <w:rPr>
      <w:rFonts w:ascii="Arial" w:hAnsi="Arial" w:cs="Arial"/>
      <w:b/>
      <w:bCs/>
      <w:noProof/>
      <w:sz w:val="22"/>
      <w:szCs w:val="19"/>
    </w:rPr>
  </w:style>
  <w:style w:type="paragraph" w:styleId="TOC2">
    <w:name w:val="toc 2"/>
    <w:basedOn w:val="TOC1"/>
    <w:next w:val="Normal"/>
    <w:autoRedefine/>
    <w:uiPriority w:val="39"/>
    <w:rsid w:val="007C3772"/>
    <w:pPr>
      <w:spacing w:before="60" w:after="60"/>
      <w:ind w:left="245"/>
    </w:pPr>
    <w:rPr>
      <w:b w:val="0"/>
      <w:szCs w:val="20"/>
    </w:rPr>
  </w:style>
  <w:style w:type="table" w:styleId="TableGrid">
    <w:name w:val="Table Grid"/>
    <w:basedOn w:val="TableNormal"/>
    <w:rsid w:val="002B600B"/>
    <w:rPr>
      <w:rFonts w:ascii="Verdana" w:hAnsi="Verdana"/>
      <w:sz w:val="17"/>
      <w:szCs w:val="17"/>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tcMar>
        <w:top w:w="43" w:type="dxa"/>
        <w:left w:w="115" w:type="dxa"/>
        <w:bottom w:w="43" w:type="dxa"/>
        <w:right w:w="115" w:type="dxa"/>
      </w:tcMar>
    </w:tcPr>
    <w:tblStylePr w:type="firstRow">
      <w:pPr>
        <w:wordWrap/>
        <w:spacing w:beforeLines="0" w:beforeAutospacing="0" w:afterLines="0" w:afterAutospacing="0" w:line="240" w:lineRule="auto"/>
      </w:pPr>
      <w:rPr>
        <w:rFonts w:ascii="Cambria" w:hAnsi="Cambria"/>
        <w:b/>
        <w:i w:val="0"/>
        <w:color w:val="FFFFFF"/>
        <w:sz w:val="17"/>
        <w:szCs w:val="17"/>
      </w:rPr>
      <w:tblPr/>
      <w:trPr>
        <w:tblHeader/>
      </w:trPr>
      <w:tcPr>
        <w:shd w:val="clear" w:color="auto" w:fill="003399"/>
      </w:tcPr>
    </w:tblStylePr>
  </w:style>
  <w:style w:type="character" w:styleId="Hyperlink">
    <w:name w:val="Hyperlink"/>
    <w:basedOn w:val="DefaultParagraphFont"/>
    <w:uiPriority w:val="99"/>
    <w:rsid w:val="00AB7ECB"/>
    <w:rPr>
      <w:color w:val="0000FF"/>
      <w:u w:val="single"/>
    </w:rPr>
  </w:style>
  <w:style w:type="paragraph" w:styleId="Header">
    <w:name w:val="header"/>
    <w:basedOn w:val="Normal"/>
    <w:link w:val="HeaderChar"/>
    <w:uiPriority w:val="99"/>
    <w:rsid w:val="00CC3878"/>
    <w:pPr>
      <w:tabs>
        <w:tab w:val="center" w:pos="4320"/>
        <w:tab w:val="right" w:pos="8640"/>
      </w:tabs>
    </w:pPr>
  </w:style>
  <w:style w:type="paragraph" w:styleId="Revision">
    <w:name w:val="Revision"/>
    <w:uiPriority w:val="99"/>
    <w:rsid w:val="00BB6B4D"/>
    <w:rPr>
      <w:color w:val="000080"/>
      <w:spacing w:val="-20"/>
      <w:kern w:val="28"/>
      <w:sz w:val="64"/>
      <w:szCs w:val="64"/>
    </w:rPr>
  </w:style>
  <w:style w:type="paragraph" w:styleId="TableofFigures">
    <w:name w:val="table of figures"/>
    <w:basedOn w:val="Normal"/>
    <w:next w:val="Normal"/>
    <w:autoRedefine/>
    <w:uiPriority w:val="99"/>
    <w:rsid w:val="00320CE8"/>
    <w:pPr>
      <w:tabs>
        <w:tab w:val="right" w:leader="dot" w:pos="10070"/>
      </w:tabs>
      <w:spacing w:before="240" w:after="200"/>
    </w:pPr>
    <w:rPr>
      <w:rFonts w:ascii="Arial" w:hAnsi="Arial" w:cs="Arial"/>
      <w:b/>
      <w:noProof/>
    </w:rPr>
  </w:style>
  <w:style w:type="paragraph" w:customStyle="1" w:styleId="StyleTitleTimesNewRoman36ptDarkGreenLeft-008Ri1">
    <w:name w:val="Style Title + Times New Roman 36 pt Dark Green Left:  -0.08&quot; Ri...1"/>
    <w:basedOn w:val="Normal"/>
    <w:autoRedefine/>
    <w:rsid w:val="003C50E5"/>
    <w:pPr>
      <w:spacing w:before="240" w:after="60"/>
      <w:ind w:left="-108"/>
      <w:jc w:val="center"/>
    </w:pPr>
    <w:rPr>
      <w:b/>
      <w:bCs/>
      <w:kern w:val="28"/>
      <w:sz w:val="72"/>
      <w:szCs w:val="20"/>
    </w:rPr>
  </w:style>
  <w:style w:type="paragraph" w:customStyle="1" w:styleId="FigureCaption">
    <w:name w:val="Figure Caption"/>
    <w:basedOn w:val="Normal"/>
    <w:next w:val="Normal"/>
    <w:rsid w:val="001C754F"/>
    <w:pPr>
      <w:widowControl w:val="0"/>
      <w:overflowPunct w:val="0"/>
      <w:autoSpaceDE w:val="0"/>
      <w:autoSpaceDN w:val="0"/>
      <w:adjustRightInd w:val="0"/>
      <w:spacing w:before="60" w:after="240"/>
      <w:jc w:val="center"/>
      <w:textAlignment w:val="baseline"/>
    </w:pPr>
    <w:rPr>
      <w:rFonts w:cs="Arial"/>
      <w:b/>
      <w:sz w:val="16"/>
    </w:rPr>
  </w:style>
  <w:style w:type="paragraph" w:styleId="BalloonText">
    <w:name w:val="Balloon Text"/>
    <w:basedOn w:val="Normal"/>
    <w:link w:val="BalloonTextChar"/>
    <w:uiPriority w:val="99"/>
    <w:semiHidden/>
    <w:rsid w:val="000D2E9F"/>
    <w:rPr>
      <w:rFonts w:ascii="Tahoma" w:hAnsi="Tahoma" w:cs="Tahoma"/>
      <w:sz w:val="16"/>
      <w:szCs w:val="16"/>
    </w:rPr>
  </w:style>
  <w:style w:type="character" w:styleId="CommentReference">
    <w:name w:val="annotation reference"/>
    <w:basedOn w:val="DefaultParagraphFont"/>
    <w:uiPriority w:val="99"/>
    <w:rsid w:val="001C79ED"/>
    <w:rPr>
      <w:sz w:val="16"/>
      <w:szCs w:val="16"/>
    </w:rPr>
  </w:style>
  <w:style w:type="paragraph" w:styleId="CommentText">
    <w:name w:val="annotation text"/>
    <w:basedOn w:val="Normal"/>
    <w:link w:val="CommentTextChar"/>
    <w:uiPriority w:val="99"/>
    <w:rsid w:val="001C79ED"/>
    <w:rPr>
      <w:sz w:val="20"/>
      <w:szCs w:val="20"/>
    </w:rPr>
  </w:style>
  <w:style w:type="paragraph" w:customStyle="1" w:styleId="Bullet1">
    <w:name w:val="Bullet 1"/>
    <w:basedOn w:val="Normal"/>
    <w:semiHidden/>
    <w:rsid w:val="00815D5D"/>
    <w:pPr>
      <w:numPr>
        <w:numId w:val="4"/>
      </w:numPr>
      <w:tabs>
        <w:tab w:val="clear" w:pos="1500"/>
        <w:tab w:val="num" w:pos="360"/>
        <w:tab w:val="left" w:pos="72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before="100" w:after="60"/>
      <w:ind w:left="360"/>
    </w:pPr>
    <w:rPr>
      <w:rFonts w:eastAsia="MS Mincho"/>
      <w:color w:val="000000"/>
      <w:sz w:val="20"/>
      <w:szCs w:val="24"/>
      <w:lang w:eastAsia="ja-JP"/>
    </w:rPr>
  </w:style>
  <w:style w:type="paragraph" w:customStyle="1" w:styleId="DocumentTitle">
    <w:name w:val="Document Title"/>
    <w:basedOn w:val="StyleTitleTimesNewRoman36ptDarkGreenLeft-008Ri1"/>
    <w:rsid w:val="00FD4BBA"/>
    <w:pPr>
      <w:jc w:val="left"/>
    </w:pPr>
    <w:rPr>
      <w:rFonts w:ascii="Times" w:hAnsi="Times" w:cs="Times"/>
      <w:bCs w:val="0"/>
      <w:color w:val="000080"/>
      <w:spacing w:val="-20"/>
      <w:sz w:val="52"/>
      <w:szCs w:val="52"/>
    </w:rPr>
  </w:style>
  <w:style w:type="paragraph" w:styleId="CommentSubject">
    <w:name w:val="annotation subject"/>
    <w:basedOn w:val="CommentText"/>
    <w:next w:val="CommentText"/>
    <w:link w:val="CommentSubjectChar"/>
    <w:uiPriority w:val="99"/>
    <w:semiHidden/>
    <w:rsid w:val="00595AB1"/>
    <w:rPr>
      <w:b/>
      <w:bCs/>
    </w:rPr>
  </w:style>
  <w:style w:type="numbering" w:customStyle="1" w:styleId="StyleNumbered">
    <w:name w:val="Style Numbered"/>
    <w:rsid w:val="00E34E49"/>
    <w:pPr>
      <w:numPr>
        <w:numId w:val="3"/>
      </w:numPr>
    </w:pPr>
  </w:style>
  <w:style w:type="paragraph" w:customStyle="1" w:styleId="Code">
    <w:name w:val="Code"/>
    <w:basedOn w:val="Normal"/>
    <w:rsid w:val="001D4024"/>
    <w:pPr>
      <w:shd w:val="clear" w:color="auto" w:fill="E6E6E6"/>
    </w:pPr>
    <w:rPr>
      <w:rFonts w:ascii="Courier New" w:eastAsia="MS Mincho" w:hAnsi="Courier New" w:cs="Courier New"/>
      <w:sz w:val="16"/>
      <w:szCs w:val="16"/>
    </w:rPr>
  </w:style>
  <w:style w:type="character" w:customStyle="1" w:styleId="Code-Character">
    <w:name w:val="Code - Character"/>
    <w:basedOn w:val="DefaultParagraphFont"/>
    <w:rsid w:val="00895D0B"/>
    <w:rPr>
      <w:rFonts w:ascii="Courier New" w:hAnsi="Courier New" w:cs="Courier New"/>
      <w:shd w:val="clear" w:color="auto" w:fill="E6E6E6"/>
    </w:rPr>
  </w:style>
  <w:style w:type="paragraph" w:styleId="Footer">
    <w:name w:val="footer"/>
    <w:basedOn w:val="Normal"/>
    <w:link w:val="FooterChar"/>
    <w:uiPriority w:val="99"/>
    <w:rsid w:val="00CC3878"/>
    <w:pPr>
      <w:tabs>
        <w:tab w:val="center" w:pos="4320"/>
        <w:tab w:val="right" w:pos="8640"/>
      </w:tabs>
    </w:pPr>
  </w:style>
  <w:style w:type="character" w:customStyle="1" w:styleId="BookmarkHyperlink">
    <w:name w:val="Bookmark Hyperlink"/>
    <w:rsid w:val="00982316"/>
    <w:rPr>
      <w:color w:val="0000FF"/>
      <w:u w:val="single"/>
      <w:lang w:eastAsia="en-US"/>
    </w:rPr>
  </w:style>
  <w:style w:type="paragraph" w:styleId="BodyText">
    <w:name w:val="Body Text"/>
    <w:basedOn w:val="Normal"/>
    <w:link w:val="BodyTextChar"/>
    <w:uiPriority w:val="99"/>
    <w:rsid w:val="00087BCD"/>
    <w:pPr>
      <w:tabs>
        <w:tab w:val="left" w:pos="2340"/>
      </w:tabs>
    </w:pPr>
    <w:rPr>
      <w:szCs w:val="20"/>
      <w:lang w:eastAsia="de-CH"/>
    </w:rPr>
  </w:style>
  <w:style w:type="character" w:customStyle="1" w:styleId="BodyTextChar">
    <w:name w:val="Body Text Char"/>
    <w:basedOn w:val="DefaultParagraphFont"/>
    <w:link w:val="BodyText"/>
    <w:uiPriority w:val="99"/>
    <w:rsid w:val="00087BCD"/>
    <w:rPr>
      <w:rFonts w:ascii="Verdana" w:hAnsi="Verdana"/>
      <w:sz w:val="18"/>
      <w:lang w:eastAsia="de-CH"/>
    </w:rPr>
  </w:style>
  <w:style w:type="paragraph" w:styleId="PlainText">
    <w:name w:val="Plain Text"/>
    <w:basedOn w:val="Normal"/>
    <w:link w:val="PlainTextChar"/>
    <w:uiPriority w:val="99"/>
    <w:unhideWhenUsed/>
    <w:rsid w:val="000E513E"/>
    <w:rPr>
      <w:rFonts w:ascii="Consolas" w:hAnsi="Consolas"/>
      <w:sz w:val="21"/>
      <w:szCs w:val="21"/>
    </w:rPr>
  </w:style>
  <w:style w:type="character" w:customStyle="1" w:styleId="PlainTextChar">
    <w:name w:val="Plain Text Char"/>
    <w:basedOn w:val="DefaultParagraphFont"/>
    <w:link w:val="PlainText"/>
    <w:uiPriority w:val="99"/>
    <w:rsid w:val="000E513E"/>
    <w:rPr>
      <w:rFonts w:ascii="Consolas" w:hAnsi="Consolas"/>
      <w:sz w:val="21"/>
      <w:szCs w:val="21"/>
    </w:rPr>
  </w:style>
  <w:style w:type="character" w:customStyle="1" w:styleId="cont1">
    <w:name w:val="cont1"/>
    <w:basedOn w:val="DefaultParagraphFont"/>
    <w:rsid w:val="00135EFE"/>
  </w:style>
  <w:style w:type="character" w:customStyle="1" w:styleId="rbg1">
    <w:name w:val="rbg1"/>
    <w:basedOn w:val="DefaultParagraphFont"/>
    <w:rsid w:val="006808DB"/>
  </w:style>
  <w:style w:type="numbering" w:customStyle="1" w:styleId="ListNumbered">
    <w:name w:val="List Numbered"/>
    <w:rsid w:val="002474D9"/>
    <w:pPr>
      <w:numPr>
        <w:numId w:val="5"/>
      </w:numPr>
    </w:pPr>
  </w:style>
  <w:style w:type="character" w:styleId="FollowedHyperlink">
    <w:name w:val="FollowedHyperlink"/>
    <w:basedOn w:val="DefaultParagraphFont"/>
    <w:uiPriority w:val="99"/>
    <w:rsid w:val="00E36842"/>
    <w:rPr>
      <w:color w:val="606420"/>
      <w:u w:val="single"/>
    </w:rPr>
  </w:style>
  <w:style w:type="paragraph" w:styleId="TOC3">
    <w:name w:val="toc 3"/>
    <w:basedOn w:val="Normal"/>
    <w:next w:val="Normal"/>
    <w:autoRedefine/>
    <w:uiPriority w:val="39"/>
    <w:rsid w:val="006672E2"/>
    <w:pPr>
      <w:ind w:left="480"/>
    </w:pPr>
    <w:rPr>
      <w:rFonts w:ascii="Arial" w:hAnsi="Arial"/>
      <w:sz w:val="22"/>
    </w:rPr>
  </w:style>
  <w:style w:type="paragraph" w:styleId="TOC4">
    <w:name w:val="toc 4"/>
    <w:basedOn w:val="Normal"/>
    <w:next w:val="Normal"/>
    <w:autoRedefine/>
    <w:uiPriority w:val="39"/>
    <w:rsid w:val="00FD4BBA"/>
    <w:pPr>
      <w:ind w:left="720"/>
    </w:pPr>
    <w:rPr>
      <w:szCs w:val="24"/>
    </w:rPr>
  </w:style>
  <w:style w:type="paragraph" w:styleId="TOC5">
    <w:name w:val="toc 5"/>
    <w:basedOn w:val="Normal"/>
    <w:next w:val="Normal"/>
    <w:autoRedefine/>
    <w:uiPriority w:val="39"/>
    <w:rsid w:val="00FD4BBA"/>
    <w:pPr>
      <w:ind w:left="960"/>
    </w:pPr>
    <w:rPr>
      <w:szCs w:val="24"/>
    </w:rPr>
  </w:style>
  <w:style w:type="paragraph" w:styleId="TOC6">
    <w:name w:val="toc 6"/>
    <w:basedOn w:val="Normal"/>
    <w:next w:val="Normal"/>
    <w:autoRedefine/>
    <w:uiPriority w:val="39"/>
    <w:rsid w:val="00FD4BBA"/>
    <w:pPr>
      <w:ind w:left="1200"/>
    </w:pPr>
    <w:rPr>
      <w:szCs w:val="24"/>
    </w:rPr>
  </w:style>
  <w:style w:type="paragraph" w:styleId="TOC7">
    <w:name w:val="toc 7"/>
    <w:basedOn w:val="Normal"/>
    <w:next w:val="Normal"/>
    <w:autoRedefine/>
    <w:uiPriority w:val="39"/>
    <w:rsid w:val="00FD4BBA"/>
    <w:pPr>
      <w:ind w:left="1440"/>
    </w:pPr>
    <w:rPr>
      <w:szCs w:val="24"/>
    </w:rPr>
  </w:style>
  <w:style w:type="paragraph" w:styleId="TOC8">
    <w:name w:val="toc 8"/>
    <w:basedOn w:val="Normal"/>
    <w:next w:val="Normal"/>
    <w:autoRedefine/>
    <w:uiPriority w:val="39"/>
    <w:rsid w:val="00FD4BBA"/>
    <w:pPr>
      <w:ind w:left="1680"/>
    </w:pPr>
    <w:rPr>
      <w:szCs w:val="24"/>
    </w:rPr>
  </w:style>
  <w:style w:type="paragraph" w:styleId="TOC9">
    <w:name w:val="toc 9"/>
    <w:basedOn w:val="Normal"/>
    <w:next w:val="Normal"/>
    <w:autoRedefine/>
    <w:uiPriority w:val="39"/>
    <w:rsid w:val="00FD4BBA"/>
    <w:pPr>
      <w:ind w:left="1920"/>
    </w:pPr>
    <w:rPr>
      <w:szCs w:val="24"/>
    </w:rPr>
  </w:style>
  <w:style w:type="paragraph" w:customStyle="1" w:styleId="Figure">
    <w:name w:val="Figure"/>
    <w:basedOn w:val="Address"/>
    <w:next w:val="FigureCaption"/>
    <w:rsid w:val="007C3772"/>
  </w:style>
  <w:style w:type="paragraph" w:customStyle="1" w:styleId="AllCaptions">
    <w:name w:val="All Captions"/>
    <w:basedOn w:val="Caption"/>
    <w:next w:val="Normal"/>
    <w:link w:val="AllCaptionsChar"/>
    <w:uiPriority w:val="99"/>
    <w:rsid w:val="002474D9"/>
    <w:pPr>
      <w:spacing w:after="120"/>
      <w:jc w:val="center"/>
    </w:pPr>
    <w:rPr>
      <w:rFonts w:ascii="Times New Roman" w:hAnsi="Times New Roman"/>
    </w:rPr>
  </w:style>
  <w:style w:type="paragraph" w:styleId="DocumentMap">
    <w:name w:val="Document Map"/>
    <w:basedOn w:val="Normal"/>
    <w:link w:val="DocumentMapChar"/>
    <w:uiPriority w:val="99"/>
    <w:rsid w:val="00A92C6B"/>
    <w:pPr>
      <w:shd w:val="clear" w:color="auto" w:fill="000080"/>
    </w:pPr>
    <w:rPr>
      <w:rFonts w:ascii="Tahoma" w:hAnsi="Tahoma" w:cs="Tahoma"/>
      <w:sz w:val="20"/>
      <w:szCs w:val="20"/>
    </w:rPr>
  </w:style>
  <w:style w:type="character" w:customStyle="1" w:styleId="AllCaptionsChar">
    <w:name w:val="All Captions Char"/>
    <w:basedOn w:val="DefaultParagraphFont"/>
    <w:link w:val="AllCaptions"/>
    <w:uiPriority w:val="99"/>
    <w:locked/>
    <w:rsid w:val="002474D9"/>
    <w:rPr>
      <w:b/>
      <w:bCs/>
    </w:rPr>
  </w:style>
  <w:style w:type="paragraph" w:customStyle="1" w:styleId="TOCHeader">
    <w:name w:val="TOC Header"/>
    <w:basedOn w:val="Normal"/>
    <w:rsid w:val="00FD4BBA"/>
    <w:pPr>
      <w:keepNext/>
      <w:pBdr>
        <w:bottom w:val="single" w:sz="18" w:space="1" w:color="000080"/>
      </w:pBdr>
    </w:pPr>
    <w:rPr>
      <w:rFonts w:ascii="Times New Roman" w:hAnsi="Times New Roman"/>
      <w:b/>
      <w:color w:val="000080"/>
      <w:sz w:val="40"/>
      <w:szCs w:val="40"/>
    </w:rPr>
  </w:style>
  <w:style w:type="paragraph" w:styleId="Caption">
    <w:name w:val="caption"/>
    <w:aliases w:val="Char,Caption Char1,Caption Char Char,cp,cp1,Caption Char Char2 Char,Caption Char Char Char1 Char,Caption Char Char Char Char1 Char,Caption Char Char Char Char Char Char,Caption Char Char1,Caption Char2 Char"/>
    <w:basedOn w:val="Normal"/>
    <w:next w:val="Normal"/>
    <w:link w:val="CaptionChar2"/>
    <w:unhideWhenUsed/>
    <w:qFormat/>
    <w:rsid w:val="002474D9"/>
    <w:rPr>
      <w:b/>
      <w:bCs/>
      <w:sz w:val="20"/>
      <w:szCs w:val="20"/>
    </w:rPr>
  </w:style>
  <w:style w:type="paragraph" w:customStyle="1" w:styleId="ListBulleted">
    <w:name w:val="List Bulleted"/>
    <w:basedOn w:val="Normal"/>
    <w:uiPriority w:val="99"/>
    <w:rsid w:val="002474D9"/>
    <w:pPr>
      <w:numPr>
        <w:numId w:val="6"/>
      </w:numPr>
      <w:spacing w:after="120"/>
      <w:jc w:val="both"/>
    </w:pPr>
    <w:rPr>
      <w:rFonts w:ascii="Times New Roman" w:hAnsi="Times New Roman"/>
      <w:sz w:val="20"/>
      <w:szCs w:val="24"/>
    </w:rPr>
  </w:style>
  <w:style w:type="paragraph" w:customStyle="1" w:styleId="NormalCentered">
    <w:name w:val="Normal Centered"/>
    <w:basedOn w:val="Normal"/>
    <w:uiPriority w:val="99"/>
    <w:rsid w:val="002474D9"/>
    <w:pPr>
      <w:spacing w:after="120"/>
      <w:jc w:val="center"/>
    </w:pPr>
    <w:rPr>
      <w:rFonts w:ascii="Times New Roman" w:hAnsi="Times New Roman"/>
      <w:sz w:val="20"/>
      <w:szCs w:val="24"/>
    </w:rPr>
  </w:style>
  <w:style w:type="character" w:customStyle="1" w:styleId="Heading1Char">
    <w:name w:val="Heading 1 Char"/>
    <w:aliases w:val="(page break) Char,h1 Char,l1 Char,Heading 1- TMo Char,Heading Char,RFP Head 1 Char"/>
    <w:basedOn w:val="DefaultParagraphFont"/>
    <w:link w:val="Heading1"/>
    <w:rsid w:val="002474D9"/>
    <w:rPr>
      <w:rFonts w:ascii="Verdana" w:eastAsia="MS Mincho" w:hAnsi="Verdana"/>
      <w:color w:val="000080"/>
      <w:spacing w:val="-20"/>
      <w:kern w:val="28"/>
      <w:sz w:val="64"/>
      <w:szCs w:val="64"/>
    </w:rPr>
  </w:style>
  <w:style w:type="character" w:customStyle="1" w:styleId="Heading2Char">
    <w:name w:val="Heading 2 Char"/>
    <w:aliases w:val="Heading 2 - TMo Char"/>
    <w:basedOn w:val="DefaultParagraphFont"/>
    <w:link w:val="Heading2"/>
    <w:locked/>
    <w:rsid w:val="001D65B4"/>
    <w:rPr>
      <w:rFonts w:ascii="Arial" w:eastAsia="MS Mincho" w:hAnsi="Arial" w:cs="Arial"/>
      <w:color w:val="002776" w:themeColor="text2"/>
      <w:sz w:val="22"/>
      <w:szCs w:val="22"/>
    </w:rPr>
  </w:style>
  <w:style w:type="character" w:customStyle="1" w:styleId="Heading3Char">
    <w:name w:val="Heading 3 Char"/>
    <w:aliases w:val="Heading 3 - TMo Char,h3 Char,3m Char,H3 Char,Head 3 Char,Heading 3 Char1 Char1 Char,Heading 3 Char Char Char1 Char,h3 Char Char Char1 Char,3m Char Char Char1 Char,H3 Char Char Char1 Char,Head 3 Char Char Char1 Char"/>
    <w:basedOn w:val="DefaultParagraphFont"/>
    <w:link w:val="Heading3"/>
    <w:uiPriority w:val="99"/>
    <w:locked/>
    <w:rsid w:val="004D666B"/>
    <w:rPr>
      <w:rFonts w:ascii="Arial" w:hAnsi="Arial" w:cs="Arial"/>
      <w:b/>
      <w:color w:val="002776" w:themeColor="text2"/>
      <w:sz w:val="22"/>
      <w:szCs w:val="24"/>
    </w:rPr>
  </w:style>
  <w:style w:type="character" w:customStyle="1" w:styleId="Heading4Char">
    <w:name w:val="Heading 4 Char"/>
    <w:aliases w:val="H4 Char"/>
    <w:basedOn w:val="DefaultParagraphFont"/>
    <w:link w:val="Heading4"/>
    <w:locked/>
    <w:rsid w:val="002474D9"/>
    <w:rPr>
      <w:rFonts w:ascii="Verdana" w:hAnsi="Verdana"/>
      <w:b/>
      <w:i/>
      <w:color w:val="000080"/>
      <w:sz w:val="22"/>
      <w:szCs w:val="24"/>
    </w:rPr>
  </w:style>
  <w:style w:type="numbering" w:customStyle="1" w:styleId="StyleBulleted">
    <w:name w:val="Style Bulleted"/>
    <w:basedOn w:val="NoList"/>
    <w:rsid w:val="00E34E49"/>
    <w:pPr>
      <w:numPr>
        <w:numId w:val="2"/>
      </w:numPr>
    </w:pPr>
  </w:style>
  <w:style w:type="paragraph" w:customStyle="1" w:styleId="TableCaption">
    <w:name w:val="Table Caption"/>
    <w:basedOn w:val="Normal"/>
    <w:next w:val="Normal"/>
    <w:rsid w:val="001C754F"/>
    <w:pPr>
      <w:keepNext/>
      <w:overflowPunct w:val="0"/>
      <w:autoSpaceDE w:val="0"/>
      <w:autoSpaceDN w:val="0"/>
      <w:adjustRightInd w:val="0"/>
      <w:spacing w:before="240" w:after="60"/>
      <w:jc w:val="center"/>
      <w:textAlignment w:val="baseline"/>
    </w:pPr>
    <w:rPr>
      <w:rFonts w:cs="Arial"/>
      <w:b/>
      <w:sz w:val="16"/>
    </w:rPr>
  </w:style>
  <w:style w:type="character" w:customStyle="1" w:styleId="Heading6Char">
    <w:name w:val="Heading 6 Char"/>
    <w:basedOn w:val="DefaultParagraphFont"/>
    <w:link w:val="Heading6"/>
    <w:rsid w:val="002474D9"/>
    <w:rPr>
      <w:rFonts w:ascii="Arial" w:eastAsia="MS Mincho" w:hAnsi="Arial"/>
      <w:color w:val="000080"/>
      <w:sz w:val="22"/>
      <w:szCs w:val="24"/>
      <w:u w:val="single"/>
    </w:rPr>
  </w:style>
  <w:style w:type="character" w:customStyle="1" w:styleId="Heading7Char">
    <w:name w:val="Heading 7 Char"/>
    <w:basedOn w:val="DefaultParagraphFont"/>
    <w:link w:val="Heading7"/>
    <w:rsid w:val="002474D9"/>
    <w:rPr>
      <w:rFonts w:ascii="Arial" w:hAnsi="Arial"/>
      <w:b/>
      <w:sz w:val="18"/>
      <w:szCs w:val="24"/>
    </w:rPr>
  </w:style>
  <w:style w:type="character" w:customStyle="1" w:styleId="Heading8Char">
    <w:name w:val="Heading 8 Char"/>
    <w:basedOn w:val="DefaultParagraphFont"/>
    <w:link w:val="Heading8"/>
    <w:rsid w:val="002474D9"/>
    <w:rPr>
      <w:rFonts w:ascii="Arial" w:hAnsi="Arial"/>
      <w:b/>
      <w:sz w:val="18"/>
      <w:szCs w:val="24"/>
    </w:rPr>
  </w:style>
  <w:style w:type="character" w:customStyle="1" w:styleId="Heading9Char">
    <w:name w:val="Heading 9 Char"/>
    <w:basedOn w:val="DefaultParagraphFont"/>
    <w:link w:val="Heading9"/>
    <w:rsid w:val="002474D9"/>
    <w:rPr>
      <w:rFonts w:ascii="Arial" w:hAnsi="Arial"/>
      <w:b/>
      <w:sz w:val="18"/>
      <w:szCs w:val="24"/>
    </w:rPr>
  </w:style>
  <w:style w:type="character" w:customStyle="1" w:styleId="FooterChar">
    <w:name w:val="Footer Char"/>
    <w:basedOn w:val="DefaultParagraphFont"/>
    <w:link w:val="Footer"/>
    <w:uiPriority w:val="99"/>
    <w:rsid w:val="002474D9"/>
    <w:rPr>
      <w:rFonts w:ascii="Verdana" w:hAnsi="Verdana"/>
      <w:sz w:val="18"/>
      <w:szCs w:val="22"/>
    </w:rPr>
  </w:style>
  <w:style w:type="character" w:customStyle="1" w:styleId="DocumentMapChar">
    <w:name w:val="Document Map Char"/>
    <w:basedOn w:val="DefaultParagraphFont"/>
    <w:link w:val="DocumentMap"/>
    <w:uiPriority w:val="99"/>
    <w:locked/>
    <w:rsid w:val="002474D9"/>
    <w:rPr>
      <w:rFonts w:ascii="Tahoma" w:hAnsi="Tahoma" w:cs="Tahoma"/>
      <w:shd w:val="clear" w:color="auto" w:fill="000080"/>
    </w:rPr>
  </w:style>
  <w:style w:type="character" w:customStyle="1" w:styleId="NormalBold">
    <w:name w:val="Normal Bold"/>
    <w:basedOn w:val="DefaultParagraphFont"/>
    <w:uiPriority w:val="99"/>
    <w:rsid w:val="002474D9"/>
    <w:rPr>
      <w:rFonts w:cs="Times New Roman"/>
      <w:b/>
      <w:bCs/>
    </w:rPr>
  </w:style>
  <w:style w:type="character" w:customStyle="1" w:styleId="NormalBoldwithItalics">
    <w:name w:val="Normal Bold with Italics"/>
    <w:basedOn w:val="DefaultParagraphFont"/>
    <w:uiPriority w:val="99"/>
    <w:rsid w:val="002474D9"/>
    <w:rPr>
      <w:rFonts w:cs="Times New Roman"/>
      <w:b/>
      <w:bCs/>
      <w:i/>
      <w:iCs/>
    </w:rPr>
  </w:style>
  <w:style w:type="character" w:customStyle="1" w:styleId="NormalItalics">
    <w:name w:val="Normal Italics"/>
    <w:basedOn w:val="DefaultParagraphFont"/>
    <w:uiPriority w:val="99"/>
    <w:rsid w:val="002474D9"/>
    <w:rPr>
      <w:rFonts w:cs="Times New Roman"/>
      <w:i/>
      <w:iCs/>
    </w:rPr>
  </w:style>
  <w:style w:type="character" w:customStyle="1" w:styleId="HeaderChar">
    <w:name w:val="Header Char"/>
    <w:basedOn w:val="DefaultParagraphFont"/>
    <w:link w:val="Header"/>
    <w:uiPriority w:val="99"/>
    <w:rsid w:val="002474D9"/>
    <w:rPr>
      <w:rFonts w:ascii="Verdana" w:hAnsi="Verdana"/>
      <w:sz w:val="18"/>
      <w:szCs w:val="22"/>
    </w:rPr>
  </w:style>
  <w:style w:type="character" w:customStyle="1" w:styleId="CommentTextChar">
    <w:name w:val="Comment Text Char"/>
    <w:basedOn w:val="DefaultParagraphFont"/>
    <w:link w:val="CommentText"/>
    <w:uiPriority w:val="99"/>
    <w:locked/>
    <w:rsid w:val="002474D9"/>
    <w:rPr>
      <w:rFonts w:ascii="Verdana" w:hAnsi="Verdana"/>
    </w:rPr>
  </w:style>
  <w:style w:type="character" w:customStyle="1" w:styleId="CommentSubjectChar">
    <w:name w:val="Comment Subject Char"/>
    <w:basedOn w:val="CommentTextChar"/>
    <w:link w:val="CommentSubject"/>
    <w:uiPriority w:val="99"/>
    <w:semiHidden/>
    <w:rsid w:val="002474D9"/>
    <w:rPr>
      <w:rFonts w:ascii="Verdana" w:hAnsi="Verdana"/>
      <w:b/>
      <w:bCs/>
    </w:rPr>
  </w:style>
  <w:style w:type="character" w:customStyle="1" w:styleId="BalloonTextChar">
    <w:name w:val="Balloon Text Char"/>
    <w:basedOn w:val="DefaultParagraphFont"/>
    <w:link w:val="BalloonText"/>
    <w:uiPriority w:val="99"/>
    <w:semiHidden/>
    <w:locked/>
    <w:rsid w:val="002474D9"/>
    <w:rPr>
      <w:rFonts w:ascii="Tahoma" w:hAnsi="Tahoma" w:cs="Tahoma"/>
      <w:sz w:val="16"/>
      <w:szCs w:val="16"/>
    </w:rPr>
  </w:style>
  <w:style w:type="character" w:customStyle="1" w:styleId="FooterChar1">
    <w:name w:val="Footer Char1"/>
    <w:basedOn w:val="DefaultParagraphFont"/>
    <w:uiPriority w:val="99"/>
    <w:locked/>
    <w:rsid w:val="002474D9"/>
    <w:rPr>
      <w:rFonts w:cs="Times New Roman"/>
      <w:sz w:val="18"/>
      <w:lang w:val="en-GB" w:eastAsia="en-US" w:bidi="ar-SA"/>
    </w:rPr>
  </w:style>
  <w:style w:type="character" w:customStyle="1" w:styleId="CaptionChar2">
    <w:name w:val="Caption Char2"/>
    <w:aliases w:val="Char Char,Caption Char1 Char,Caption Char Char Char,cp Char1,cp1 Char1,Caption Char Char2 Char Char1,Caption Char Char Char1 Char Char1,Caption Char Char Char Char1 Char Char1,Caption Char Char Char Char Char Char Char1"/>
    <w:basedOn w:val="DefaultParagraphFont"/>
    <w:link w:val="Caption"/>
    <w:uiPriority w:val="99"/>
    <w:locked/>
    <w:rsid w:val="002474D9"/>
    <w:rPr>
      <w:rFonts w:ascii="Verdana" w:hAnsi="Verdana"/>
      <w:b/>
      <w:bCs/>
    </w:rPr>
  </w:style>
  <w:style w:type="character" w:customStyle="1" w:styleId="Heading4Char1">
    <w:name w:val="Heading 4 Char1"/>
    <w:basedOn w:val="DefaultParagraphFont"/>
    <w:uiPriority w:val="99"/>
    <w:locked/>
    <w:rsid w:val="002474D9"/>
    <w:rPr>
      <w:rFonts w:ascii="Arial" w:hAnsi="Arial" w:cs="Arial"/>
      <w:b/>
      <w:bCs/>
      <w:iCs/>
      <w:noProof/>
      <w:sz w:val="26"/>
      <w:szCs w:val="26"/>
      <w:lang w:val="en-US" w:eastAsia="en-US" w:bidi="ar-SA"/>
    </w:rPr>
  </w:style>
  <w:style w:type="character" w:customStyle="1" w:styleId="BalloonTextChar1">
    <w:name w:val="Balloon Text Char1"/>
    <w:basedOn w:val="DefaultParagraphFont"/>
    <w:uiPriority w:val="99"/>
    <w:semiHidden/>
    <w:locked/>
    <w:rsid w:val="002474D9"/>
    <w:rPr>
      <w:rFonts w:ascii="Tahoma" w:hAnsi="Tahoma" w:cs="Tahoma"/>
      <w:sz w:val="16"/>
      <w:szCs w:val="16"/>
      <w:lang w:val="en-US" w:eastAsia="en-US" w:bidi="ar-SA"/>
    </w:rPr>
  </w:style>
  <w:style w:type="paragraph" w:styleId="NormalWeb">
    <w:name w:val="Normal (Web)"/>
    <w:basedOn w:val="Normal"/>
    <w:uiPriority w:val="99"/>
    <w:rsid w:val="002474D9"/>
    <w:pPr>
      <w:spacing w:before="100" w:beforeAutospacing="1" w:after="100" w:afterAutospacing="1"/>
    </w:pPr>
    <w:rPr>
      <w:rFonts w:ascii="Times New Roman" w:hAnsi="Times New Roman"/>
      <w:sz w:val="24"/>
      <w:szCs w:val="24"/>
    </w:rPr>
  </w:style>
  <w:style w:type="paragraph" w:styleId="List">
    <w:name w:val="List"/>
    <w:basedOn w:val="Normal"/>
    <w:uiPriority w:val="99"/>
    <w:rsid w:val="002474D9"/>
    <w:pPr>
      <w:tabs>
        <w:tab w:val="left" w:pos="851"/>
        <w:tab w:val="left" w:pos="1701"/>
        <w:tab w:val="left" w:pos="2552"/>
      </w:tabs>
      <w:spacing w:after="120"/>
      <w:ind w:left="851" w:hanging="851"/>
      <w:jc w:val="both"/>
    </w:pPr>
    <w:rPr>
      <w:rFonts w:ascii="Times New Roman" w:hAnsi="Times New Roman"/>
      <w:sz w:val="20"/>
      <w:szCs w:val="20"/>
    </w:rPr>
  </w:style>
  <w:style w:type="paragraph" w:customStyle="1" w:styleId="Step">
    <w:name w:val="Step"/>
    <w:basedOn w:val="Normal"/>
    <w:uiPriority w:val="99"/>
    <w:rsid w:val="002474D9"/>
    <w:pPr>
      <w:numPr>
        <w:numId w:val="7"/>
      </w:numPr>
      <w:spacing w:after="120"/>
      <w:jc w:val="both"/>
    </w:pPr>
    <w:rPr>
      <w:rFonts w:ascii="Times New Roman" w:hAnsi="Times New Roman"/>
      <w:b/>
      <w:i/>
      <w:sz w:val="20"/>
      <w:szCs w:val="20"/>
    </w:rPr>
  </w:style>
  <w:style w:type="paragraph" w:styleId="NormalIndent">
    <w:name w:val="Normal Indent"/>
    <w:basedOn w:val="Normal"/>
    <w:uiPriority w:val="99"/>
    <w:rsid w:val="002474D9"/>
    <w:pPr>
      <w:spacing w:after="120"/>
      <w:ind w:left="720"/>
      <w:jc w:val="both"/>
    </w:pPr>
    <w:rPr>
      <w:rFonts w:ascii="Times New Roman" w:hAnsi="Times New Roman"/>
      <w:sz w:val="20"/>
      <w:szCs w:val="24"/>
    </w:rPr>
  </w:style>
  <w:style w:type="paragraph" w:customStyle="1" w:styleId="Numbered">
    <w:name w:val="Numbered"/>
    <w:aliases w:val="Left"/>
    <w:basedOn w:val="Normal"/>
    <w:uiPriority w:val="99"/>
    <w:rsid w:val="002474D9"/>
    <w:pPr>
      <w:numPr>
        <w:numId w:val="8"/>
      </w:numPr>
      <w:spacing w:after="120"/>
      <w:jc w:val="both"/>
    </w:pPr>
    <w:rPr>
      <w:rFonts w:ascii="Times New Roman" w:hAnsi="Times New Roman"/>
      <w:noProof/>
      <w:sz w:val="20"/>
      <w:szCs w:val="24"/>
    </w:rPr>
  </w:style>
  <w:style w:type="character" w:customStyle="1" w:styleId="CaptionChar">
    <w:name w:val="Caption Char"/>
    <w:aliases w:val="cp Char,cp1 Char,Caption Char Char2 Char Char,Caption Char Char Char1 Char Char,Caption Char Char Char Char1 Char Char,Caption Char Char Char Char Char Char Char,Caption Char Char1 Char"/>
    <w:basedOn w:val="DefaultParagraphFont"/>
    <w:rsid w:val="002474D9"/>
    <w:rPr>
      <w:rFonts w:cs="Times New Roman"/>
      <w:b/>
      <w:bCs/>
      <w:lang w:val="en-US" w:eastAsia="en-US" w:bidi="ar-SA"/>
    </w:rPr>
  </w:style>
  <w:style w:type="character" w:styleId="PageNumber">
    <w:name w:val="page number"/>
    <w:basedOn w:val="DefaultParagraphFont"/>
    <w:uiPriority w:val="99"/>
    <w:rsid w:val="002474D9"/>
    <w:rPr>
      <w:rFonts w:cs="Times New Roman"/>
    </w:rPr>
  </w:style>
  <w:style w:type="paragraph" w:styleId="ListParagraph">
    <w:name w:val="List Paragraph"/>
    <w:basedOn w:val="Normal"/>
    <w:uiPriority w:val="34"/>
    <w:qFormat/>
    <w:rsid w:val="002474D9"/>
    <w:pPr>
      <w:spacing w:after="120"/>
      <w:ind w:left="720"/>
      <w:contextualSpacing/>
    </w:pPr>
    <w:rPr>
      <w:rFonts w:ascii="Times New Roman" w:hAnsi="Times New Roman"/>
      <w:sz w:val="20"/>
      <w:szCs w:val="24"/>
    </w:rPr>
  </w:style>
  <w:style w:type="paragraph" w:customStyle="1" w:styleId="Address">
    <w:name w:val="Address"/>
    <w:basedOn w:val="TableofFigures"/>
    <w:uiPriority w:val="99"/>
    <w:rsid w:val="007C3772"/>
  </w:style>
  <w:style w:type="paragraph" w:styleId="Salutation">
    <w:name w:val="Salutation"/>
    <w:basedOn w:val="Normal"/>
    <w:next w:val="Normal"/>
    <w:link w:val="SalutationChar"/>
    <w:uiPriority w:val="99"/>
    <w:rsid w:val="002474D9"/>
    <w:pPr>
      <w:spacing w:before="240" w:after="240"/>
    </w:pPr>
    <w:rPr>
      <w:rFonts w:ascii="Times New Roman" w:hAnsi="Times New Roman"/>
      <w:sz w:val="22"/>
      <w:szCs w:val="20"/>
    </w:rPr>
  </w:style>
  <w:style w:type="character" w:customStyle="1" w:styleId="SalutationChar">
    <w:name w:val="Salutation Char"/>
    <w:basedOn w:val="DefaultParagraphFont"/>
    <w:link w:val="Salutation"/>
    <w:uiPriority w:val="99"/>
    <w:rsid w:val="002474D9"/>
    <w:rPr>
      <w:sz w:val="22"/>
    </w:rPr>
  </w:style>
  <w:style w:type="paragraph" w:customStyle="1" w:styleId="Date24after">
    <w:name w:val="Date + 24 after"/>
    <w:basedOn w:val="Date"/>
    <w:uiPriority w:val="99"/>
    <w:rsid w:val="002474D9"/>
    <w:pPr>
      <w:spacing w:before="480" w:after="480"/>
      <w:jc w:val="left"/>
    </w:pPr>
    <w:rPr>
      <w:sz w:val="22"/>
      <w:szCs w:val="22"/>
    </w:rPr>
  </w:style>
  <w:style w:type="paragraph" w:styleId="Signature">
    <w:name w:val="Signature"/>
    <w:basedOn w:val="Normal"/>
    <w:link w:val="SignatureChar"/>
    <w:uiPriority w:val="99"/>
    <w:rsid w:val="002474D9"/>
    <w:rPr>
      <w:rFonts w:ascii="Times New Roman" w:hAnsi="Times New Roman"/>
      <w:sz w:val="22"/>
      <w:szCs w:val="20"/>
    </w:rPr>
  </w:style>
  <w:style w:type="character" w:customStyle="1" w:styleId="SignatureChar">
    <w:name w:val="Signature Char"/>
    <w:basedOn w:val="DefaultParagraphFont"/>
    <w:link w:val="Signature"/>
    <w:uiPriority w:val="99"/>
    <w:rsid w:val="002474D9"/>
    <w:rPr>
      <w:sz w:val="22"/>
    </w:rPr>
  </w:style>
  <w:style w:type="paragraph" w:styleId="Closing">
    <w:name w:val="Closing"/>
    <w:basedOn w:val="Normal"/>
    <w:link w:val="ClosingChar"/>
    <w:uiPriority w:val="99"/>
    <w:rsid w:val="002474D9"/>
    <w:pPr>
      <w:spacing w:after="860"/>
    </w:pPr>
    <w:rPr>
      <w:rFonts w:ascii="Times New Roman" w:hAnsi="Times New Roman"/>
      <w:sz w:val="22"/>
      <w:szCs w:val="20"/>
    </w:rPr>
  </w:style>
  <w:style w:type="character" w:customStyle="1" w:styleId="ClosingChar">
    <w:name w:val="Closing Char"/>
    <w:basedOn w:val="DefaultParagraphFont"/>
    <w:link w:val="Closing"/>
    <w:uiPriority w:val="99"/>
    <w:rsid w:val="002474D9"/>
    <w:rPr>
      <w:sz w:val="22"/>
    </w:rPr>
  </w:style>
  <w:style w:type="paragraph" w:customStyle="1" w:styleId="ccName">
    <w:name w:val="ccName"/>
    <w:basedOn w:val="Normal"/>
    <w:uiPriority w:val="99"/>
    <w:rsid w:val="002474D9"/>
    <w:pPr>
      <w:tabs>
        <w:tab w:val="left" w:pos="360"/>
      </w:tabs>
      <w:spacing w:before="240"/>
      <w:ind w:left="357" w:hanging="357"/>
    </w:pPr>
    <w:rPr>
      <w:rFonts w:ascii="Times New Roman" w:hAnsi="Times New Roman"/>
      <w:sz w:val="22"/>
      <w:szCs w:val="20"/>
    </w:rPr>
  </w:style>
  <w:style w:type="paragraph" w:customStyle="1" w:styleId="StyleStyleDateafter24ptBefore0ptAfter0pt">
    <w:name w:val="Style Style Date + after 24 pt + Before:  0 pt After:  0 pt"/>
    <w:basedOn w:val="Normal"/>
    <w:uiPriority w:val="99"/>
    <w:rsid w:val="002474D9"/>
    <w:rPr>
      <w:rFonts w:ascii="Times New Roman" w:hAnsi="Times New Roman"/>
      <w:sz w:val="22"/>
      <w:szCs w:val="20"/>
    </w:rPr>
  </w:style>
  <w:style w:type="paragraph" w:styleId="Date">
    <w:name w:val="Date"/>
    <w:basedOn w:val="Normal"/>
    <w:next w:val="Normal"/>
    <w:link w:val="DateChar"/>
    <w:uiPriority w:val="99"/>
    <w:rsid w:val="002474D9"/>
    <w:pPr>
      <w:spacing w:after="120"/>
      <w:jc w:val="both"/>
    </w:pPr>
    <w:rPr>
      <w:rFonts w:ascii="Times New Roman" w:hAnsi="Times New Roman"/>
      <w:sz w:val="20"/>
      <w:szCs w:val="24"/>
    </w:rPr>
  </w:style>
  <w:style w:type="character" w:customStyle="1" w:styleId="DateChar">
    <w:name w:val="Date Char"/>
    <w:basedOn w:val="DefaultParagraphFont"/>
    <w:link w:val="Date"/>
    <w:uiPriority w:val="99"/>
    <w:rsid w:val="002474D9"/>
    <w:rPr>
      <w:szCs w:val="24"/>
    </w:rPr>
  </w:style>
  <w:style w:type="numbering" w:customStyle="1" w:styleId="ListBulletedL2">
    <w:name w:val="List Bulleted L2"/>
    <w:rsid w:val="002474D9"/>
    <w:pPr>
      <w:numPr>
        <w:numId w:val="9"/>
      </w:numPr>
    </w:pPr>
  </w:style>
  <w:style w:type="paragraph" w:styleId="NoSpacing">
    <w:name w:val="No Spacing"/>
    <w:link w:val="NoSpacingChar"/>
    <w:uiPriority w:val="1"/>
    <w:qFormat/>
    <w:rsid w:val="00254C2D"/>
    <w:rPr>
      <w:rFonts w:ascii="Calibri" w:hAnsi="Calibri"/>
      <w:sz w:val="22"/>
      <w:szCs w:val="22"/>
    </w:rPr>
  </w:style>
  <w:style w:type="character" w:customStyle="1" w:styleId="NoSpacingChar">
    <w:name w:val="No Spacing Char"/>
    <w:basedOn w:val="DefaultParagraphFont"/>
    <w:link w:val="NoSpacing"/>
    <w:uiPriority w:val="1"/>
    <w:rsid w:val="00254C2D"/>
    <w:rPr>
      <w:rFonts w:ascii="Calibri" w:hAnsi="Calibri"/>
      <w:sz w:val="22"/>
      <w:szCs w:val="22"/>
      <w:lang w:val="en-US" w:eastAsia="en-US" w:bidi="ar-SA"/>
    </w:rPr>
  </w:style>
  <w:style w:type="paragraph" w:styleId="BodyText3">
    <w:name w:val="Body Text 3"/>
    <w:basedOn w:val="Normal"/>
    <w:link w:val="BodyText3Char"/>
    <w:rsid w:val="001E3F13"/>
    <w:pPr>
      <w:spacing w:after="120"/>
    </w:pPr>
    <w:rPr>
      <w:sz w:val="16"/>
      <w:szCs w:val="16"/>
    </w:rPr>
  </w:style>
  <w:style w:type="character" w:customStyle="1" w:styleId="BodyText3Char">
    <w:name w:val="Body Text 3 Char"/>
    <w:basedOn w:val="DefaultParagraphFont"/>
    <w:link w:val="BodyText3"/>
    <w:rsid w:val="001E3F13"/>
    <w:rPr>
      <w:rFonts w:ascii="Verdana" w:hAnsi="Verdana"/>
      <w:sz w:val="16"/>
      <w:szCs w:val="16"/>
    </w:rPr>
  </w:style>
  <w:style w:type="paragraph" w:customStyle="1" w:styleId="ContinuedTableLabe">
    <w:name w:val="Continued Table Labe"/>
    <w:basedOn w:val="Normal"/>
    <w:rsid w:val="001E3F13"/>
    <w:pPr>
      <w:spacing w:before="0"/>
    </w:pPr>
    <w:rPr>
      <w:rFonts w:ascii="Times New Roman" w:hAnsi="Times New Roman"/>
      <w:sz w:val="22"/>
      <w:szCs w:val="20"/>
    </w:rPr>
  </w:style>
  <w:style w:type="paragraph" w:customStyle="1" w:styleId="ListB">
    <w:name w:val="List B"/>
    <w:basedOn w:val="Normal"/>
    <w:rsid w:val="001E3F13"/>
    <w:pPr>
      <w:keepLines/>
      <w:numPr>
        <w:numId w:val="10"/>
      </w:numPr>
      <w:spacing w:before="60" w:after="60"/>
    </w:pPr>
    <w:rPr>
      <w:rFonts w:ascii="Times New Roman" w:hAnsi="Times New Roman"/>
      <w:sz w:val="22"/>
      <w:szCs w:val="24"/>
    </w:rPr>
  </w:style>
  <w:style w:type="paragraph" w:styleId="BodyText2">
    <w:name w:val="Body Text 2"/>
    <w:basedOn w:val="Normal"/>
    <w:link w:val="BodyText2Char"/>
    <w:rsid w:val="00327CF8"/>
    <w:pPr>
      <w:spacing w:after="120" w:line="480" w:lineRule="auto"/>
    </w:pPr>
  </w:style>
  <w:style w:type="character" w:customStyle="1" w:styleId="BodyText2Char">
    <w:name w:val="Body Text 2 Char"/>
    <w:basedOn w:val="DefaultParagraphFont"/>
    <w:link w:val="BodyText2"/>
    <w:rsid w:val="00327CF8"/>
    <w:rPr>
      <w:rFonts w:ascii="Verdana" w:hAnsi="Verdana"/>
      <w:sz w:val="18"/>
      <w:szCs w:val="22"/>
    </w:rPr>
  </w:style>
  <w:style w:type="paragraph" w:styleId="MacroText">
    <w:name w:val="macro"/>
    <w:link w:val="MacroTextChar"/>
    <w:rsid w:val="00327CF8"/>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character" w:customStyle="1" w:styleId="MacroTextChar">
    <w:name w:val="Macro Text Char"/>
    <w:basedOn w:val="DefaultParagraphFont"/>
    <w:link w:val="MacroText"/>
    <w:rsid w:val="00327CF8"/>
    <w:rPr>
      <w:rFonts w:ascii="Courier New" w:hAnsi="Courier New"/>
      <w:lang w:val="en-US" w:eastAsia="en-US" w:bidi="ar-SA"/>
    </w:rPr>
  </w:style>
  <w:style w:type="numbering" w:styleId="111111">
    <w:name w:val="Outline List 2"/>
    <w:basedOn w:val="NoList"/>
    <w:rsid w:val="00D81DB0"/>
    <w:pPr>
      <w:numPr>
        <w:numId w:val="11"/>
      </w:numPr>
    </w:pPr>
  </w:style>
  <w:style w:type="paragraph" w:customStyle="1" w:styleId="InfoBlue">
    <w:name w:val="InfoBlue"/>
    <w:basedOn w:val="Normal"/>
    <w:link w:val="InfoBlueChar"/>
    <w:rsid w:val="00D81DB0"/>
    <w:pPr>
      <w:spacing w:before="0" w:after="120"/>
      <w:jc w:val="both"/>
    </w:pPr>
    <w:rPr>
      <w:color w:val="0000FF"/>
      <w:szCs w:val="24"/>
    </w:rPr>
  </w:style>
  <w:style w:type="numbering" w:customStyle="1" w:styleId="StyleBulleted9pt">
    <w:name w:val="Style Bulleted 9 pt"/>
    <w:rsid w:val="00DF53AD"/>
    <w:pPr>
      <w:numPr>
        <w:numId w:val="12"/>
      </w:numPr>
    </w:pPr>
  </w:style>
  <w:style w:type="paragraph" w:customStyle="1" w:styleId="Coversubheading">
    <w:name w:val="Cover subheading"/>
    <w:basedOn w:val="Normal"/>
    <w:link w:val="CoversubheadingChar"/>
    <w:uiPriority w:val="2"/>
    <w:qFormat/>
    <w:rsid w:val="00D53D09"/>
    <w:pPr>
      <w:spacing w:before="0"/>
    </w:pPr>
    <w:rPr>
      <w:rFonts w:ascii="Times New Roman" w:eastAsia="Times" w:hAnsi="Times New Roman"/>
      <w:color w:val="C0504D" w:themeColor="accent2"/>
      <w:kern w:val="28"/>
      <w:sz w:val="70"/>
      <w:szCs w:val="70"/>
    </w:rPr>
  </w:style>
  <w:style w:type="character" w:customStyle="1" w:styleId="CoversubheadingChar">
    <w:name w:val="Cover subheading Char"/>
    <w:basedOn w:val="DefaultParagraphFont"/>
    <w:link w:val="Coversubheading"/>
    <w:uiPriority w:val="2"/>
    <w:rsid w:val="00D53D09"/>
    <w:rPr>
      <w:rFonts w:eastAsia="Times"/>
      <w:color w:val="C0504D" w:themeColor="accent2"/>
      <w:kern w:val="28"/>
      <w:sz w:val="70"/>
      <w:szCs w:val="70"/>
    </w:rPr>
  </w:style>
  <w:style w:type="character" w:customStyle="1" w:styleId="CovertitleChar">
    <w:name w:val="Cover title Char"/>
    <w:basedOn w:val="DefaultParagraphFont"/>
    <w:link w:val="Covertitle"/>
    <w:uiPriority w:val="2"/>
    <w:rsid w:val="00D53D09"/>
    <w:rPr>
      <w:color w:val="002776" w:themeColor="text2"/>
      <w:kern w:val="28"/>
      <w:sz w:val="70"/>
      <w:szCs w:val="70"/>
    </w:rPr>
  </w:style>
  <w:style w:type="paragraph" w:customStyle="1" w:styleId="Covertitle">
    <w:name w:val="Cover title"/>
    <w:next w:val="Coversubheading"/>
    <w:link w:val="CovertitleChar"/>
    <w:uiPriority w:val="2"/>
    <w:qFormat/>
    <w:rsid w:val="00D53D09"/>
    <w:rPr>
      <w:color w:val="002776" w:themeColor="text2"/>
      <w:kern w:val="28"/>
      <w:sz w:val="70"/>
      <w:szCs w:val="70"/>
    </w:rPr>
  </w:style>
  <w:style w:type="paragraph" w:customStyle="1" w:styleId="Coverhead">
    <w:name w:val="Cover head"/>
    <w:uiPriority w:val="2"/>
    <w:qFormat/>
    <w:rsid w:val="00D53D09"/>
    <w:pPr>
      <w:keepLines/>
      <w:suppressAutoHyphens/>
      <w:spacing w:line="280" w:lineRule="exact"/>
    </w:pPr>
    <w:rPr>
      <w:rFonts w:ascii="Arial" w:eastAsia="Times" w:hAnsi="Arial"/>
      <w:b/>
      <w:color w:val="002776" w:themeColor="text2"/>
    </w:rPr>
  </w:style>
  <w:style w:type="character" w:styleId="SubtleEmphasis">
    <w:name w:val="Subtle Emphasis"/>
    <w:basedOn w:val="CovertitleChar"/>
    <w:uiPriority w:val="19"/>
    <w:qFormat/>
    <w:rsid w:val="00D53D09"/>
    <w:rPr>
      <w:color w:val="002776"/>
      <w:kern w:val="28"/>
      <w:sz w:val="60"/>
      <w:szCs w:val="60"/>
    </w:rPr>
  </w:style>
  <w:style w:type="paragraph" w:customStyle="1" w:styleId="body">
    <w:name w:val="body"/>
    <w:basedOn w:val="Normal"/>
    <w:qFormat/>
    <w:rsid w:val="00C4437E"/>
    <w:rPr>
      <w:rFonts w:ascii="Arial" w:hAnsi="Arial" w:cs="Arial"/>
      <w:sz w:val="22"/>
    </w:rPr>
  </w:style>
  <w:style w:type="paragraph" w:customStyle="1" w:styleId="Section">
    <w:name w:val="Section"/>
    <w:basedOn w:val="Coversubheading"/>
    <w:link w:val="SectionChar"/>
    <w:qFormat/>
    <w:rsid w:val="00320CE8"/>
    <w:pPr>
      <w:pageBreakBefore/>
      <w:shd w:val="clear" w:color="auto" w:fill="FFFFFF" w:themeFill="background1"/>
      <w:spacing w:after="1200"/>
    </w:pPr>
    <w:rPr>
      <w:color w:val="002776" w:themeColor="text2"/>
    </w:rPr>
  </w:style>
  <w:style w:type="paragraph" w:customStyle="1" w:styleId="Bodynew">
    <w:name w:val="Body new"/>
    <w:basedOn w:val="body"/>
    <w:qFormat/>
    <w:rsid w:val="00D53D09"/>
    <w:pPr>
      <w:spacing w:after="120"/>
    </w:pPr>
  </w:style>
  <w:style w:type="paragraph" w:customStyle="1" w:styleId="RevHis">
    <w:name w:val="Rev His"/>
    <w:basedOn w:val="Section"/>
    <w:qFormat/>
    <w:rsid w:val="00320CE8"/>
    <w:pPr>
      <w:pageBreakBefore w:val="0"/>
      <w:spacing w:after="400"/>
    </w:pPr>
  </w:style>
  <w:style w:type="paragraph" w:customStyle="1" w:styleId="Contents">
    <w:name w:val="Contents"/>
    <w:basedOn w:val="Section"/>
    <w:qFormat/>
    <w:rsid w:val="00320CE8"/>
  </w:style>
  <w:style w:type="paragraph" w:customStyle="1" w:styleId="Heading-Intro">
    <w:name w:val="Heading - Intro"/>
    <w:basedOn w:val="Normal"/>
    <w:qFormat/>
    <w:rsid w:val="001A0590"/>
    <w:pPr>
      <w:keepNext/>
      <w:keepLines/>
      <w:suppressAutoHyphens/>
      <w:spacing w:before="0" w:after="120"/>
    </w:pPr>
    <w:rPr>
      <w:rFonts w:ascii="Arial" w:eastAsia="Times" w:hAnsi="Arial"/>
      <w:color w:val="002776" w:themeColor="text2"/>
      <w:sz w:val="24"/>
      <w:szCs w:val="20"/>
    </w:rPr>
  </w:style>
  <w:style w:type="paragraph" w:customStyle="1" w:styleId="Legalcopy">
    <w:name w:val="Legal copy"/>
    <w:uiPriority w:val="2"/>
    <w:qFormat/>
    <w:rsid w:val="007C3772"/>
    <w:pPr>
      <w:keepNext/>
      <w:suppressAutoHyphens/>
      <w:spacing w:after="160" w:line="180" w:lineRule="atLeast"/>
    </w:pPr>
    <w:rPr>
      <w:rFonts w:ascii="Arial" w:eastAsia="Times" w:hAnsi="Arial"/>
      <w:color w:val="000000"/>
      <w:sz w:val="14"/>
      <w:lang w:bidi="en-US"/>
    </w:rPr>
  </w:style>
  <w:style w:type="paragraph" w:customStyle="1" w:styleId="NormalParagraph">
    <w:name w:val="Normal Paragraph"/>
    <w:basedOn w:val="Normal"/>
    <w:link w:val="NormalParagraphChar"/>
    <w:rsid w:val="006573D4"/>
    <w:pPr>
      <w:spacing w:before="0" w:after="120"/>
    </w:pPr>
    <w:rPr>
      <w:szCs w:val="24"/>
    </w:rPr>
  </w:style>
  <w:style w:type="character" w:customStyle="1" w:styleId="NormalParagraphChar">
    <w:name w:val="Normal Paragraph Char"/>
    <w:basedOn w:val="DefaultParagraphFont"/>
    <w:link w:val="NormalParagraph"/>
    <w:rsid w:val="006573D4"/>
    <w:rPr>
      <w:rFonts w:ascii="Verdana" w:hAnsi="Verdana"/>
      <w:sz w:val="18"/>
      <w:szCs w:val="24"/>
    </w:rPr>
  </w:style>
  <w:style w:type="character" w:customStyle="1" w:styleId="InfoBlueChar">
    <w:name w:val="InfoBlue Char"/>
    <w:basedOn w:val="NormalParagraphChar"/>
    <w:link w:val="InfoBlue"/>
    <w:rsid w:val="006573D4"/>
    <w:rPr>
      <w:rFonts w:ascii="Verdana" w:hAnsi="Verdana"/>
      <w:color w:val="0000FF"/>
      <w:sz w:val="18"/>
      <w:szCs w:val="24"/>
    </w:rPr>
  </w:style>
  <w:style w:type="paragraph" w:customStyle="1" w:styleId="TableText">
    <w:name w:val="Table Text"/>
    <w:basedOn w:val="Normal"/>
    <w:rsid w:val="006573D4"/>
    <w:pPr>
      <w:spacing w:before="0"/>
    </w:pPr>
    <w:rPr>
      <w:sz w:val="17"/>
      <w:szCs w:val="24"/>
    </w:rPr>
  </w:style>
  <w:style w:type="character" w:customStyle="1" w:styleId="slsli1">
    <w:name w:val="sl_sli1"/>
    <w:basedOn w:val="DefaultParagraphFont"/>
    <w:rsid w:val="004735B3"/>
    <w:rPr>
      <w:vanish w:val="0"/>
      <w:webHidden w:val="0"/>
      <w:sz w:val="20"/>
      <w:szCs w:val="20"/>
      <w:specVanish w:val="0"/>
    </w:rPr>
  </w:style>
  <w:style w:type="paragraph" w:customStyle="1" w:styleId="p1ManualTitle">
    <w:name w:val="p1ManualTitle"/>
    <w:basedOn w:val="Normal"/>
    <w:rsid w:val="00AA3E49"/>
    <w:pPr>
      <w:spacing w:before="0" w:after="1320"/>
      <w:jc w:val="right"/>
    </w:pPr>
    <w:rPr>
      <w:rFonts w:ascii="Arial" w:hAnsi="Arial"/>
      <w:b/>
      <w:sz w:val="32"/>
      <w:szCs w:val="20"/>
    </w:rPr>
  </w:style>
  <w:style w:type="paragraph" w:styleId="Title">
    <w:name w:val="Title"/>
    <w:basedOn w:val="Normal"/>
    <w:next w:val="Normal"/>
    <w:link w:val="TitleChar"/>
    <w:qFormat/>
    <w:rsid w:val="00965B0F"/>
    <w:pPr>
      <w:widowControl w:val="0"/>
      <w:spacing w:before="0"/>
    </w:pPr>
    <w:rPr>
      <w:rFonts w:ascii="Arial" w:hAnsi="Arial"/>
      <w:b/>
      <w:color w:val="002776" w:themeColor="text2"/>
      <w:sz w:val="36"/>
      <w:szCs w:val="20"/>
    </w:rPr>
  </w:style>
  <w:style w:type="character" w:customStyle="1" w:styleId="TitleChar">
    <w:name w:val="Title Char"/>
    <w:basedOn w:val="DefaultParagraphFont"/>
    <w:link w:val="Title"/>
    <w:rsid w:val="00965B0F"/>
    <w:rPr>
      <w:rFonts w:ascii="Arial" w:hAnsi="Arial"/>
      <w:b/>
      <w:color w:val="002776" w:themeColor="text2"/>
      <w:sz w:val="36"/>
    </w:rPr>
  </w:style>
  <w:style w:type="paragraph" w:styleId="TOCHeading">
    <w:name w:val="TOC Heading"/>
    <w:basedOn w:val="Heading1"/>
    <w:next w:val="Normal"/>
    <w:uiPriority w:val="39"/>
    <w:semiHidden/>
    <w:unhideWhenUsed/>
    <w:qFormat/>
    <w:rsid w:val="00963BE3"/>
    <w:pPr>
      <w:keepLines/>
      <w:pageBreakBefore w:val="0"/>
      <w:numPr>
        <w:numId w:val="0"/>
      </w:numPr>
      <w:spacing w:before="480" w:after="0" w:line="276" w:lineRule="auto"/>
      <w:outlineLvl w:val="9"/>
    </w:pPr>
    <w:rPr>
      <w:rFonts w:asciiTheme="majorHAnsi" w:eastAsiaTheme="majorEastAsia" w:hAnsiTheme="majorHAnsi" w:cstheme="majorBidi"/>
      <w:b/>
      <w:bCs/>
      <w:color w:val="365F91" w:themeColor="accent1" w:themeShade="BF"/>
      <w:spacing w:val="0"/>
      <w:kern w:val="0"/>
      <w:sz w:val="28"/>
      <w:szCs w:val="28"/>
      <w:lang w:eastAsia="ja-JP"/>
    </w:rPr>
  </w:style>
  <w:style w:type="paragraph" w:customStyle="1" w:styleId="Heading1-TESS">
    <w:name w:val="Heading 1 - TESS"/>
    <w:basedOn w:val="Section"/>
    <w:link w:val="Heading1-TESSChar"/>
    <w:qFormat/>
    <w:rsid w:val="00963BE3"/>
    <w:pPr>
      <w:numPr>
        <w:numId w:val="13"/>
      </w:numPr>
      <w:spacing w:after="240"/>
    </w:pPr>
    <w:rPr>
      <w:rFonts w:ascii="Arial" w:hAnsi="Arial" w:cs="Arial"/>
      <w:b/>
      <w:sz w:val="28"/>
      <w:szCs w:val="28"/>
    </w:rPr>
  </w:style>
  <w:style w:type="character" w:customStyle="1" w:styleId="SectionChar">
    <w:name w:val="Section Char"/>
    <w:basedOn w:val="CoversubheadingChar"/>
    <w:link w:val="Section"/>
    <w:rsid w:val="00963BE3"/>
    <w:rPr>
      <w:rFonts w:eastAsia="Times"/>
      <w:color w:val="002776" w:themeColor="text2"/>
      <w:kern w:val="28"/>
      <w:sz w:val="70"/>
      <w:szCs w:val="70"/>
      <w:shd w:val="clear" w:color="auto" w:fill="FFFFFF" w:themeFill="background1"/>
    </w:rPr>
  </w:style>
  <w:style w:type="character" w:customStyle="1" w:styleId="Heading1-TESSChar">
    <w:name w:val="Heading 1 - TESS Char"/>
    <w:basedOn w:val="SectionChar"/>
    <w:link w:val="Heading1-TESS"/>
    <w:rsid w:val="00963BE3"/>
    <w:rPr>
      <w:rFonts w:ascii="Arial" w:eastAsia="Times" w:hAnsi="Arial" w:cs="Arial"/>
      <w:b/>
      <w:color w:val="002776" w:themeColor="text2"/>
      <w:kern w:val="28"/>
      <w:sz w:val="28"/>
      <w:szCs w:val="28"/>
      <w:shd w:val="clear" w:color="auto" w:fill="FFFFFF" w:themeFill="background1"/>
    </w:rPr>
  </w:style>
  <w:style w:type="paragraph" w:customStyle="1" w:styleId="Heading4-Requirements">
    <w:name w:val="Heading 4 - Requirements"/>
    <w:basedOn w:val="Heading3"/>
    <w:link w:val="Heading4-RequirementsChar"/>
    <w:qFormat/>
    <w:rsid w:val="008A63C7"/>
    <w:pPr>
      <w:numPr>
        <w:ilvl w:val="3"/>
      </w:numPr>
    </w:pPr>
    <w:rPr>
      <w:b w:val="0"/>
      <w:color w:val="auto"/>
    </w:rPr>
  </w:style>
  <w:style w:type="character" w:customStyle="1" w:styleId="Heading4-RequirementsChar">
    <w:name w:val="Heading 4 - Requirements Char"/>
    <w:basedOn w:val="Heading3Char"/>
    <w:link w:val="Heading4-Requirements"/>
    <w:rsid w:val="008A63C7"/>
    <w:rPr>
      <w:rFonts w:ascii="Arial" w:hAnsi="Arial" w:cs="Arial"/>
      <w:b w:val="0"/>
      <w:color w:val="002776" w:themeColor="text2"/>
      <w:sz w:val="22"/>
      <w:szCs w:val="24"/>
    </w:rPr>
  </w:style>
  <w:style w:type="paragraph" w:customStyle="1" w:styleId="Heading1-Nonumber">
    <w:name w:val="Heading 1 - No number"/>
    <w:basedOn w:val="Title"/>
    <w:link w:val="Heading1-NonumberChar"/>
    <w:qFormat/>
    <w:rsid w:val="00690CA9"/>
    <w:rPr>
      <w:sz w:val="28"/>
    </w:rPr>
  </w:style>
  <w:style w:type="character" w:customStyle="1" w:styleId="Heading1-NonumberChar">
    <w:name w:val="Heading 1 - No number Char"/>
    <w:basedOn w:val="TitleChar"/>
    <w:link w:val="Heading1-Nonumber"/>
    <w:rsid w:val="00690CA9"/>
    <w:rPr>
      <w:rFonts w:ascii="Arial" w:hAnsi="Arial"/>
      <w:b/>
      <w:color w:val="002776" w:themeColor="text2"/>
      <w:sz w:val="28"/>
    </w:rPr>
  </w:style>
  <w:style w:type="character" w:customStyle="1" w:styleId="italic">
    <w:name w:val="italic"/>
    <w:basedOn w:val="DefaultParagraphFont"/>
    <w:rsid w:val="00E1254C"/>
  </w:style>
  <w:style w:type="paragraph" w:customStyle="1" w:styleId="31">
    <w:name w:val="31"/>
    <w:rsid w:val="001A50A5"/>
    <w:rPr>
      <w:rFonts w:eastAsia="Batang"/>
    </w:rPr>
  </w:style>
  <w:style w:type="paragraph" w:customStyle="1" w:styleId="Bodycopy">
    <w:name w:val="Body copy"/>
    <w:link w:val="BodycopyChar"/>
    <w:qFormat/>
    <w:rsid w:val="001A50A5"/>
    <w:pPr>
      <w:suppressAutoHyphens/>
      <w:spacing w:after="240" w:line="260" w:lineRule="atLeast"/>
    </w:pPr>
    <w:rPr>
      <w:rFonts w:ascii="Arial" w:eastAsia="Times" w:hAnsi="Arial"/>
      <w:color w:val="000000"/>
      <w:sz w:val="19"/>
    </w:rPr>
  </w:style>
  <w:style w:type="character" w:customStyle="1" w:styleId="BodycopyChar">
    <w:name w:val="Body copy Char"/>
    <w:basedOn w:val="DefaultParagraphFont"/>
    <w:link w:val="Bodycopy"/>
    <w:rsid w:val="001A50A5"/>
    <w:rPr>
      <w:rFonts w:ascii="Arial" w:eastAsia="Times" w:hAnsi="Arial"/>
      <w:color w:val="000000"/>
      <w:sz w:val="19"/>
    </w:rPr>
  </w:style>
  <w:style w:type="paragraph" w:customStyle="1" w:styleId="Tableentry">
    <w:name w:val="Table entry"/>
    <w:qFormat/>
    <w:rsid w:val="00BA7FB1"/>
    <w:pPr>
      <w:suppressAutoHyphens/>
      <w:spacing w:before="60" w:after="60"/>
    </w:pPr>
    <w:rPr>
      <w:rFonts w:ascii="Arial" w:eastAsia="Times" w:hAnsi="Arial"/>
      <w:color w:val="000000"/>
      <w:sz w:val="16"/>
      <w:szCs w:val="24"/>
    </w:rPr>
  </w:style>
  <w:style w:type="paragraph" w:customStyle="1" w:styleId="Heading2DC">
    <w:name w:val="Heading 2 DC"/>
    <w:basedOn w:val="Heading3"/>
    <w:link w:val="Heading2DCChar"/>
    <w:autoRedefine/>
    <w:qFormat/>
    <w:rsid w:val="001F6428"/>
    <w:pPr>
      <w:numPr>
        <w:ilvl w:val="0"/>
        <w:numId w:val="0"/>
      </w:numPr>
      <w:tabs>
        <w:tab w:val="num" w:pos="576"/>
      </w:tabs>
      <w:spacing w:after="240"/>
      <w:ind w:left="576" w:right="0" w:hanging="576"/>
      <w:jc w:val="both"/>
    </w:pPr>
    <w:rPr>
      <w:rFonts w:ascii="Verdana" w:eastAsia="Batang" w:hAnsi="Verdana"/>
      <w:b w:val="0"/>
      <w:color w:val="000080"/>
      <w:sz w:val="28"/>
      <w:szCs w:val="18"/>
    </w:rPr>
  </w:style>
  <w:style w:type="character" w:customStyle="1" w:styleId="Heading2DCChar">
    <w:name w:val="Heading 2 DC Char"/>
    <w:basedOn w:val="DefaultParagraphFont"/>
    <w:link w:val="Heading2DC"/>
    <w:rsid w:val="001F6428"/>
    <w:rPr>
      <w:rFonts w:ascii="Verdana" w:eastAsia="Batang" w:hAnsi="Verdana" w:cs="Arial"/>
      <w:color w:val="000080"/>
      <w:sz w:val="28"/>
      <w:szCs w:val="18"/>
    </w:rPr>
  </w:style>
  <w:style w:type="paragraph" w:customStyle="1" w:styleId="Bullet1BlackCircle">
    <w:name w:val="Bullet 1 (Black Circle)"/>
    <w:basedOn w:val="Normal"/>
    <w:link w:val="Bullet1BlackCircleChar"/>
    <w:qFormat/>
    <w:rsid w:val="00CD152F"/>
    <w:pPr>
      <w:numPr>
        <w:numId w:val="21"/>
      </w:numPr>
      <w:tabs>
        <w:tab w:val="clear" w:pos="1440"/>
        <w:tab w:val="num" w:pos="270"/>
      </w:tabs>
      <w:spacing w:before="0"/>
      <w:ind w:left="270" w:hanging="270"/>
    </w:pPr>
    <w:rPr>
      <w:rFonts w:ascii="Arial" w:hAnsi="Arial"/>
      <w:sz w:val="20"/>
      <w:szCs w:val="20"/>
    </w:rPr>
  </w:style>
  <w:style w:type="character" w:customStyle="1" w:styleId="Bullet1BlackCircleChar">
    <w:name w:val="Bullet 1 (Black Circle) Char"/>
    <w:basedOn w:val="DefaultParagraphFont"/>
    <w:link w:val="Bullet1BlackCircle"/>
    <w:rsid w:val="00CD152F"/>
    <w:rPr>
      <w:rFonts w:ascii="Arial" w:hAnsi="Arial"/>
    </w:rPr>
  </w:style>
  <w:style w:type="paragraph" w:customStyle="1" w:styleId="Bulletlevel1">
    <w:name w:val="Bullet level 1"/>
    <w:basedOn w:val="Bodycopy"/>
    <w:link w:val="Bulletlevel1Char"/>
    <w:qFormat/>
    <w:rsid w:val="00ED3FBA"/>
    <w:pPr>
      <w:keepLines/>
      <w:numPr>
        <w:numId w:val="23"/>
      </w:numPr>
      <w:tabs>
        <w:tab w:val="clear" w:pos="175"/>
        <w:tab w:val="num" w:pos="360"/>
        <w:tab w:val="num" w:pos="432"/>
      </w:tabs>
      <w:spacing w:after="120"/>
      <w:ind w:left="0" w:firstLine="0"/>
    </w:pPr>
  </w:style>
  <w:style w:type="character" w:customStyle="1" w:styleId="Bulletlevel1Char">
    <w:name w:val="Bullet level 1 Char"/>
    <w:basedOn w:val="DefaultParagraphFont"/>
    <w:link w:val="Bulletlevel1"/>
    <w:rsid w:val="00ED3FBA"/>
    <w:rPr>
      <w:rFonts w:ascii="Arial" w:eastAsia="Times" w:hAnsi="Arial"/>
      <w:color w:val="000000"/>
      <w:sz w:val="19"/>
    </w:rPr>
  </w:style>
  <w:style w:type="table" w:styleId="TableColumns5">
    <w:name w:val="Table Columns 5"/>
    <w:basedOn w:val="TableNormal"/>
    <w:rsid w:val="00ED3FBA"/>
    <w:pPr>
      <w:spacing w:before="12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List1">
    <w:name w:val="Table List 1"/>
    <w:basedOn w:val="TableNormal"/>
    <w:rsid w:val="00ED3FBA"/>
    <w:pPr>
      <w:spacing w:before="12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261581"/>
    <w:pPr>
      <w:spacing w:before="12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LightShading-Accent4">
    <w:name w:val="Light Shading Accent 4"/>
    <w:basedOn w:val="TableNormal"/>
    <w:uiPriority w:val="60"/>
    <w:rsid w:val="00261581"/>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ableWeb3">
    <w:name w:val="Table Web 3"/>
    <w:basedOn w:val="TableNormal"/>
    <w:rsid w:val="00261581"/>
    <w:pPr>
      <w:spacing w:before="12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HTMLCode">
    <w:name w:val="HTML Code"/>
    <w:basedOn w:val="DefaultParagraphFont"/>
    <w:uiPriority w:val="99"/>
    <w:unhideWhenUsed/>
    <w:rsid w:val="002D333E"/>
    <w:rPr>
      <w:rFonts w:ascii="Courier New" w:eastAsia="Times New Roman" w:hAnsi="Courier New" w:cs="Courier New" w:hint="default"/>
      <w:sz w:val="26"/>
      <w:szCs w:val="26"/>
    </w:rPr>
  </w:style>
  <w:style w:type="paragraph" w:styleId="HTMLPreformatted">
    <w:name w:val="HTML Preformatted"/>
    <w:basedOn w:val="Normal"/>
    <w:link w:val="HTMLPreformattedChar"/>
    <w:uiPriority w:val="99"/>
    <w:unhideWhenUsed/>
    <w:rsid w:val="002D33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hAnsi="Courier New" w:cs="Courier New"/>
      <w:sz w:val="26"/>
      <w:szCs w:val="26"/>
    </w:rPr>
  </w:style>
  <w:style w:type="character" w:customStyle="1" w:styleId="HTMLPreformattedChar">
    <w:name w:val="HTML Preformatted Char"/>
    <w:basedOn w:val="DefaultParagraphFont"/>
    <w:link w:val="HTMLPreformatted"/>
    <w:uiPriority w:val="99"/>
    <w:rsid w:val="002D333E"/>
    <w:rPr>
      <w:rFonts w:ascii="Courier New" w:hAnsi="Courier New" w:cs="Courier New"/>
      <w:sz w:val="26"/>
      <w:szCs w:val="26"/>
    </w:rPr>
  </w:style>
  <w:style w:type="paragraph" w:customStyle="1" w:styleId="subhead2">
    <w:name w:val="subhead2"/>
    <w:basedOn w:val="Normal"/>
    <w:rsid w:val="002D333E"/>
    <w:pPr>
      <w:spacing w:before="100" w:beforeAutospacing="1" w:after="100" w:afterAutospacing="1"/>
    </w:pPr>
    <w:rPr>
      <w:rFonts w:ascii="Times New Roman" w:hAnsi="Times New Roman"/>
      <w:b/>
      <w:bCs/>
      <w:sz w:val="26"/>
      <w:szCs w:val="26"/>
    </w:rPr>
  </w:style>
  <w:style w:type="character" w:customStyle="1" w:styleId="secnum">
    <w:name w:val="secnum"/>
    <w:basedOn w:val="DefaultParagraphFont"/>
    <w:rsid w:val="002D333E"/>
  </w:style>
  <w:style w:type="character" w:customStyle="1" w:styleId="apple-style-span">
    <w:name w:val="apple-style-span"/>
    <w:basedOn w:val="DefaultParagraphFont"/>
    <w:rsid w:val="00672CA6"/>
  </w:style>
  <w:style w:type="paragraph" w:customStyle="1" w:styleId="Style2">
    <w:name w:val="Style 2"/>
    <w:basedOn w:val="Heading2"/>
    <w:link w:val="Style2Char"/>
    <w:qFormat/>
    <w:rsid w:val="00F56B88"/>
    <w:pPr>
      <w:numPr>
        <w:ilvl w:val="0"/>
        <w:numId w:val="0"/>
      </w:numPr>
      <w:tabs>
        <w:tab w:val="clear" w:pos="810"/>
        <w:tab w:val="num" w:pos="1530"/>
      </w:tabs>
      <w:spacing w:before="240" w:after="240"/>
      <w:ind w:left="1530" w:hanging="720"/>
    </w:pPr>
    <w:rPr>
      <w:rFonts w:ascii="Verdana" w:eastAsia="Times New Roman" w:hAnsi="Verdana"/>
      <w:color w:val="002776"/>
      <w:szCs w:val="32"/>
    </w:rPr>
  </w:style>
  <w:style w:type="character" w:customStyle="1" w:styleId="Style2Char">
    <w:name w:val="Style 2 Char"/>
    <w:link w:val="Style2"/>
    <w:rsid w:val="00F56B88"/>
    <w:rPr>
      <w:rFonts w:ascii="Verdana" w:hAnsi="Verdana" w:cs="Arial"/>
      <w:color w:val="002776"/>
      <w:sz w:val="22"/>
      <w:szCs w:val="32"/>
    </w:rPr>
  </w:style>
  <w:style w:type="paragraph" w:styleId="FootnoteText">
    <w:name w:val="footnote text"/>
    <w:basedOn w:val="Normal"/>
    <w:link w:val="FootnoteTextChar"/>
    <w:rsid w:val="002F4C74"/>
    <w:pPr>
      <w:spacing w:after="120"/>
    </w:pPr>
    <w:rPr>
      <w:sz w:val="20"/>
      <w:szCs w:val="20"/>
    </w:rPr>
  </w:style>
  <w:style w:type="character" w:customStyle="1" w:styleId="FootnoteTextChar">
    <w:name w:val="Footnote Text Char"/>
    <w:basedOn w:val="DefaultParagraphFont"/>
    <w:link w:val="FootnoteText"/>
    <w:rsid w:val="002F4C74"/>
    <w:rPr>
      <w:rFonts w:ascii="Verdana" w:hAnsi="Verdana"/>
    </w:rPr>
  </w:style>
  <w:style w:type="character" w:styleId="FootnoteReference">
    <w:name w:val="footnote reference"/>
    <w:rsid w:val="002F4C74"/>
    <w:rPr>
      <w:vertAlign w:val="superscript"/>
    </w:rPr>
  </w:style>
  <w:style w:type="character" w:customStyle="1" w:styleId="m1">
    <w:name w:val="m1"/>
    <w:rsid w:val="002F4C74"/>
    <w:rPr>
      <w:color w:val="0000FF"/>
    </w:rPr>
  </w:style>
  <w:style w:type="character" w:customStyle="1" w:styleId="t1">
    <w:name w:val="t1"/>
    <w:rsid w:val="002F4C74"/>
    <w:rPr>
      <w:color w:val="990000"/>
    </w:rPr>
  </w:style>
  <w:style w:type="character" w:customStyle="1" w:styleId="ns1">
    <w:name w:val="ns1"/>
    <w:rsid w:val="002F4C74"/>
    <w:rPr>
      <w:color w:val="FF0000"/>
    </w:rPr>
  </w:style>
  <w:style w:type="character" w:customStyle="1" w:styleId="b1">
    <w:name w:val="b1"/>
    <w:rsid w:val="002F4C74"/>
    <w:rPr>
      <w:rFonts w:ascii="Courier New" w:hAnsi="Courier New" w:cs="Courier New" w:hint="default"/>
      <w:b/>
      <w:bCs/>
      <w:strike w:val="0"/>
      <w:dstrike w:val="0"/>
      <w:color w:val="FF0000"/>
      <w:u w:val="none"/>
      <w:effect w:val="none"/>
    </w:rPr>
  </w:style>
  <w:style w:type="character" w:customStyle="1" w:styleId="tx1">
    <w:name w:val="tx1"/>
    <w:rsid w:val="002F4C74"/>
    <w:rPr>
      <w:b/>
      <w:bCs/>
    </w:rPr>
  </w:style>
  <w:style w:type="character" w:customStyle="1" w:styleId="apple-converted-space">
    <w:name w:val="apple-converted-space"/>
    <w:basedOn w:val="DefaultParagraphFont"/>
    <w:rsid w:val="005A4265"/>
  </w:style>
  <w:style w:type="paragraph" w:customStyle="1" w:styleId="Heading114pt">
    <w:name w:val="Heading 1 + 14 pt"/>
    <w:basedOn w:val="Heading1"/>
    <w:rsid w:val="00E276E8"/>
    <w:pPr>
      <w:pageBreakBefore w:val="0"/>
      <w:numPr>
        <w:numId w:val="0"/>
      </w:numPr>
      <w:tabs>
        <w:tab w:val="num" w:pos="0"/>
      </w:tabs>
      <w:spacing w:before="120" w:after="60" w:line="240" w:lineRule="atLeast"/>
    </w:pPr>
    <w:rPr>
      <w:rFonts w:ascii="Arial" w:eastAsia="Times New Roman" w:hAnsi="Arial"/>
      <w:b/>
      <w:bCs/>
      <w:color w:val="auto"/>
      <w:spacing w:val="0"/>
      <w:kern w:val="32"/>
      <w:sz w:val="28"/>
      <w:szCs w:val="20"/>
      <w:lang w:eastAsia="ja-JP"/>
    </w:rPr>
  </w:style>
  <w:style w:type="paragraph" w:customStyle="1" w:styleId="Heading212pt">
    <w:name w:val="Heading 2 + 12 pt"/>
    <w:basedOn w:val="Heading2"/>
    <w:rsid w:val="00E276E8"/>
    <w:pPr>
      <w:numPr>
        <w:ilvl w:val="0"/>
        <w:numId w:val="0"/>
      </w:numPr>
      <w:tabs>
        <w:tab w:val="clear" w:pos="810"/>
        <w:tab w:val="num" w:pos="720"/>
      </w:tabs>
      <w:spacing w:before="120" w:after="60" w:line="240" w:lineRule="atLeast"/>
      <w:ind w:left="720"/>
    </w:pPr>
    <w:rPr>
      <w:rFonts w:eastAsia="Times New Roman" w:cs="Times New Roman"/>
      <w:b/>
      <w:bCs/>
      <w:color w:val="auto"/>
      <w:szCs w:val="20"/>
      <w:lang w:eastAsia="ja-JP"/>
    </w:rPr>
  </w:style>
  <w:style w:type="character" w:styleId="Strong">
    <w:name w:val="Strong"/>
    <w:basedOn w:val="DefaultParagraphFont"/>
    <w:uiPriority w:val="22"/>
    <w:qFormat/>
    <w:rsid w:val="007819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18701">
      <w:bodyDiv w:val="1"/>
      <w:marLeft w:val="0"/>
      <w:marRight w:val="0"/>
      <w:marTop w:val="0"/>
      <w:marBottom w:val="0"/>
      <w:divBdr>
        <w:top w:val="none" w:sz="0" w:space="0" w:color="auto"/>
        <w:left w:val="none" w:sz="0" w:space="0" w:color="auto"/>
        <w:bottom w:val="none" w:sz="0" w:space="0" w:color="auto"/>
        <w:right w:val="none" w:sz="0" w:space="0" w:color="auto"/>
      </w:divBdr>
    </w:div>
    <w:div w:id="30303586">
      <w:bodyDiv w:val="1"/>
      <w:marLeft w:val="0"/>
      <w:marRight w:val="0"/>
      <w:marTop w:val="0"/>
      <w:marBottom w:val="0"/>
      <w:divBdr>
        <w:top w:val="none" w:sz="0" w:space="0" w:color="auto"/>
        <w:left w:val="none" w:sz="0" w:space="0" w:color="auto"/>
        <w:bottom w:val="none" w:sz="0" w:space="0" w:color="auto"/>
        <w:right w:val="none" w:sz="0" w:space="0" w:color="auto"/>
      </w:divBdr>
    </w:div>
    <w:div w:id="103117241">
      <w:bodyDiv w:val="1"/>
      <w:marLeft w:val="0"/>
      <w:marRight w:val="0"/>
      <w:marTop w:val="0"/>
      <w:marBottom w:val="0"/>
      <w:divBdr>
        <w:top w:val="none" w:sz="0" w:space="0" w:color="auto"/>
        <w:left w:val="none" w:sz="0" w:space="0" w:color="auto"/>
        <w:bottom w:val="none" w:sz="0" w:space="0" w:color="auto"/>
        <w:right w:val="none" w:sz="0" w:space="0" w:color="auto"/>
      </w:divBdr>
      <w:divsChild>
        <w:div w:id="1768378857">
          <w:marLeft w:val="0"/>
          <w:marRight w:val="0"/>
          <w:marTop w:val="0"/>
          <w:marBottom w:val="0"/>
          <w:divBdr>
            <w:top w:val="none" w:sz="0" w:space="0" w:color="auto"/>
            <w:left w:val="none" w:sz="0" w:space="0" w:color="auto"/>
            <w:bottom w:val="none" w:sz="0" w:space="0" w:color="auto"/>
            <w:right w:val="none" w:sz="0" w:space="0" w:color="auto"/>
          </w:divBdr>
          <w:divsChild>
            <w:div w:id="1397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4885">
      <w:bodyDiv w:val="1"/>
      <w:marLeft w:val="0"/>
      <w:marRight w:val="0"/>
      <w:marTop w:val="0"/>
      <w:marBottom w:val="0"/>
      <w:divBdr>
        <w:top w:val="none" w:sz="0" w:space="0" w:color="auto"/>
        <w:left w:val="none" w:sz="0" w:space="0" w:color="auto"/>
        <w:bottom w:val="none" w:sz="0" w:space="0" w:color="auto"/>
        <w:right w:val="none" w:sz="0" w:space="0" w:color="auto"/>
      </w:divBdr>
    </w:div>
    <w:div w:id="131753732">
      <w:bodyDiv w:val="1"/>
      <w:marLeft w:val="0"/>
      <w:marRight w:val="0"/>
      <w:marTop w:val="0"/>
      <w:marBottom w:val="0"/>
      <w:divBdr>
        <w:top w:val="none" w:sz="0" w:space="0" w:color="auto"/>
        <w:left w:val="none" w:sz="0" w:space="0" w:color="auto"/>
        <w:bottom w:val="none" w:sz="0" w:space="0" w:color="auto"/>
        <w:right w:val="none" w:sz="0" w:space="0" w:color="auto"/>
      </w:divBdr>
    </w:div>
    <w:div w:id="135100733">
      <w:bodyDiv w:val="1"/>
      <w:marLeft w:val="0"/>
      <w:marRight w:val="0"/>
      <w:marTop w:val="0"/>
      <w:marBottom w:val="0"/>
      <w:divBdr>
        <w:top w:val="none" w:sz="0" w:space="0" w:color="auto"/>
        <w:left w:val="none" w:sz="0" w:space="0" w:color="auto"/>
        <w:bottom w:val="none" w:sz="0" w:space="0" w:color="auto"/>
        <w:right w:val="none" w:sz="0" w:space="0" w:color="auto"/>
      </w:divBdr>
      <w:divsChild>
        <w:div w:id="1141269147">
          <w:marLeft w:val="0"/>
          <w:marRight w:val="0"/>
          <w:marTop w:val="0"/>
          <w:marBottom w:val="0"/>
          <w:divBdr>
            <w:top w:val="none" w:sz="0" w:space="0" w:color="auto"/>
            <w:left w:val="none" w:sz="0" w:space="0" w:color="auto"/>
            <w:bottom w:val="none" w:sz="0" w:space="0" w:color="auto"/>
            <w:right w:val="none" w:sz="0" w:space="0" w:color="auto"/>
          </w:divBdr>
          <w:divsChild>
            <w:div w:id="348220008">
              <w:marLeft w:val="0"/>
              <w:marRight w:val="0"/>
              <w:marTop w:val="0"/>
              <w:marBottom w:val="0"/>
              <w:divBdr>
                <w:top w:val="none" w:sz="0" w:space="0" w:color="auto"/>
                <w:left w:val="none" w:sz="0" w:space="0" w:color="auto"/>
                <w:bottom w:val="none" w:sz="0" w:space="0" w:color="auto"/>
                <w:right w:val="none" w:sz="0" w:space="0" w:color="auto"/>
              </w:divBdr>
            </w:div>
            <w:div w:id="365641516">
              <w:marLeft w:val="0"/>
              <w:marRight w:val="0"/>
              <w:marTop w:val="0"/>
              <w:marBottom w:val="0"/>
              <w:divBdr>
                <w:top w:val="none" w:sz="0" w:space="0" w:color="auto"/>
                <w:left w:val="none" w:sz="0" w:space="0" w:color="auto"/>
                <w:bottom w:val="none" w:sz="0" w:space="0" w:color="auto"/>
                <w:right w:val="none" w:sz="0" w:space="0" w:color="auto"/>
              </w:divBdr>
            </w:div>
            <w:div w:id="114800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894">
      <w:bodyDiv w:val="1"/>
      <w:marLeft w:val="0"/>
      <w:marRight w:val="0"/>
      <w:marTop w:val="0"/>
      <w:marBottom w:val="0"/>
      <w:divBdr>
        <w:top w:val="none" w:sz="0" w:space="0" w:color="auto"/>
        <w:left w:val="none" w:sz="0" w:space="0" w:color="auto"/>
        <w:bottom w:val="none" w:sz="0" w:space="0" w:color="auto"/>
        <w:right w:val="none" w:sz="0" w:space="0" w:color="auto"/>
      </w:divBdr>
    </w:div>
    <w:div w:id="192773517">
      <w:bodyDiv w:val="1"/>
      <w:marLeft w:val="0"/>
      <w:marRight w:val="0"/>
      <w:marTop w:val="0"/>
      <w:marBottom w:val="0"/>
      <w:divBdr>
        <w:top w:val="none" w:sz="0" w:space="0" w:color="auto"/>
        <w:left w:val="none" w:sz="0" w:space="0" w:color="auto"/>
        <w:bottom w:val="none" w:sz="0" w:space="0" w:color="auto"/>
        <w:right w:val="none" w:sz="0" w:space="0" w:color="auto"/>
      </w:divBdr>
    </w:div>
    <w:div w:id="218976606">
      <w:bodyDiv w:val="1"/>
      <w:marLeft w:val="0"/>
      <w:marRight w:val="0"/>
      <w:marTop w:val="0"/>
      <w:marBottom w:val="0"/>
      <w:divBdr>
        <w:top w:val="none" w:sz="0" w:space="0" w:color="auto"/>
        <w:left w:val="none" w:sz="0" w:space="0" w:color="auto"/>
        <w:bottom w:val="none" w:sz="0" w:space="0" w:color="auto"/>
        <w:right w:val="none" w:sz="0" w:space="0" w:color="auto"/>
      </w:divBdr>
    </w:div>
    <w:div w:id="220361939">
      <w:bodyDiv w:val="1"/>
      <w:marLeft w:val="0"/>
      <w:marRight w:val="0"/>
      <w:marTop w:val="0"/>
      <w:marBottom w:val="0"/>
      <w:divBdr>
        <w:top w:val="none" w:sz="0" w:space="0" w:color="auto"/>
        <w:left w:val="none" w:sz="0" w:space="0" w:color="auto"/>
        <w:bottom w:val="none" w:sz="0" w:space="0" w:color="auto"/>
        <w:right w:val="none" w:sz="0" w:space="0" w:color="auto"/>
      </w:divBdr>
    </w:div>
    <w:div w:id="270401864">
      <w:bodyDiv w:val="1"/>
      <w:marLeft w:val="0"/>
      <w:marRight w:val="0"/>
      <w:marTop w:val="0"/>
      <w:marBottom w:val="0"/>
      <w:divBdr>
        <w:top w:val="none" w:sz="0" w:space="0" w:color="auto"/>
        <w:left w:val="none" w:sz="0" w:space="0" w:color="auto"/>
        <w:bottom w:val="none" w:sz="0" w:space="0" w:color="auto"/>
        <w:right w:val="none" w:sz="0" w:space="0" w:color="auto"/>
      </w:divBdr>
    </w:div>
    <w:div w:id="277879841">
      <w:bodyDiv w:val="1"/>
      <w:marLeft w:val="0"/>
      <w:marRight w:val="0"/>
      <w:marTop w:val="0"/>
      <w:marBottom w:val="0"/>
      <w:divBdr>
        <w:top w:val="none" w:sz="0" w:space="0" w:color="auto"/>
        <w:left w:val="none" w:sz="0" w:space="0" w:color="auto"/>
        <w:bottom w:val="none" w:sz="0" w:space="0" w:color="auto"/>
        <w:right w:val="none" w:sz="0" w:space="0" w:color="auto"/>
      </w:divBdr>
    </w:div>
    <w:div w:id="295912528">
      <w:bodyDiv w:val="1"/>
      <w:marLeft w:val="0"/>
      <w:marRight w:val="0"/>
      <w:marTop w:val="0"/>
      <w:marBottom w:val="0"/>
      <w:divBdr>
        <w:top w:val="none" w:sz="0" w:space="0" w:color="auto"/>
        <w:left w:val="none" w:sz="0" w:space="0" w:color="auto"/>
        <w:bottom w:val="none" w:sz="0" w:space="0" w:color="auto"/>
        <w:right w:val="none" w:sz="0" w:space="0" w:color="auto"/>
      </w:divBdr>
      <w:divsChild>
        <w:div w:id="20471375">
          <w:marLeft w:val="0"/>
          <w:marRight w:val="0"/>
          <w:marTop w:val="0"/>
          <w:marBottom w:val="0"/>
          <w:divBdr>
            <w:top w:val="none" w:sz="0" w:space="0" w:color="auto"/>
            <w:left w:val="none" w:sz="0" w:space="0" w:color="auto"/>
            <w:bottom w:val="none" w:sz="0" w:space="0" w:color="auto"/>
            <w:right w:val="none" w:sz="0" w:space="0" w:color="auto"/>
          </w:divBdr>
        </w:div>
        <w:div w:id="230311149">
          <w:marLeft w:val="0"/>
          <w:marRight w:val="0"/>
          <w:marTop w:val="0"/>
          <w:marBottom w:val="0"/>
          <w:divBdr>
            <w:top w:val="none" w:sz="0" w:space="0" w:color="auto"/>
            <w:left w:val="none" w:sz="0" w:space="0" w:color="auto"/>
            <w:bottom w:val="none" w:sz="0" w:space="0" w:color="auto"/>
            <w:right w:val="none" w:sz="0" w:space="0" w:color="auto"/>
          </w:divBdr>
        </w:div>
        <w:div w:id="1079712718">
          <w:marLeft w:val="0"/>
          <w:marRight w:val="0"/>
          <w:marTop w:val="0"/>
          <w:marBottom w:val="0"/>
          <w:divBdr>
            <w:top w:val="none" w:sz="0" w:space="0" w:color="auto"/>
            <w:left w:val="none" w:sz="0" w:space="0" w:color="auto"/>
            <w:bottom w:val="none" w:sz="0" w:space="0" w:color="auto"/>
            <w:right w:val="none" w:sz="0" w:space="0" w:color="auto"/>
          </w:divBdr>
        </w:div>
        <w:div w:id="1103112854">
          <w:marLeft w:val="0"/>
          <w:marRight w:val="0"/>
          <w:marTop w:val="0"/>
          <w:marBottom w:val="0"/>
          <w:divBdr>
            <w:top w:val="none" w:sz="0" w:space="0" w:color="auto"/>
            <w:left w:val="none" w:sz="0" w:space="0" w:color="auto"/>
            <w:bottom w:val="none" w:sz="0" w:space="0" w:color="auto"/>
            <w:right w:val="none" w:sz="0" w:space="0" w:color="auto"/>
          </w:divBdr>
        </w:div>
        <w:div w:id="1382709684">
          <w:marLeft w:val="0"/>
          <w:marRight w:val="0"/>
          <w:marTop w:val="0"/>
          <w:marBottom w:val="0"/>
          <w:divBdr>
            <w:top w:val="none" w:sz="0" w:space="0" w:color="auto"/>
            <w:left w:val="none" w:sz="0" w:space="0" w:color="auto"/>
            <w:bottom w:val="none" w:sz="0" w:space="0" w:color="auto"/>
            <w:right w:val="none" w:sz="0" w:space="0" w:color="auto"/>
          </w:divBdr>
        </w:div>
        <w:div w:id="1416244619">
          <w:marLeft w:val="0"/>
          <w:marRight w:val="0"/>
          <w:marTop w:val="0"/>
          <w:marBottom w:val="0"/>
          <w:divBdr>
            <w:top w:val="none" w:sz="0" w:space="0" w:color="auto"/>
            <w:left w:val="none" w:sz="0" w:space="0" w:color="auto"/>
            <w:bottom w:val="none" w:sz="0" w:space="0" w:color="auto"/>
            <w:right w:val="none" w:sz="0" w:space="0" w:color="auto"/>
          </w:divBdr>
        </w:div>
      </w:divsChild>
    </w:div>
    <w:div w:id="318000942">
      <w:bodyDiv w:val="1"/>
      <w:marLeft w:val="0"/>
      <w:marRight w:val="0"/>
      <w:marTop w:val="0"/>
      <w:marBottom w:val="0"/>
      <w:divBdr>
        <w:top w:val="none" w:sz="0" w:space="0" w:color="auto"/>
        <w:left w:val="none" w:sz="0" w:space="0" w:color="auto"/>
        <w:bottom w:val="none" w:sz="0" w:space="0" w:color="auto"/>
        <w:right w:val="none" w:sz="0" w:space="0" w:color="auto"/>
      </w:divBdr>
    </w:div>
    <w:div w:id="325934469">
      <w:bodyDiv w:val="1"/>
      <w:marLeft w:val="0"/>
      <w:marRight w:val="0"/>
      <w:marTop w:val="0"/>
      <w:marBottom w:val="0"/>
      <w:divBdr>
        <w:top w:val="none" w:sz="0" w:space="0" w:color="auto"/>
        <w:left w:val="none" w:sz="0" w:space="0" w:color="auto"/>
        <w:bottom w:val="none" w:sz="0" w:space="0" w:color="auto"/>
        <w:right w:val="none" w:sz="0" w:space="0" w:color="auto"/>
      </w:divBdr>
    </w:div>
    <w:div w:id="327756417">
      <w:bodyDiv w:val="1"/>
      <w:marLeft w:val="0"/>
      <w:marRight w:val="0"/>
      <w:marTop w:val="0"/>
      <w:marBottom w:val="0"/>
      <w:divBdr>
        <w:top w:val="none" w:sz="0" w:space="0" w:color="auto"/>
        <w:left w:val="none" w:sz="0" w:space="0" w:color="auto"/>
        <w:bottom w:val="none" w:sz="0" w:space="0" w:color="auto"/>
        <w:right w:val="none" w:sz="0" w:space="0" w:color="auto"/>
      </w:divBdr>
    </w:div>
    <w:div w:id="329453186">
      <w:bodyDiv w:val="1"/>
      <w:marLeft w:val="0"/>
      <w:marRight w:val="0"/>
      <w:marTop w:val="0"/>
      <w:marBottom w:val="0"/>
      <w:divBdr>
        <w:top w:val="none" w:sz="0" w:space="0" w:color="auto"/>
        <w:left w:val="none" w:sz="0" w:space="0" w:color="auto"/>
        <w:bottom w:val="none" w:sz="0" w:space="0" w:color="auto"/>
        <w:right w:val="none" w:sz="0" w:space="0" w:color="auto"/>
      </w:divBdr>
    </w:div>
    <w:div w:id="392698641">
      <w:bodyDiv w:val="1"/>
      <w:marLeft w:val="0"/>
      <w:marRight w:val="0"/>
      <w:marTop w:val="0"/>
      <w:marBottom w:val="0"/>
      <w:divBdr>
        <w:top w:val="none" w:sz="0" w:space="0" w:color="auto"/>
        <w:left w:val="none" w:sz="0" w:space="0" w:color="auto"/>
        <w:bottom w:val="none" w:sz="0" w:space="0" w:color="auto"/>
        <w:right w:val="none" w:sz="0" w:space="0" w:color="auto"/>
      </w:divBdr>
    </w:div>
    <w:div w:id="405735469">
      <w:bodyDiv w:val="1"/>
      <w:marLeft w:val="0"/>
      <w:marRight w:val="0"/>
      <w:marTop w:val="0"/>
      <w:marBottom w:val="0"/>
      <w:divBdr>
        <w:top w:val="none" w:sz="0" w:space="0" w:color="auto"/>
        <w:left w:val="none" w:sz="0" w:space="0" w:color="auto"/>
        <w:bottom w:val="none" w:sz="0" w:space="0" w:color="auto"/>
        <w:right w:val="none" w:sz="0" w:space="0" w:color="auto"/>
      </w:divBdr>
      <w:divsChild>
        <w:div w:id="2799967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7804267">
              <w:marLeft w:val="0"/>
              <w:marRight w:val="0"/>
              <w:marTop w:val="120"/>
              <w:marBottom w:val="120"/>
              <w:divBdr>
                <w:top w:val="none" w:sz="0" w:space="0" w:color="auto"/>
                <w:left w:val="none" w:sz="0" w:space="0" w:color="auto"/>
                <w:bottom w:val="none" w:sz="0" w:space="0" w:color="auto"/>
                <w:right w:val="none" w:sz="0" w:space="0" w:color="auto"/>
              </w:divBdr>
              <w:divsChild>
                <w:div w:id="12346026">
                  <w:marLeft w:val="0"/>
                  <w:marRight w:val="0"/>
                  <w:marTop w:val="120"/>
                  <w:marBottom w:val="120"/>
                  <w:divBdr>
                    <w:top w:val="none" w:sz="0" w:space="0" w:color="auto"/>
                    <w:left w:val="none" w:sz="0" w:space="0" w:color="auto"/>
                    <w:bottom w:val="none" w:sz="0" w:space="0" w:color="auto"/>
                    <w:right w:val="none" w:sz="0" w:space="0" w:color="auto"/>
                  </w:divBdr>
                </w:div>
                <w:div w:id="290672494">
                  <w:marLeft w:val="0"/>
                  <w:marRight w:val="0"/>
                  <w:marTop w:val="120"/>
                  <w:marBottom w:val="120"/>
                  <w:divBdr>
                    <w:top w:val="none" w:sz="0" w:space="0" w:color="auto"/>
                    <w:left w:val="none" w:sz="0" w:space="0" w:color="auto"/>
                    <w:bottom w:val="none" w:sz="0" w:space="0" w:color="auto"/>
                    <w:right w:val="none" w:sz="0" w:space="0" w:color="auto"/>
                  </w:divBdr>
                </w:div>
                <w:div w:id="307049991">
                  <w:marLeft w:val="0"/>
                  <w:marRight w:val="0"/>
                  <w:marTop w:val="120"/>
                  <w:marBottom w:val="120"/>
                  <w:divBdr>
                    <w:top w:val="none" w:sz="0" w:space="0" w:color="auto"/>
                    <w:left w:val="none" w:sz="0" w:space="0" w:color="auto"/>
                    <w:bottom w:val="none" w:sz="0" w:space="0" w:color="auto"/>
                    <w:right w:val="none" w:sz="0" w:space="0" w:color="auto"/>
                  </w:divBdr>
                </w:div>
                <w:div w:id="480269036">
                  <w:marLeft w:val="0"/>
                  <w:marRight w:val="0"/>
                  <w:marTop w:val="120"/>
                  <w:marBottom w:val="120"/>
                  <w:divBdr>
                    <w:top w:val="none" w:sz="0" w:space="0" w:color="auto"/>
                    <w:left w:val="none" w:sz="0" w:space="0" w:color="auto"/>
                    <w:bottom w:val="none" w:sz="0" w:space="0" w:color="auto"/>
                    <w:right w:val="none" w:sz="0" w:space="0" w:color="auto"/>
                  </w:divBdr>
                </w:div>
                <w:div w:id="554321616">
                  <w:marLeft w:val="0"/>
                  <w:marRight w:val="0"/>
                  <w:marTop w:val="120"/>
                  <w:marBottom w:val="120"/>
                  <w:divBdr>
                    <w:top w:val="none" w:sz="0" w:space="0" w:color="auto"/>
                    <w:left w:val="none" w:sz="0" w:space="0" w:color="auto"/>
                    <w:bottom w:val="none" w:sz="0" w:space="0" w:color="auto"/>
                    <w:right w:val="none" w:sz="0" w:space="0" w:color="auto"/>
                  </w:divBdr>
                </w:div>
                <w:div w:id="700591505">
                  <w:marLeft w:val="0"/>
                  <w:marRight w:val="0"/>
                  <w:marTop w:val="120"/>
                  <w:marBottom w:val="120"/>
                  <w:divBdr>
                    <w:top w:val="none" w:sz="0" w:space="0" w:color="auto"/>
                    <w:left w:val="none" w:sz="0" w:space="0" w:color="auto"/>
                    <w:bottom w:val="none" w:sz="0" w:space="0" w:color="auto"/>
                    <w:right w:val="none" w:sz="0" w:space="0" w:color="auto"/>
                  </w:divBdr>
                </w:div>
                <w:div w:id="755177940">
                  <w:marLeft w:val="0"/>
                  <w:marRight w:val="0"/>
                  <w:marTop w:val="120"/>
                  <w:marBottom w:val="120"/>
                  <w:divBdr>
                    <w:top w:val="none" w:sz="0" w:space="0" w:color="auto"/>
                    <w:left w:val="none" w:sz="0" w:space="0" w:color="auto"/>
                    <w:bottom w:val="none" w:sz="0" w:space="0" w:color="auto"/>
                    <w:right w:val="none" w:sz="0" w:space="0" w:color="auto"/>
                  </w:divBdr>
                </w:div>
                <w:div w:id="886144357">
                  <w:marLeft w:val="0"/>
                  <w:marRight w:val="0"/>
                  <w:marTop w:val="120"/>
                  <w:marBottom w:val="120"/>
                  <w:divBdr>
                    <w:top w:val="none" w:sz="0" w:space="0" w:color="auto"/>
                    <w:left w:val="none" w:sz="0" w:space="0" w:color="auto"/>
                    <w:bottom w:val="none" w:sz="0" w:space="0" w:color="auto"/>
                    <w:right w:val="none" w:sz="0" w:space="0" w:color="auto"/>
                  </w:divBdr>
                </w:div>
                <w:div w:id="1165824438">
                  <w:marLeft w:val="0"/>
                  <w:marRight w:val="0"/>
                  <w:marTop w:val="120"/>
                  <w:marBottom w:val="120"/>
                  <w:divBdr>
                    <w:top w:val="none" w:sz="0" w:space="0" w:color="auto"/>
                    <w:left w:val="none" w:sz="0" w:space="0" w:color="auto"/>
                    <w:bottom w:val="none" w:sz="0" w:space="0" w:color="auto"/>
                    <w:right w:val="none" w:sz="0" w:space="0" w:color="auto"/>
                  </w:divBdr>
                </w:div>
                <w:div w:id="1222252024">
                  <w:marLeft w:val="0"/>
                  <w:marRight w:val="0"/>
                  <w:marTop w:val="120"/>
                  <w:marBottom w:val="120"/>
                  <w:divBdr>
                    <w:top w:val="none" w:sz="0" w:space="0" w:color="auto"/>
                    <w:left w:val="none" w:sz="0" w:space="0" w:color="auto"/>
                    <w:bottom w:val="none" w:sz="0" w:space="0" w:color="auto"/>
                    <w:right w:val="none" w:sz="0" w:space="0" w:color="auto"/>
                  </w:divBdr>
                </w:div>
                <w:div w:id="1269389789">
                  <w:marLeft w:val="0"/>
                  <w:marRight w:val="0"/>
                  <w:marTop w:val="120"/>
                  <w:marBottom w:val="120"/>
                  <w:divBdr>
                    <w:top w:val="none" w:sz="0" w:space="0" w:color="auto"/>
                    <w:left w:val="none" w:sz="0" w:space="0" w:color="auto"/>
                    <w:bottom w:val="none" w:sz="0" w:space="0" w:color="auto"/>
                    <w:right w:val="none" w:sz="0" w:space="0" w:color="auto"/>
                  </w:divBdr>
                </w:div>
                <w:div w:id="1298756690">
                  <w:marLeft w:val="0"/>
                  <w:marRight w:val="0"/>
                  <w:marTop w:val="120"/>
                  <w:marBottom w:val="120"/>
                  <w:divBdr>
                    <w:top w:val="none" w:sz="0" w:space="0" w:color="auto"/>
                    <w:left w:val="none" w:sz="0" w:space="0" w:color="auto"/>
                    <w:bottom w:val="none" w:sz="0" w:space="0" w:color="auto"/>
                    <w:right w:val="none" w:sz="0" w:space="0" w:color="auto"/>
                  </w:divBdr>
                </w:div>
                <w:div w:id="1477651282">
                  <w:marLeft w:val="0"/>
                  <w:marRight w:val="0"/>
                  <w:marTop w:val="120"/>
                  <w:marBottom w:val="120"/>
                  <w:divBdr>
                    <w:top w:val="none" w:sz="0" w:space="0" w:color="auto"/>
                    <w:left w:val="none" w:sz="0" w:space="0" w:color="auto"/>
                    <w:bottom w:val="none" w:sz="0" w:space="0" w:color="auto"/>
                    <w:right w:val="none" w:sz="0" w:space="0" w:color="auto"/>
                  </w:divBdr>
                </w:div>
                <w:div w:id="149156154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417294097">
      <w:bodyDiv w:val="1"/>
      <w:marLeft w:val="0"/>
      <w:marRight w:val="0"/>
      <w:marTop w:val="0"/>
      <w:marBottom w:val="0"/>
      <w:divBdr>
        <w:top w:val="none" w:sz="0" w:space="0" w:color="auto"/>
        <w:left w:val="none" w:sz="0" w:space="0" w:color="auto"/>
        <w:bottom w:val="none" w:sz="0" w:space="0" w:color="auto"/>
        <w:right w:val="none" w:sz="0" w:space="0" w:color="auto"/>
      </w:divBdr>
    </w:div>
    <w:div w:id="427194865">
      <w:bodyDiv w:val="1"/>
      <w:marLeft w:val="0"/>
      <w:marRight w:val="0"/>
      <w:marTop w:val="0"/>
      <w:marBottom w:val="0"/>
      <w:divBdr>
        <w:top w:val="none" w:sz="0" w:space="0" w:color="auto"/>
        <w:left w:val="none" w:sz="0" w:space="0" w:color="auto"/>
        <w:bottom w:val="none" w:sz="0" w:space="0" w:color="auto"/>
        <w:right w:val="none" w:sz="0" w:space="0" w:color="auto"/>
      </w:divBdr>
    </w:div>
    <w:div w:id="471602103">
      <w:bodyDiv w:val="1"/>
      <w:marLeft w:val="0"/>
      <w:marRight w:val="0"/>
      <w:marTop w:val="0"/>
      <w:marBottom w:val="0"/>
      <w:divBdr>
        <w:top w:val="none" w:sz="0" w:space="0" w:color="auto"/>
        <w:left w:val="none" w:sz="0" w:space="0" w:color="auto"/>
        <w:bottom w:val="none" w:sz="0" w:space="0" w:color="auto"/>
        <w:right w:val="none" w:sz="0" w:space="0" w:color="auto"/>
      </w:divBdr>
      <w:divsChild>
        <w:div w:id="744496221">
          <w:marLeft w:val="0"/>
          <w:marRight w:val="0"/>
          <w:marTop w:val="0"/>
          <w:marBottom w:val="0"/>
          <w:divBdr>
            <w:top w:val="none" w:sz="0" w:space="0" w:color="auto"/>
            <w:left w:val="none" w:sz="0" w:space="0" w:color="auto"/>
            <w:bottom w:val="none" w:sz="0" w:space="0" w:color="auto"/>
            <w:right w:val="none" w:sz="0" w:space="0" w:color="auto"/>
          </w:divBdr>
          <w:divsChild>
            <w:div w:id="1059011229">
              <w:marLeft w:val="0"/>
              <w:marRight w:val="0"/>
              <w:marTop w:val="0"/>
              <w:marBottom w:val="0"/>
              <w:divBdr>
                <w:top w:val="none" w:sz="0" w:space="0" w:color="auto"/>
                <w:left w:val="none" w:sz="0" w:space="0" w:color="auto"/>
                <w:bottom w:val="none" w:sz="0" w:space="0" w:color="auto"/>
                <w:right w:val="none" w:sz="0" w:space="0" w:color="auto"/>
              </w:divBdr>
              <w:divsChild>
                <w:div w:id="2107535198">
                  <w:marLeft w:val="0"/>
                  <w:marRight w:val="0"/>
                  <w:marTop w:val="0"/>
                  <w:marBottom w:val="0"/>
                  <w:divBdr>
                    <w:top w:val="none" w:sz="0" w:space="0" w:color="auto"/>
                    <w:left w:val="none" w:sz="0" w:space="0" w:color="auto"/>
                    <w:bottom w:val="none" w:sz="0" w:space="0" w:color="auto"/>
                    <w:right w:val="none" w:sz="0" w:space="0" w:color="auto"/>
                  </w:divBdr>
                </w:div>
                <w:div w:id="64227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289517">
      <w:bodyDiv w:val="1"/>
      <w:marLeft w:val="0"/>
      <w:marRight w:val="0"/>
      <w:marTop w:val="0"/>
      <w:marBottom w:val="0"/>
      <w:divBdr>
        <w:top w:val="none" w:sz="0" w:space="0" w:color="auto"/>
        <w:left w:val="none" w:sz="0" w:space="0" w:color="auto"/>
        <w:bottom w:val="none" w:sz="0" w:space="0" w:color="auto"/>
        <w:right w:val="none" w:sz="0" w:space="0" w:color="auto"/>
      </w:divBdr>
    </w:div>
    <w:div w:id="500238794">
      <w:bodyDiv w:val="1"/>
      <w:marLeft w:val="0"/>
      <w:marRight w:val="0"/>
      <w:marTop w:val="0"/>
      <w:marBottom w:val="0"/>
      <w:divBdr>
        <w:top w:val="none" w:sz="0" w:space="0" w:color="auto"/>
        <w:left w:val="none" w:sz="0" w:space="0" w:color="auto"/>
        <w:bottom w:val="none" w:sz="0" w:space="0" w:color="auto"/>
        <w:right w:val="none" w:sz="0" w:space="0" w:color="auto"/>
      </w:divBdr>
      <w:divsChild>
        <w:div w:id="318732245">
          <w:marLeft w:val="0"/>
          <w:marRight w:val="0"/>
          <w:marTop w:val="0"/>
          <w:marBottom w:val="0"/>
          <w:divBdr>
            <w:top w:val="none" w:sz="0" w:space="0" w:color="auto"/>
            <w:left w:val="none" w:sz="0" w:space="0" w:color="auto"/>
            <w:bottom w:val="none" w:sz="0" w:space="0" w:color="auto"/>
            <w:right w:val="none" w:sz="0" w:space="0" w:color="auto"/>
          </w:divBdr>
        </w:div>
        <w:div w:id="418330969">
          <w:marLeft w:val="0"/>
          <w:marRight w:val="0"/>
          <w:marTop w:val="0"/>
          <w:marBottom w:val="0"/>
          <w:divBdr>
            <w:top w:val="none" w:sz="0" w:space="0" w:color="auto"/>
            <w:left w:val="none" w:sz="0" w:space="0" w:color="auto"/>
            <w:bottom w:val="none" w:sz="0" w:space="0" w:color="auto"/>
            <w:right w:val="none" w:sz="0" w:space="0" w:color="auto"/>
          </w:divBdr>
        </w:div>
        <w:div w:id="533428553">
          <w:marLeft w:val="0"/>
          <w:marRight w:val="0"/>
          <w:marTop w:val="0"/>
          <w:marBottom w:val="0"/>
          <w:divBdr>
            <w:top w:val="none" w:sz="0" w:space="0" w:color="auto"/>
            <w:left w:val="none" w:sz="0" w:space="0" w:color="auto"/>
            <w:bottom w:val="none" w:sz="0" w:space="0" w:color="auto"/>
            <w:right w:val="none" w:sz="0" w:space="0" w:color="auto"/>
          </w:divBdr>
        </w:div>
        <w:div w:id="611713814">
          <w:marLeft w:val="0"/>
          <w:marRight w:val="0"/>
          <w:marTop w:val="0"/>
          <w:marBottom w:val="0"/>
          <w:divBdr>
            <w:top w:val="none" w:sz="0" w:space="0" w:color="auto"/>
            <w:left w:val="none" w:sz="0" w:space="0" w:color="auto"/>
            <w:bottom w:val="none" w:sz="0" w:space="0" w:color="auto"/>
            <w:right w:val="none" w:sz="0" w:space="0" w:color="auto"/>
          </w:divBdr>
        </w:div>
        <w:div w:id="687683710">
          <w:marLeft w:val="0"/>
          <w:marRight w:val="0"/>
          <w:marTop w:val="0"/>
          <w:marBottom w:val="0"/>
          <w:divBdr>
            <w:top w:val="none" w:sz="0" w:space="0" w:color="auto"/>
            <w:left w:val="none" w:sz="0" w:space="0" w:color="auto"/>
            <w:bottom w:val="none" w:sz="0" w:space="0" w:color="auto"/>
            <w:right w:val="none" w:sz="0" w:space="0" w:color="auto"/>
          </w:divBdr>
        </w:div>
        <w:div w:id="1232077456">
          <w:marLeft w:val="0"/>
          <w:marRight w:val="0"/>
          <w:marTop w:val="0"/>
          <w:marBottom w:val="0"/>
          <w:divBdr>
            <w:top w:val="none" w:sz="0" w:space="0" w:color="auto"/>
            <w:left w:val="none" w:sz="0" w:space="0" w:color="auto"/>
            <w:bottom w:val="none" w:sz="0" w:space="0" w:color="auto"/>
            <w:right w:val="none" w:sz="0" w:space="0" w:color="auto"/>
          </w:divBdr>
        </w:div>
        <w:div w:id="1576545476">
          <w:marLeft w:val="0"/>
          <w:marRight w:val="0"/>
          <w:marTop w:val="0"/>
          <w:marBottom w:val="0"/>
          <w:divBdr>
            <w:top w:val="none" w:sz="0" w:space="0" w:color="auto"/>
            <w:left w:val="none" w:sz="0" w:space="0" w:color="auto"/>
            <w:bottom w:val="none" w:sz="0" w:space="0" w:color="auto"/>
            <w:right w:val="none" w:sz="0" w:space="0" w:color="auto"/>
          </w:divBdr>
        </w:div>
        <w:div w:id="1602687582">
          <w:marLeft w:val="0"/>
          <w:marRight w:val="0"/>
          <w:marTop w:val="0"/>
          <w:marBottom w:val="0"/>
          <w:divBdr>
            <w:top w:val="none" w:sz="0" w:space="0" w:color="auto"/>
            <w:left w:val="none" w:sz="0" w:space="0" w:color="auto"/>
            <w:bottom w:val="none" w:sz="0" w:space="0" w:color="auto"/>
            <w:right w:val="none" w:sz="0" w:space="0" w:color="auto"/>
          </w:divBdr>
        </w:div>
        <w:div w:id="1650938073">
          <w:marLeft w:val="0"/>
          <w:marRight w:val="0"/>
          <w:marTop w:val="0"/>
          <w:marBottom w:val="0"/>
          <w:divBdr>
            <w:top w:val="none" w:sz="0" w:space="0" w:color="auto"/>
            <w:left w:val="none" w:sz="0" w:space="0" w:color="auto"/>
            <w:bottom w:val="none" w:sz="0" w:space="0" w:color="auto"/>
            <w:right w:val="none" w:sz="0" w:space="0" w:color="auto"/>
          </w:divBdr>
        </w:div>
        <w:div w:id="1676759155">
          <w:marLeft w:val="0"/>
          <w:marRight w:val="0"/>
          <w:marTop w:val="0"/>
          <w:marBottom w:val="0"/>
          <w:divBdr>
            <w:top w:val="none" w:sz="0" w:space="0" w:color="auto"/>
            <w:left w:val="none" w:sz="0" w:space="0" w:color="auto"/>
            <w:bottom w:val="none" w:sz="0" w:space="0" w:color="auto"/>
            <w:right w:val="none" w:sz="0" w:space="0" w:color="auto"/>
          </w:divBdr>
        </w:div>
        <w:div w:id="1823886277">
          <w:marLeft w:val="0"/>
          <w:marRight w:val="0"/>
          <w:marTop w:val="0"/>
          <w:marBottom w:val="0"/>
          <w:divBdr>
            <w:top w:val="none" w:sz="0" w:space="0" w:color="auto"/>
            <w:left w:val="none" w:sz="0" w:space="0" w:color="auto"/>
            <w:bottom w:val="none" w:sz="0" w:space="0" w:color="auto"/>
            <w:right w:val="none" w:sz="0" w:space="0" w:color="auto"/>
          </w:divBdr>
        </w:div>
        <w:div w:id="1954290177">
          <w:marLeft w:val="0"/>
          <w:marRight w:val="0"/>
          <w:marTop w:val="0"/>
          <w:marBottom w:val="0"/>
          <w:divBdr>
            <w:top w:val="none" w:sz="0" w:space="0" w:color="auto"/>
            <w:left w:val="none" w:sz="0" w:space="0" w:color="auto"/>
            <w:bottom w:val="none" w:sz="0" w:space="0" w:color="auto"/>
            <w:right w:val="none" w:sz="0" w:space="0" w:color="auto"/>
          </w:divBdr>
        </w:div>
        <w:div w:id="2056730445">
          <w:marLeft w:val="0"/>
          <w:marRight w:val="0"/>
          <w:marTop w:val="0"/>
          <w:marBottom w:val="0"/>
          <w:divBdr>
            <w:top w:val="none" w:sz="0" w:space="0" w:color="auto"/>
            <w:left w:val="none" w:sz="0" w:space="0" w:color="auto"/>
            <w:bottom w:val="none" w:sz="0" w:space="0" w:color="auto"/>
            <w:right w:val="none" w:sz="0" w:space="0" w:color="auto"/>
          </w:divBdr>
        </w:div>
      </w:divsChild>
    </w:div>
    <w:div w:id="520164489">
      <w:bodyDiv w:val="1"/>
      <w:marLeft w:val="0"/>
      <w:marRight w:val="0"/>
      <w:marTop w:val="0"/>
      <w:marBottom w:val="0"/>
      <w:divBdr>
        <w:top w:val="none" w:sz="0" w:space="0" w:color="auto"/>
        <w:left w:val="none" w:sz="0" w:space="0" w:color="auto"/>
        <w:bottom w:val="none" w:sz="0" w:space="0" w:color="auto"/>
        <w:right w:val="none" w:sz="0" w:space="0" w:color="auto"/>
      </w:divBdr>
      <w:divsChild>
        <w:div w:id="167403084">
          <w:marLeft w:val="0"/>
          <w:marRight w:val="0"/>
          <w:marTop w:val="0"/>
          <w:marBottom w:val="0"/>
          <w:divBdr>
            <w:top w:val="none" w:sz="0" w:space="0" w:color="auto"/>
            <w:left w:val="none" w:sz="0" w:space="0" w:color="auto"/>
            <w:bottom w:val="none" w:sz="0" w:space="0" w:color="auto"/>
            <w:right w:val="none" w:sz="0" w:space="0" w:color="auto"/>
          </w:divBdr>
          <w:divsChild>
            <w:div w:id="2029060223">
              <w:marLeft w:val="0"/>
              <w:marRight w:val="0"/>
              <w:marTop w:val="0"/>
              <w:marBottom w:val="0"/>
              <w:divBdr>
                <w:top w:val="none" w:sz="0" w:space="0" w:color="auto"/>
                <w:left w:val="none" w:sz="0" w:space="0" w:color="auto"/>
                <w:bottom w:val="none" w:sz="0" w:space="0" w:color="auto"/>
                <w:right w:val="none" w:sz="0" w:space="0" w:color="auto"/>
              </w:divBdr>
              <w:divsChild>
                <w:div w:id="20763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97927">
      <w:bodyDiv w:val="1"/>
      <w:marLeft w:val="0"/>
      <w:marRight w:val="0"/>
      <w:marTop w:val="0"/>
      <w:marBottom w:val="0"/>
      <w:divBdr>
        <w:top w:val="none" w:sz="0" w:space="0" w:color="auto"/>
        <w:left w:val="none" w:sz="0" w:space="0" w:color="auto"/>
        <w:bottom w:val="none" w:sz="0" w:space="0" w:color="auto"/>
        <w:right w:val="none" w:sz="0" w:space="0" w:color="auto"/>
      </w:divBdr>
    </w:div>
    <w:div w:id="613168610">
      <w:bodyDiv w:val="1"/>
      <w:marLeft w:val="0"/>
      <w:marRight w:val="0"/>
      <w:marTop w:val="0"/>
      <w:marBottom w:val="0"/>
      <w:divBdr>
        <w:top w:val="none" w:sz="0" w:space="0" w:color="auto"/>
        <w:left w:val="none" w:sz="0" w:space="0" w:color="auto"/>
        <w:bottom w:val="none" w:sz="0" w:space="0" w:color="auto"/>
        <w:right w:val="none" w:sz="0" w:space="0" w:color="auto"/>
      </w:divBdr>
      <w:divsChild>
        <w:div w:id="1460758049">
          <w:marLeft w:val="0"/>
          <w:marRight w:val="0"/>
          <w:marTop w:val="0"/>
          <w:marBottom w:val="0"/>
          <w:divBdr>
            <w:top w:val="none" w:sz="0" w:space="0" w:color="auto"/>
            <w:left w:val="none" w:sz="0" w:space="0" w:color="auto"/>
            <w:bottom w:val="none" w:sz="0" w:space="0" w:color="auto"/>
            <w:right w:val="none" w:sz="0" w:space="0" w:color="auto"/>
          </w:divBdr>
          <w:divsChild>
            <w:div w:id="59445840">
              <w:marLeft w:val="0"/>
              <w:marRight w:val="0"/>
              <w:marTop w:val="0"/>
              <w:marBottom w:val="0"/>
              <w:divBdr>
                <w:top w:val="none" w:sz="0" w:space="0" w:color="auto"/>
                <w:left w:val="none" w:sz="0" w:space="0" w:color="auto"/>
                <w:bottom w:val="none" w:sz="0" w:space="0" w:color="auto"/>
                <w:right w:val="none" w:sz="0" w:space="0" w:color="auto"/>
              </w:divBdr>
            </w:div>
            <w:div w:id="338192712">
              <w:marLeft w:val="0"/>
              <w:marRight w:val="0"/>
              <w:marTop w:val="0"/>
              <w:marBottom w:val="0"/>
              <w:divBdr>
                <w:top w:val="none" w:sz="0" w:space="0" w:color="auto"/>
                <w:left w:val="none" w:sz="0" w:space="0" w:color="auto"/>
                <w:bottom w:val="none" w:sz="0" w:space="0" w:color="auto"/>
                <w:right w:val="none" w:sz="0" w:space="0" w:color="auto"/>
              </w:divBdr>
            </w:div>
            <w:div w:id="519901728">
              <w:marLeft w:val="0"/>
              <w:marRight w:val="0"/>
              <w:marTop w:val="0"/>
              <w:marBottom w:val="0"/>
              <w:divBdr>
                <w:top w:val="none" w:sz="0" w:space="0" w:color="auto"/>
                <w:left w:val="none" w:sz="0" w:space="0" w:color="auto"/>
                <w:bottom w:val="none" w:sz="0" w:space="0" w:color="auto"/>
                <w:right w:val="none" w:sz="0" w:space="0" w:color="auto"/>
              </w:divBdr>
            </w:div>
            <w:div w:id="57654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97731">
      <w:bodyDiv w:val="1"/>
      <w:marLeft w:val="0"/>
      <w:marRight w:val="0"/>
      <w:marTop w:val="0"/>
      <w:marBottom w:val="0"/>
      <w:divBdr>
        <w:top w:val="none" w:sz="0" w:space="0" w:color="auto"/>
        <w:left w:val="none" w:sz="0" w:space="0" w:color="auto"/>
        <w:bottom w:val="none" w:sz="0" w:space="0" w:color="auto"/>
        <w:right w:val="none" w:sz="0" w:space="0" w:color="auto"/>
      </w:divBdr>
    </w:div>
    <w:div w:id="656154191">
      <w:bodyDiv w:val="1"/>
      <w:marLeft w:val="0"/>
      <w:marRight w:val="0"/>
      <w:marTop w:val="0"/>
      <w:marBottom w:val="0"/>
      <w:divBdr>
        <w:top w:val="none" w:sz="0" w:space="0" w:color="auto"/>
        <w:left w:val="none" w:sz="0" w:space="0" w:color="auto"/>
        <w:bottom w:val="none" w:sz="0" w:space="0" w:color="auto"/>
        <w:right w:val="none" w:sz="0" w:space="0" w:color="auto"/>
      </w:divBdr>
      <w:divsChild>
        <w:div w:id="1532187007">
          <w:marLeft w:val="0"/>
          <w:marRight w:val="0"/>
          <w:marTop w:val="0"/>
          <w:marBottom w:val="0"/>
          <w:divBdr>
            <w:top w:val="none" w:sz="0" w:space="0" w:color="auto"/>
            <w:left w:val="none" w:sz="0" w:space="0" w:color="auto"/>
            <w:bottom w:val="none" w:sz="0" w:space="0" w:color="auto"/>
            <w:right w:val="none" w:sz="0" w:space="0" w:color="auto"/>
          </w:divBdr>
          <w:divsChild>
            <w:div w:id="139639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4928">
      <w:bodyDiv w:val="1"/>
      <w:marLeft w:val="0"/>
      <w:marRight w:val="0"/>
      <w:marTop w:val="0"/>
      <w:marBottom w:val="0"/>
      <w:divBdr>
        <w:top w:val="none" w:sz="0" w:space="0" w:color="auto"/>
        <w:left w:val="none" w:sz="0" w:space="0" w:color="auto"/>
        <w:bottom w:val="none" w:sz="0" w:space="0" w:color="auto"/>
        <w:right w:val="none" w:sz="0" w:space="0" w:color="auto"/>
      </w:divBdr>
      <w:divsChild>
        <w:div w:id="441190121">
          <w:marLeft w:val="0"/>
          <w:marRight w:val="0"/>
          <w:marTop w:val="0"/>
          <w:marBottom w:val="0"/>
          <w:divBdr>
            <w:top w:val="none" w:sz="0" w:space="0" w:color="auto"/>
            <w:left w:val="none" w:sz="0" w:space="0" w:color="auto"/>
            <w:bottom w:val="none" w:sz="0" w:space="0" w:color="auto"/>
            <w:right w:val="none" w:sz="0" w:space="0" w:color="auto"/>
          </w:divBdr>
          <w:divsChild>
            <w:div w:id="11182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0798">
      <w:bodyDiv w:val="1"/>
      <w:marLeft w:val="203"/>
      <w:marRight w:val="203"/>
      <w:marTop w:val="0"/>
      <w:marBottom w:val="0"/>
      <w:divBdr>
        <w:top w:val="none" w:sz="0" w:space="0" w:color="auto"/>
        <w:left w:val="none" w:sz="0" w:space="0" w:color="auto"/>
        <w:bottom w:val="none" w:sz="0" w:space="0" w:color="auto"/>
        <w:right w:val="none" w:sz="0" w:space="0" w:color="auto"/>
      </w:divBdr>
    </w:div>
    <w:div w:id="673147332">
      <w:bodyDiv w:val="1"/>
      <w:marLeft w:val="0"/>
      <w:marRight w:val="0"/>
      <w:marTop w:val="0"/>
      <w:marBottom w:val="0"/>
      <w:divBdr>
        <w:top w:val="none" w:sz="0" w:space="0" w:color="auto"/>
        <w:left w:val="none" w:sz="0" w:space="0" w:color="auto"/>
        <w:bottom w:val="none" w:sz="0" w:space="0" w:color="auto"/>
        <w:right w:val="none" w:sz="0" w:space="0" w:color="auto"/>
      </w:divBdr>
    </w:div>
    <w:div w:id="697048300">
      <w:bodyDiv w:val="1"/>
      <w:marLeft w:val="0"/>
      <w:marRight w:val="0"/>
      <w:marTop w:val="0"/>
      <w:marBottom w:val="0"/>
      <w:divBdr>
        <w:top w:val="none" w:sz="0" w:space="0" w:color="auto"/>
        <w:left w:val="none" w:sz="0" w:space="0" w:color="auto"/>
        <w:bottom w:val="none" w:sz="0" w:space="0" w:color="auto"/>
        <w:right w:val="none" w:sz="0" w:space="0" w:color="auto"/>
      </w:divBdr>
    </w:div>
    <w:div w:id="699859180">
      <w:bodyDiv w:val="1"/>
      <w:marLeft w:val="0"/>
      <w:marRight w:val="0"/>
      <w:marTop w:val="0"/>
      <w:marBottom w:val="0"/>
      <w:divBdr>
        <w:top w:val="none" w:sz="0" w:space="0" w:color="auto"/>
        <w:left w:val="none" w:sz="0" w:space="0" w:color="auto"/>
        <w:bottom w:val="none" w:sz="0" w:space="0" w:color="auto"/>
        <w:right w:val="none" w:sz="0" w:space="0" w:color="auto"/>
      </w:divBdr>
      <w:divsChild>
        <w:div w:id="761298644">
          <w:marLeft w:val="0"/>
          <w:marRight w:val="0"/>
          <w:marTop w:val="0"/>
          <w:marBottom w:val="0"/>
          <w:divBdr>
            <w:top w:val="none" w:sz="0" w:space="0" w:color="auto"/>
            <w:left w:val="none" w:sz="0" w:space="0" w:color="auto"/>
            <w:bottom w:val="none" w:sz="0" w:space="0" w:color="auto"/>
            <w:right w:val="none" w:sz="0" w:space="0" w:color="auto"/>
          </w:divBdr>
          <w:divsChild>
            <w:div w:id="373890666">
              <w:marLeft w:val="0"/>
              <w:marRight w:val="0"/>
              <w:marTop w:val="0"/>
              <w:marBottom w:val="0"/>
              <w:divBdr>
                <w:top w:val="none" w:sz="0" w:space="0" w:color="auto"/>
                <w:left w:val="none" w:sz="0" w:space="0" w:color="auto"/>
                <w:bottom w:val="none" w:sz="0" w:space="0" w:color="auto"/>
                <w:right w:val="none" w:sz="0" w:space="0" w:color="auto"/>
              </w:divBdr>
            </w:div>
            <w:div w:id="422342951">
              <w:marLeft w:val="0"/>
              <w:marRight w:val="0"/>
              <w:marTop w:val="0"/>
              <w:marBottom w:val="0"/>
              <w:divBdr>
                <w:top w:val="none" w:sz="0" w:space="0" w:color="auto"/>
                <w:left w:val="none" w:sz="0" w:space="0" w:color="auto"/>
                <w:bottom w:val="none" w:sz="0" w:space="0" w:color="auto"/>
                <w:right w:val="none" w:sz="0" w:space="0" w:color="auto"/>
              </w:divBdr>
            </w:div>
            <w:div w:id="891772353">
              <w:marLeft w:val="0"/>
              <w:marRight w:val="0"/>
              <w:marTop w:val="0"/>
              <w:marBottom w:val="0"/>
              <w:divBdr>
                <w:top w:val="none" w:sz="0" w:space="0" w:color="auto"/>
                <w:left w:val="none" w:sz="0" w:space="0" w:color="auto"/>
                <w:bottom w:val="none" w:sz="0" w:space="0" w:color="auto"/>
                <w:right w:val="none" w:sz="0" w:space="0" w:color="auto"/>
              </w:divBdr>
            </w:div>
            <w:div w:id="920219868">
              <w:marLeft w:val="0"/>
              <w:marRight w:val="0"/>
              <w:marTop w:val="0"/>
              <w:marBottom w:val="0"/>
              <w:divBdr>
                <w:top w:val="none" w:sz="0" w:space="0" w:color="auto"/>
                <w:left w:val="none" w:sz="0" w:space="0" w:color="auto"/>
                <w:bottom w:val="none" w:sz="0" w:space="0" w:color="auto"/>
                <w:right w:val="none" w:sz="0" w:space="0" w:color="auto"/>
              </w:divBdr>
            </w:div>
            <w:div w:id="983045530">
              <w:marLeft w:val="0"/>
              <w:marRight w:val="0"/>
              <w:marTop w:val="0"/>
              <w:marBottom w:val="0"/>
              <w:divBdr>
                <w:top w:val="none" w:sz="0" w:space="0" w:color="auto"/>
                <w:left w:val="none" w:sz="0" w:space="0" w:color="auto"/>
                <w:bottom w:val="none" w:sz="0" w:space="0" w:color="auto"/>
                <w:right w:val="none" w:sz="0" w:space="0" w:color="auto"/>
              </w:divBdr>
            </w:div>
            <w:div w:id="1151480976">
              <w:marLeft w:val="0"/>
              <w:marRight w:val="0"/>
              <w:marTop w:val="0"/>
              <w:marBottom w:val="0"/>
              <w:divBdr>
                <w:top w:val="none" w:sz="0" w:space="0" w:color="auto"/>
                <w:left w:val="none" w:sz="0" w:space="0" w:color="auto"/>
                <w:bottom w:val="none" w:sz="0" w:space="0" w:color="auto"/>
                <w:right w:val="none" w:sz="0" w:space="0" w:color="auto"/>
              </w:divBdr>
            </w:div>
            <w:div w:id="1411926279">
              <w:marLeft w:val="0"/>
              <w:marRight w:val="0"/>
              <w:marTop w:val="0"/>
              <w:marBottom w:val="0"/>
              <w:divBdr>
                <w:top w:val="none" w:sz="0" w:space="0" w:color="auto"/>
                <w:left w:val="none" w:sz="0" w:space="0" w:color="auto"/>
                <w:bottom w:val="none" w:sz="0" w:space="0" w:color="auto"/>
                <w:right w:val="none" w:sz="0" w:space="0" w:color="auto"/>
              </w:divBdr>
            </w:div>
            <w:div w:id="1723555216">
              <w:marLeft w:val="0"/>
              <w:marRight w:val="0"/>
              <w:marTop w:val="0"/>
              <w:marBottom w:val="0"/>
              <w:divBdr>
                <w:top w:val="none" w:sz="0" w:space="0" w:color="auto"/>
                <w:left w:val="none" w:sz="0" w:space="0" w:color="auto"/>
                <w:bottom w:val="none" w:sz="0" w:space="0" w:color="auto"/>
                <w:right w:val="none" w:sz="0" w:space="0" w:color="auto"/>
              </w:divBdr>
            </w:div>
            <w:div w:id="19242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8941">
      <w:bodyDiv w:val="1"/>
      <w:marLeft w:val="0"/>
      <w:marRight w:val="0"/>
      <w:marTop w:val="0"/>
      <w:marBottom w:val="0"/>
      <w:divBdr>
        <w:top w:val="none" w:sz="0" w:space="0" w:color="auto"/>
        <w:left w:val="none" w:sz="0" w:space="0" w:color="auto"/>
        <w:bottom w:val="none" w:sz="0" w:space="0" w:color="auto"/>
        <w:right w:val="none" w:sz="0" w:space="0" w:color="auto"/>
      </w:divBdr>
      <w:divsChild>
        <w:div w:id="1419598565">
          <w:marLeft w:val="0"/>
          <w:marRight w:val="0"/>
          <w:marTop w:val="0"/>
          <w:marBottom w:val="0"/>
          <w:divBdr>
            <w:top w:val="none" w:sz="0" w:space="0" w:color="auto"/>
            <w:left w:val="none" w:sz="0" w:space="0" w:color="auto"/>
            <w:bottom w:val="none" w:sz="0" w:space="0" w:color="auto"/>
            <w:right w:val="none" w:sz="0" w:space="0" w:color="auto"/>
          </w:divBdr>
          <w:divsChild>
            <w:div w:id="184709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01685">
      <w:bodyDiv w:val="1"/>
      <w:marLeft w:val="0"/>
      <w:marRight w:val="0"/>
      <w:marTop w:val="0"/>
      <w:marBottom w:val="0"/>
      <w:divBdr>
        <w:top w:val="none" w:sz="0" w:space="0" w:color="auto"/>
        <w:left w:val="none" w:sz="0" w:space="0" w:color="auto"/>
        <w:bottom w:val="none" w:sz="0" w:space="0" w:color="auto"/>
        <w:right w:val="none" w:sz="0" w:space="0" w:color="auto"/>
      </w:divBdr>
      <w:divsChild>
        <w:div w:id="24754672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44909981">
              <w:marLeft w:val="0"/>
              <w:marRight w:val="0"/>
              <w:marTop w:val="120"/>
              <w:marBottom w:val="120"/>
              <w:divBdr>
                <w:top w:val="none" w:sz="0" w:space="0" w:color="auto"/>
                <w:left w:val="none" w:sz="0" w:space="0" w:color="auto"/>
                <w:bottom w:val="none" w:sz="0" w:space="0" w:color="auto"/>
                <w:right w:val="none" w:sz="0" w:space="0" w:color="auto"/>
              </w:divBdr>
              <w:divsChild>
                <w:div w:id="93594458">
                  <w:marLeft w:val="0"/>
                  <w:marRight w:val="0"/>
                  <w:marTop w:val="120"/>
                  <w:marBottom w:val="120"/>
                  <w:divBdr>
                    <w:top w:val="none" w:sz="0" w:space="0" w:color="auto"/>
                    <w:left w:val="none" w:sz="0" w:space="0" w:color="auto"/>
                    <w:bottom w:val="none" w:sz="0" w:space="0" w:color="auto"/>
                    <w:right w:val="none" w:sz="0" w:space="0" w:color="auto"/>
                  </w:divBdr>
                </w:div>
                <w:div w:id="1104496256">
                  <w:marLeft w:val="0"/>
                  <w:marRight w:val="0"/>
                  <w:marTop w:val="120"/>
                  <w:marBottom w:val="120"/>
                  <w:divBdr>
                    <w:top w:val="none" w:sz="0" w:space="0" w:color="auto"/>
                    <w:left w:val="none" w:sz="0" w:space="0" w:color="auto"/>
                    <w:bottom w:val="none" w:sz="0" w:space="0" w:color="auto"/>
                    <w:right w:val="none" w:sz="0" w:space="0" w:color="auto"/>
                  </w:divBdr>
                </w:div>
                <w:div w:id="124337518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736511954">
      <w:bodyDiv w:val="1"/>
      <w:marLeft w:val="0"/>
      <w:marRight w:val="0"/>
      <w:marTop w:val="0"/>
      <w:marBottom w:val="0"/>
      <w:divBdr>
        <w:top w:val="none" w:sz="0" w:space="0" w:color="auto"/>
        <w:left w:val="none" w:sz="0" w:space="0" w:color="auto"/>
        <w:bottom w:val="none" w:sz="0" w:space="0" w:color="auto"/>
        <w:right w:val="none" w:sz="0" w:space="0" w:color="auto"/>
      </w:divBdr>
    </w:div>
    <w:div w:id="744375507">
      <w:bodyDiv w:val="1"/>
      <w:marLeft w:val="0"/>
      <w:marRight w:val="0"/>
      <w:marTop w:val="0"/>
      <w:marBottom w:val="0"/>
      <w:divBdr>
        <w:top w:val="none" w:sz="0" w:space="0" w:color="auto"/>
        <w:left w:val="none" w:sz="0" w:space="0" w:color="auto"/>
        <w:bottom w:val="none" w:sz="0" w:space="0" w:color="auto"/>
        <w:right w:val="none" w:sz="0" w:space="0" w:color="auto"/>
      </w:divBdr>
    </w:div>
    <w:div w:id="767624962">
      <w:bodyDiv w:val="1"/>
      <w:marLeft w:val="0"/>
      <w:marRight w:val="0"/>
      <w:marTop w:val="0"/>
      <w:marBottom w:val="0"/>
      <w:divBdr>
        <w:top w:val="none" w:sz="0" w:space="0" w:color="auto"/>
        <w:left w:val="none" w:sz="0" w:space="0" w:color="auto"/>
        <w:bottom w:val="none" w:sz="0" w:space="0" w:color="auto"/>
        <w:right w:val="none" w:sz="0" w:space="0" w:color="auto"/>
      </w:divBdr>
    </w:div>
    <w:div w:id="817376481">
      <w:bodyDiv w:val="1"/>
      <w:marLeft w:val="0"/>
      <w:marRight w:val="0"/>
      <w:marTop w:val="0"/>
      <w:marBottom w:val="0"/>
      <w:divBdr>
        <w:top w:val="none" w:sz="0" w:space="0" w:color="auto"/>
        <w:left w:val="none" w:sz="0" w:space="0" w:color="auto"/>
        <w:bottom w:val="none" w:sz="0" w:space="0" w:color="auto"/>
        <w:right w:val="none" w:sz="0" w:space="0" w:color="auto"/>
      </w:divBdr>
      <w:divsChild>
        <w:div w:id="1848790600">
          <w:marLeft w:val="0"/>
          <w:marRight w:val="0"/>
          <w:marTop w:val="0"/>
          <w:marBottom w:val="0"/>
          <w:divBdr>
            <w:top w:val="none" w:sz="0" w:space="0" w:color="auto"/>
            <w:left w:val="none" w:sz="0" w:space="0" w:color="auto"/>
            <w:bottom w:val="none" w:sz="0" w:space="0" w:color="auto"/>
            <w:right w:val="none" w:sz="0" w:space="0" w:color="auto"/>
          </w:divBdr>
          <w:divsChild>
            <w:div w:id="987201231">
              <w:marLeft w:val="0"/>
              <w:marRight w:val="0"/>
              <w:marTop w:val="0"/>
              <w:marBottom w:val="0"/>
              <w:divBdr>
                <w:top w:val="none" w:sz="0" w:space="0" w:color="auto"/>
                <w:left w:val="none" w:sz="0" w:space="0" w:color="auto"/>
                <w:bottom w:val="none" w:sz="0" w:space="0" w:color="auto"/>
                <w:right w:val="none" w:sz="0" w:space="0" w:color="auto"/>
              </w:divBdr>
              <w:divsChild>
                <w:div w:id="1590697601">
                  <w:marLeft w:val="0"/>
                  <w:marRight w:val="0"/>
                  <w:marTop w:val="0"/>
                  <w:marBottom w:val="0"/>
                  <w:divBdr>
                    <w:top w:val="none" w:sz="0" w:space="0" w:color="auto"/>
                    <w:left w:val="dotted" w:sz="6" w:space="13" w:color="CCCCCC"/>
                    <w:bottom w:val="none" w:sz="0" w:space="0" w:color="auto"/>
                    <w:right w:val="none" w:sz="0" w:space="0" w:color="auto"/>
                  </w:divBdr>
                </w:div>
              </w:divsChild>
            </w:div>
          </w:divsChild>
        </w:div>
      </w:divsChild>
    </w:div>
    <w:div w:id="869992953">
      <w:bodyDiv w:val="1"/>
      <w:marLeft w:val="0"/>
      <w:marRight w:val="0"/>
      <w:marTop w:val="0"/>
      <w:marBottom w:val="0"/>
      <w:divBdr>
        <w:top w:val="none" w:sz="0" w:space="0" w:color="auto"/>
        <w:left w:val="none" w:sz="0" w:space="0" w:color="auto"/>
        <w:bottom w:val="none" w:sz="0" w:space="0" w:color="auto"/>
        <w:right w:val="none" w:sz="0" w:space="0" w:color="auto"/>
      </w:divBdr>
    </w:div>
    <w:div w:id="878591632">
      <w:bodyDiv w:val="1"/>
      <w:marLeft w:val="0"/>
      <w:marRight w:val="0"/>
      <w:marTop w:val="0"/>
      <w:marBottom w:val="0"/>
      <w:divBdr>
        <w:top w:val="none" w:sz="0" w:space="0" w:color="auto"/>
        <w:left w:val="none" w:sz="0" w:space="0" w:color="auto"/>
        <w:bottom w:val="none" w:sz="0" w:space="0" w:color="auto"/>
        <w:right w:val="none" w:sz="0" w:space="0" w:color="auto"/>
      </w:divBdr>
      <w:divsChild>
        <w:div w:id="1372606628">
          <w:marLeft w:val="0"/>
          <w:marRight w:val="0"/>
          <w:marTop w:val="0"/>
          <w:marBottom w:val="0"/>
          <w:divBdr>
            <w:top w:val="none" w:sz="0" w:space="0" w:color="auto"/>
            <w:left w:val="none" w:sz="0" w:space="0" w:color="auto"/>
            <w:bottom w:val="none" w:sz="0" w:space="0" w:color="auto"/>
            <w:right w:val="none" w:sz="0" w:space="0" w:color="auto"/>
          </w:divBdr>
          <w:divsChild>
            <w:div w:id="25725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180398">
      <w:bodyDiv w:val="1"/>
      <w:marLeft w:val="0"/>
      <w:marRight w:val="0"/>
      <w:marTop w:val="0"/>
      <w:marBottom w:val="0"/>
      <w:divBdr>
        <w:top w:val="none" w:sz="0" w:space="0" w:color="auto"/>
        <w:left w:val="none" w:sz="0" w:space="0" w:color="auto"/>
        <w:bottom w:val="none" w:sz="0" w:space="0" w:color="auto"/>
        <w:right w:val="none" w:sz="0" w:space="0" w:color="auto"/>
      </w:divBdr>
    </w:div>
    <w:div w:id="945961557">
      <w:bodyDiv w:val="1"/>
      <w:marLeft w:val="0"/>
      <w:marRight w:val="0"/>
      <w:marTop w:val="0"/>
      <w:marBottom w:val="0"/>
      <w:divBdr>
        <w:top w:val="none" w:sz="0" w:space="0" w:color="auto"/>
        <w:left w:val="none" w:sz="0" w:space="0" w:color="auto"/>
        <w:bottom w:val="none" w:sz="0" w:space="0" w:color="auto"/>
        <w:right w:val="none" w:sz="0" w:space="0" w:color="auto"/>
      </w:divBdr>
      <w:divsChild>
        <w:div w:id="345595575">
          <w:marLeft w:val="0"/>
          <w:marRight w:val="0"/>
          <w:marTop w:val="0"/>
          <w:marBottom w:val="0"/>
          <w:divBdr>
            <w:top w:val="none" w:sz="0" w:space="0" w:color="auto"/>
            <w:left w:val="none" w:sz="0" w:space="0" w:color="auto"/>
            <w:bottom w:val="none" w:sz="0" w:space="0" w:color="auto"/>
            <w:right w:val="none" w:sz="0" w:space="0" w:color="auto"/>
          </w:divBdr>
        </w:div>
      </w:divsChild>
    </w:div>
    <w:div w:id="1000544960">
      <w:bodyDiv w:val="1"/>
      <w:marLeft w:val="0"/>
      <w:marRight w:val="0"/>
      <w:marTop w:val="0"/>
      <w:marBottom w:val="0"/>
      <w:divBdr>
        <w:top w:val="none" w:sz="0" w:space="0" w:color="auto"/>
        <w:left w:val="none" w:sz="0" w:space="0" w:color="auto"/>
        <w:bottom w:val="none" w:sz="0" w:space="0" w:color="auto"/>
        <w:right w:val="none" w:sz="0" w:space="0" w:color="auto"/>
      </w:divBdr>
      <w:divsChild>
        <w:div w:id="1524517558">
          <w:marLeft w:val="0"/>
          <w:marRight w:val="0"/>
          <w:marTop w:val="0"/>
          <w:marBottom w:val="0"/>
          <w:divBdr>
            <w:top w:val="none" w:sz="0" w:space="0" w:color="auto"/>
            <w:left w:val="none" w:sz="0" w:space="0" w:color="auto"/>
            <w:bottom w:val="none" w:sz="0" w:space="0" w:color="auto"/>
            <w:right w:val="none" w:sz="0" w:space="0" w:color="auto"/>
          </w:divBdr>
          <w:divsChild>
            <w:div w:id="974335642">
              <w:marLeft w:val="0"/>
              <w:marRight w:val="0"/>
              <w:marTop w:val="0"/>
              <w:marBottom w:val="0"/>
              <w:divBdr>
                <w:top w:val="none" w:sz="0" w:space="0" w:color="auto"/>
                <w:left w:val="none" w:sz="0" w:space="0" w:color="auto"/>
                <w:bottom w:val="none" w:sz="0" w:space="0" w:color="auto"/>
                <w:right w:val="none" w:sz="0" w:space="0" w:color="auto"/>
              </w:divBdr>
              <w:divsChild>
                <w:div w:id="455946733">
                  <w:marLeft w:val="0"/>
                  <w:marRight w:val="0"/>
                  <w:marTop w:val="0"/>
                  <w:marBottom w:val="0"/>
                  <w:divBdr>
                    <w:top w:val="none" w:sz="0" w:space="0" w:color="auto"/>
                    <w:left w:val="none" w:sz="0" w:space="0" w:color="auto"/>
                    <w:bottom w:val="none" w:sz="0" w:space="0" w:color="auto"/>
                    <w:right w:val="none" w:sz="0" w:space="0" w:color="auto"/>
                  </w:divBdr>
                </w:div>
                <w:div w:id="463036631">
                  <w:marLeft w:val="0"/>
                  <w:marRight w:val="0"/>
                  <w:marTop w:val="0"/>
                  <w:marBottom w:val="0"/>
                  <w:divBdr>
                    <w:top w:val="none" w:sz="0" w:space="0" w:color="auto"/>
                    <w:left w:val="none" w:sz="0" w:space="0" w:color="auto"/>
                    <w:bottom w:val="none" w:sz="0" w:space="0" w:color="auto"/>
                    <w:right w:val="none" w:sz="0" w:space="0" w:color="auto"/>
                  </w:divBdr>
                </w:div>
                <w:div w:id="713307772">
                  <w:marLeft w:val="0"/>
                  <w:marRight w:val="0"/>
                  <w:marTop w:val="0"/>
                  <w:marBottom w:val="0"/>
                  <w:divBdr>
                    <w:top w:val="none" w:sz="0" w:space="0" w:color="auto"/>
                    <w:left w:val="none" w:sz="0" w:space="0" w:color="auto"/>
                    <w:bottom w:val="none" w:sz="0" w:space="0" w:color="auto"/>
                    <w:right w:val="none" w:sz="0" w:space="0" w:color="auto"/>
                  </w:divBdr>
                </w:div>
                <w:div w:id="1556962141">
                  <w:marLeft w:val="0"/>
                  <w:marRight w:val="0"/>
                  <w:marTop w:val="0"/>
                  <w:marBottom w:val="0"/>
                  <w:divBdr>
                    <w:top w:val="none" w:sz="0" w:space="0" w:color="auto"/>
                    <w:left w:val="none" w:sz="0" w:space="0" w:color="auto"/>
                    <w:bottom w:val="none" w:sz="0" w:space="0" w:color="auto"/>
                    <w:right w:val="none" w:sz="0" w:space="0" w:color="auto"/>
                  </w:divBdr>
                </w:div>
                <w:div w:id="170860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855643">
      <w:bodyDiv w:val="1"/>
      <w:marLeft w:val="0"/>
      <w:marRight w:val="0"/>
      <w:marTop w:val="0"/>
      <w:marBottom w:val="0"/>
      <w:divBdr>
        <w:top w:val="none" w:sz="0" w:space="0" w:color="auto"/>
        <w:left w:val="none" w:sz="0" w:space="0" w:color="auto"/>
        <w:bottom w:val="none" w:sz="0" w:space="0" w:color="auto"/>
        <w:right w:val="none" w:sz="0" w:space="0" w:color="auto"/>
      </w:divBdr>
    </w:div>
    <w:div w:id="1025785706">
      <w:bodyDiv w:val="1"/>
      <w:marLeft w:val="0"/>
      <w:marRight w:val="0"/>
      <w:marTop w:val="0"/>
      <w:marBottom w:val="0"/>
      <w:divBdr>
        <w:top w:val="none" w:sz="0" w:space="0" w:color="auto"/>
        <w:left w:val="none" w:sz="0" w:space="0" w:color="auto"/>
        <w:bottom w:val="none" w:sz="0" w:space="0" w:color="auto"/>
        <w:right w:val="none" w:sz="0" w:space="0" w:color="auto"/>
      </w:divBdr>
    </w:div>
    <w:div w:id="1031688653">
      <w:bodyDiv w:val="1"/>
      <w:marLeft w:val="0"/>
      <w:marRight w:val="0"/>
      <w:marTop w:val="0"/>
      <w:marBottom w:val="0"/>
      <w:divBdr>
        <w:top w:val="none" w:sz="0" w:space="0" w:color="auto"/>
        <w:left w:val="none" w:sz="0" w:space="0" w:color="auto"/>
        <w:bottom w:val="none" w:sz="0" w:space="0" w:color="auto"/>
        <w:right w:val="none" w:sz="0" w:space="0" w:color="auto"/>
      </w:divBdr>
    </w:div>
    <w:div w:id="1056511748">
      <w:bodyDiv w:val="1"/>
      <w:marLeft w:val="0"/>
      <w:marRight w:val="0"/>
      <w:marTop w:val="0"/>
      <w:marBottom w:val="0"/>
      <w:divBdr>
        <w:top w:val="none" w:sz="0" w:space="0" w:color="auto"/>
        <w:left w:val="none" w:sz="0" w:space="0" w:color="auto"/>
        <w:bottom w:val="none" w:sz="0" w:space="0" w:color="auto"/>
        <w:right w:val="none" w:sz="0" w:space="0" w:color="auto"/>
      </w:divBdr>
    </w:div>
    <w:div w:id="1068647802">
      <w:bodyDiv w:val="1"/>
      <w:marLeft w:val="0"/>
      <w:marRight w:val="0"/>
      <w:marTop w:val="0"/>
      <w:marBottom w:val="0"/>
      <w:divBdr>
        <w:top w:val="none" w:sz="0" w:space="0" w:color="auto"/>
        <w:left w:val="none" w:sz="0" w:space="0" w:color="auto"/>
        <w:bottom w:val="none" w:sz="0" w:space="0" w:color="auto"/>
        <w:right w:val="none" w:sz="0" w:space="0" w:color="auto"/>
      </w:divBdr>
    </w:div>
    <w:div w:id="1123309707">
      <w:bodyDiv w:val="1"/>
      <w:marLeft w:val="0"/>
      <w:marRight w:val="0"/>
      <w:marTop w:val="0"/>
      <w:marBottom w:val="0"/>
      <w:divBdr>
        <w:top w:val="none" w:sz="0" w:space="0" w:color="auto"/>
        <w:left w:val="none" w:sz="0" w:space="0" w:color="auto"/>
        <w:bottom w:val="none" w:sz="0" w:space="0" w:color="auto"/>
        <w:right w:val="none" w:sz="0" w:space="0" w:color="auto"/>
      </w:divBdr>
    </w:div>
    <w:div w:id="1127040485">
      <w:bodyDiv w:val="1"/>
      <w:marLeft w:val="0"/>
      <w:marRight w:val="0"/>
      <w:marTop w:val="0"/>
      <w:marBottom w:val="0"/>
      <w:divBdr>
        <w:top w:val="none" w:sz="0" w:space="0" w:color="auto"/>
        <w:left w:val="none" w:sz="0" w:space="0" w:color="auto"/>
        <w:bottom w:val="none" w:sz="0" w:space="0" w:color="auto"/>
        <w:right w:val="none" w:sz="0" w:space="0" w:color="auto"/>
      </w:divBdr>
      <w:divsChild>
        <w:div w:id="961764510">
          <w:marLeft w:val="0"/>
          <w:marRight w:val="0"/>
          <w:marTop w:val="0"/>
          <w:marBottom w:val="0"/>
          <w:divBdr>
            <w:top w:val="none" w:sz="0" w:space="0" w:color="auto"/>
            <w:left w:val="none" w:sz="0" w:space="0" w:color="auto"/>
            <w:bottom w:val="none" w:sz="0" w:space="0" w:color="auto"/>
            <w:right w:val="none" w:sz="0" w:space="0" w:color="auto"/>
          </w:divBdr>
          <w:divsChild>
            <w:div w:id="19910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567885">
      <w:bodyDiv w:val="1"/>
      <w:marLeft w:val="0"/>
      <w:marRight w:val="0"/>
      <w:marTop w:val="0"/>
      <w:marBottom w:val="0"/>
      <w:divBdr>
        <w:top w:val="none" w:sz="0" w:space="0" w:color="auto"/>
        <w:left w:val="none" w:sz="0" w:space="0" w:color="auto"/>
        <w:bottom w:val="none" w:sz="0" w:space="0" w:color="auto"/>
        <w:right w:val="none" w:sz="0" w:space="0" w:color="auto"/>
      </w:divBdr>
    </w:div>
    <w:div w:id="1151211945">
      <w:bodyDiv w:val="1"/>
      <w:marLeft w:val="0"/>
      <w:marRight w:val="0"/>
      <w:marTop w:val="0"/>
      <w:marBottom w:val="0"/>
      <w:divBdr>
        <w:top w:val="none" w:sz="0" w:space="0" w:color="auto"/>
        <w:left w:val="none" w:sz="0" w:space="0" w:color="auto"/>
        <w:bottom w:val="none" w:sz="0" w:space="0" w:color="auto"/>
        <w:right w:val="none" w:sz="0" w:space="0" w:color="auto"/>
      </w:divBdr>
    </w:div>
    <w:div w:id="1168135401">
      <w:bodyDiv w:val="1"/>
      <w:marLeft w:val="0"/>
      <w:marRight w:val="0"/>
      <w:marTop w:val="0"/>
      <w:marBottom w:val="0"/>
      <w:divBdr>
        <w:top w:val="none" w:sz="0" w:space="0" w:color="auto"/>
        <w:left w:val="none" w:sz="0" w:space="0" w:color="auto"/>
        <w:bottom w:val="none" w:sz="0" w:space="0" w:color="auto"/>
        <w:right w:val="none" w:sz="0" w:space="0" w:color="auto"/>
      </w:divBdr>
    </w:div>
    <w:div w:id="1179924690">
      <w:bodyDiv w:val="1"/>
      <w:marLeft w:val="0"/>
      <w:marRight w:val="0"/>
      <w:marTop w:val="0"/>
      <w:marBottom w:val="0"/>
      <w:divBdr>
        <w:top w:val="none" w:sz="0" w:space="0" w:color="auto"/>
        <w:left w:val="none" w:sz="0" w:space="0" w:color="auto"/>
        <w:bottom w:val="none" w:sz="0" w:space="0" w:color="auto"/>
        <w:right w:val="none" w:sz="0" w:space="0" w:color="auto"/>
      </w:divBdr>
      <w:divsChild>
        <w:div w:id="1865903834">
          <w:marLeft w:val="0"/>
          <w:marRight w:val="0"/>
          <w:marTop w:val="0"/>
          <w:marBottom w:val="0"/>
          <w:divBdr>
            <w:top w:val="none" w:sz="0" w:space="0" w:color="auto"/>
            <w:left w:val="none" w:sz="0" w:space="0" w:color="auto"/>
            <w:bottom w:val="none" w:sz="0" w:space="0" w:color="auto"/>
            <w:right w:val="none" w:sz="0" w:space="0" w:color="auto"/>
          </w:divBdr>
        </w:div>
      </w:divsChild>
    </w:div>
    <w:div w:id="1204438750">
      <w:bodyDiv w:val="1"/>
      <w:marLeft w:val="0"/>
      <w:marRight w:val="0"/>
      <w:marTop w:val="0"/>
      <w:marBottom w:val="0"/>
      <w:divBdr>
        <w:top w:val="none" w:sz="0" w:space="0" w:color="auto"/>
        <w:left w:val="none" w:sz="0" w:space="0" w:color="auto"/>
        <w:bottom w:val="none" w:sz="0" w:space="0" w:color="auto"/>
        <w:right w:val="none" w:sz="0" w:space="0" w:color="auto"/>
      </w:divBdr>
      <w:divsChild>
        <w:div w:id="1175144174">
          <w:marLeft w:val="0"/>
          <w:marRight w:val="0"/>
          <w:marTop w:val="0"/>
          <w:marBottom w:val="0"/>
          <w:divBdr>
            <w:top w:val="none" w:sz="0" w:space="0" w:color="auto"/>
            <w:left w:val="none" w:sz="0" w:space="0" w:color="auto"/>
            <w:bottom w:val="none" w:sz="0" w:space="0" w:color="auto"/>
            <w:right w:val="none" w:sz="0" w:space="0" w:color="auto"/>
          </w:divBdr>
          <w:divsChild>
            <w:div w:id="527138217">
              <w:marLeft w:val="0"/>
              <w:marRight w:val="0"/>
              <w:marTop w:val="0"/>
              <w:marBottom w:val="0"/>
              <w:divBdr>
                <w:top w:val="none" w:sz="0" w:space="0" w:color="auto"/>
                <w:left w:val="none" w:sz="0" w:space="0" w:color="auto"/>
                <w:bottom w:val="none" w:sz="0" w:space="0" w:color="auto"/>
                <w:right w:val="none" w:sz="0" w:space="0" w:color="auto"/>
              </w:divBdr>
            </w:div>
            <w:div w:id="1681471016">
              <w:marLeft w:val="0"/>
              <w:marRight w:val="0"/>
              <w:marTop w:val="0"/>
              <w:marBottom w:val="0"/>
              <w:divBdr>
                <w:top w:val="none" w:sz="0" w:space="0" w:color="auto"/>
                <w:left w:val="none" w:sz="0" w:space="0" w:color="auto"/>
                <w:bottom w:val="none" w:sz="0" w:space="0" w:color="auto"/>
                <w:right w:val="none" w:sz="0" w:space="0" w:color="auto"/>
              </w:divBdr>
            </w:div>
            <w:div w:id="169588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7838">
      <w:bodyDiv w:val="1"/>
      <w:marLeft w:val="0"/>
      <w:marRight w:val="0"/>
      <w:marTop w:val="0"/>
      <w:marBottom w:val="0"/>
      <w:divBdr>
        <w:top w:val="none" w:sz="0" w:space="0" w:color="auto"/>
        <w:left w:val="none" w:sz="0" w:space="0" w:color="auto"/>
        <w:bottom w:val="none" w:sz="0" w:space="0" w:color="auto"/>
        <w:right w:val="none" w:sz="0" w:space="0" w:color="auto"/>
      </w:divBdr>
    </w:div>
    <w:div w:id="1292589433">
      <w:bodyDiv w:val="1"/>
      <w:marLeft w:val="0"/>
      <w:marRight w:val="0"/>
      <w:marTop w:val="0"/>
      <w:marBottom w:val="0"/>
      <w:divBdr>
        <w:top w:val="none" w:sz="0" w:space="0" w:color="auto"/>
        <w:left w:val="none" w:sz="0" w:space="0" w:color="auto"/>
        <w:bottom w:val="none" w:sz="0" w:space="0" w:color="auto"/>
        <w:right w:val="none" w:sz="0" w:space="0" w:color="auto"/>
      </w:divBdr>
      <w:divsChild>
        <w:div w:id="931857143">
          <w:marLeft w:val="0"/>
          <w:marRight w:val="0"/>
          <w:marTop w:val="0"/>
          <w:marBottom w:val="0"/>
          <w:divBdr>
            <w:top w:val="none" w:sz="0" w:space="0" w:color="auto"/>
            <w:left w:val="none" w:sz="0" w:space="0" w:color="auto"/>
            <w:bottom w:val="none" w:sz="0" w:space="0" w:color="auto"/>
            <w:right w:val="none" w:sz="0" w:space="0" w:color="auto"/>
          </w:divBdr>
          <w:divsChild>
            <w:div w:id="16841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0022">
      <w:bodyDiv w:val="1"/>
      <w:marLeft w:val="203"/>
      <w:marRight w:val="203"/>
      <w:marTop w:val="0"/>
      <w:marBottom w:val="0"/>
      <w:divBdr>
        <w:top w:val="none" w:sz="0" w:space="0" w:color="auto"/>
        <w:left w:val="none" w:sz="0" w:space="0" w:color="auto"/>
        <w:bottom w:val="none" w:sz="0" w:space="0" w:color="auto"/>
        <w:right w:val="none" w:sz="0" w:space="0" w:color="auto"/>
      </w:divBdr>
    </w:div>
    <w:div w:id="1300303884">
      <w:bodyDiv w:val="1"/>
      <w:marLeft w:val="0"/>
      <w:marRight w:val="0"/>
      <w:marTop w:val="0"/>
      <w:marBottom w:val="0"/>
      <w:divBdr>
        <w:top w:val="none" w:sz="0" w:space="0" w:color="auto"/>
        <w:left w:val="none" w:sz="0" w:space="0" w:color="auto"/>
        <w:bottom w:val="none" w:sz="0" w:space="0" w:color="auto"/>
        <w:right w:val="none" w:sz="0" w:space="0" w:color="auto"/>
      </w:divBdr>
      <w:divsChild>
        <w:div w:id="586035836">
          <w:marLeft w:val="0"/>
          <w:marRight w:val="0"/>
          <w:marTop w:val="0"/>
          <w:marBottom w:val="0"/>
          <w:divBdr>
            <w:top w:val="none" w:sz="0" w:space="0" w:color="auto"/>
            <w:left w:val="none" w:sz="0" w:space="0" w:color="auto"/>
            <w:bottom w:val="none" w:sz="0" w:space="0" w:color="auto"/>
            <w:right w:val="none" w:sz="0" w:space="0" w:color="auto"/>
          </w:divBdr>
          <w:divsChild>
            <w:div w:id="606549031">
              <w:marLeft w:val="0"/>
              <w:marRight w:val="0"/>
              <w:marTop w:val="0"/>
              <w:marBottom w:val="0"/>
              <w:divBdr>
                <w:top w:val="none" w:sz="0" w:space="0" w:color="auto"/>
                <w:left w:val="none" w:sz="0" w:space="0" w:color="auto"/>
                <w:bottom w:val="none" w:sz="0" w:space="0" w:color="auto"/>
                <w:right w:val="none" w:sz="0" w:space="0" w:color="auto"/>
              </w:divBdr>
            </w:div>
            <w:div w:id="704134776">
              <w:marLeft w:val="0"/>
              <w:marRight w:val="0"/>
              <w:marTop w:val="0"/>
              <w:marBottom w:val="0"/>
              <w:divBdr>
                <w:top w:val="none" w:sz="0" w:space="0" w:color="auto"/>
                <w:left w:val="none" w:sz="0" w:space="0" w:color="auto"/>
                <w:bottom w:val="none" w:sz="0" w:space="0" w:color="auto"/>
                <w:right w:val="none" w:sz="0" w:space="0" w:color="auto"/>
              </w:divBdr>
            </w:div>
            <w:div w:id="1529682605">
              <w:marLeft w:val="0"/>
              <w:marRight w:val="0"/>
              <w:marTop w:val="0"/>
              <w:marBottom w:val="0"/>
              <w:divBdr>
                <w:top w:val="none" w:sz="0" w:space="0" w:color="auto"/>
                <w:left w:val="none" w:sz="0" w:space="0" w:color="auto"/>
                <w:bottom w:val="none" w:sz="0" w:space="0" w:color="auto"/>
                <w:right w:val="none" w:sz="0" w:space="0" w:color="auto"/>
              </w:divBdr>
            </w:div>
            <w:div w:id="1750728957">
              <w:marLeft w:val="0"/>
              <w:marRight w:val="0"/>
              <w:marTop w:val="0"/>
              <w:marBottom w:val="0"/>
              <w:divBdr>
                <w:top w:val="none" w:sz="0" w:space="0" w:color="auto"/>
                <w:left w:val="none" w:sz="0" w:space="0" w:color="auto"/>
                <w:bottom w:val="none" w:sz="0" w:space="0" w:color="auto"/>
                <w:right w:val="none" w:sz="0" w:space="0" w:color="auto"/>
              </w:divBdr>
            </w:div>
            <w:div w:id="20139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929170">
      <w:bodyDiv w:val="1"/>
      <w:marLeft w:val="0"/>
      <w:marRight w:val="0"/>
      <w:marTop w:val="0"/>
      <w:marBottom w:val="0"/>
      <w:divBdr>
        <w:top w:val="none" w:sz="0" w:space="0" w:color="auto"/>
        <w:left w:val="none" w:sz="0" w:space="0" w:color="auto"/>
        <w:bottom w:val="none" w:sz="0" w:space="0" w:color="auto"/>
        <w:right w:val="none" w:sz="0" w:space="0" w:color="auto"/>
      </w:divBdr>
    </w:div>
    <w:div w:id="1315068939">
      <w:bodyDiv w:val="1"/>
      <w:marLeft w:val="0"/>
      <w:marRight w:val="0"/>
      <w:marTop w:val="0"/>
      <w:marBottom w:val="0"/>
      <w:divBdr>
        <w:top w:val="none" w:sz="0" w:space="0" w:color="auto"/>
        <w:left w:val="none" w:sz="0" w:space="0" w:color="auto"/>
        <w:bottom w:val="none" w:sz="0" w:space="0" w:color="auto"/>
        <w:right w:val="none" w:sz="0" w:space="0" w:color="auto"/>
      </w:divBdr>
      <w:divsChild>
        <w:div w:id="810446227">
          <w:marLeft w:val="0"/>
          <w:marRight w:val="0"/>
          <w:marTop w:val="0"/>
          <w:marBottom w:val="0"/>
          <w:divBdr>
            <w:top w:val="none" w:sz="0" w:space="0" w:color="auto"/>
            <w:left w:val="none" w:sz="0" w:space="0" w:color="auto"/>
            <w:bottom w:val="none" w:sz="0" w:space="0" w:color="auto"/>
            <w:right w:val="none" w:sz="0" w:space="0" w:color="auto"/>
          </w:divBdr>
          <w:divsChild>
            <w:div w:id="170216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67898">
      <w:bodyDiv w:val="1"/>
      <w:marLeft w:val="0"/>
      <w:marRight w:val="0"/>
      <w:marTop w:val="0"/>
      <w:marBottom w:val="0"/>
      <w:divBdr>
        <w:top w:val="none" w:sz="0" w:space="0" w:color="auto"/>
        <w:left w:val="none" w:sz="0" w:space="0" w:color="auto"/>
        <w:bottom w:val="none" w:sz="0" w:space="0" w:color="auto"/>
        <w:right w:val="none" w:sz="0" w:space="0" w:color="auto"/>
      </w:divBdr>
    </w:div>
    <w:div w:id="1347289584">
      <w:bodyDiv w:val="1"/>
      <w:marLeft w:val="0"/>
      <w:marRight w:val="0"/>
      <w:marTop w:val="0"/>
      <w:marBottom w:val="0"/>
      <w:divBdr>
        <w:top w:val="none" w:sz="0" w:space="0" w:color="auto"/>
        <w:left w:val="none" w:sz="0" w:space="0" w:color="auto"/>
        <w:bottom w:val="none" w:sz="0" w:space="0" w:color="auto"/>
        <w:right w:val="none" w:sz="0" w:space="0" w:color="auto"/>
      </w:divBdr>
    </w:div>
    <w:div w:id="1364163788">
      <w:bodyDiv w:val="1"/>
      <w:marLeft w:val="0"/>
      <w:marRight w:val="0"/>
      <w:marTop w:val="0"/>
      <w:marBottom w:val="0"/>
      <w:divBdr>
        <w:top w:val="none" w:sz="0" w:space="0" w:color="auto"/>
        <w:left w:val="none" w:sz="0" w:space="0" w:color="auto"/>
        <w:bottom w:val="none" w:sz="0" w:space="0" w:color="auto"/>
        <w:right w:val="none" w:sz="0" w:space="0" w:color="auto"/>
      </w:divBdr>
    </w:div>
    <w:div w:id="1373309691">
      <w:bodyDiv w:val="1"/>
      <w:marLeft w:val="0"/>
      <w:marRight w:val="0"/>
      <w:marTop w:val="0"/>
      <w:marBottom w:val="0"/>
      <w:divBdr>
        <w:top w:val="none" w:sz="0" w:space="0" w:color="auto"/>
        <w:left w:val="none" w:sz="0" w:space="0" w:color="auto"/>
        <w:bottom w:val="none" w:sz="0" w:space="0" w:color="auto"/>
        <w:right w:val="none" w:sz="0" w:space="0" w:color="auto"/>
      </w:divBdr>
    </w:div>
    <w:div w:id="1391613681">
      <w:bodyDiv w:val="1"/>
      <w:marLeft w:val="0"/>
      <w:marRight w:val="0"/>
      <w:marTop w:val="0"/>
      <w:marBottom w:val="0"/>
      <w:divBdr>
        <w:top w:val="none" w:sz="0" w:space="0" w:color="auto"/>
        <w:left w:val="none" w:sz="0" w:space="0" w:color="auto"/>
        <w:bottom w:val="none" w:sz="0" w:space="0" w:color="auto"/>
        <w:right w:val="none" w:sz="0" w:space="0" w:color="auto"/>
      </w:divBdr>
    </w:div>
    <w:div w:id="1401559903">
      <w:bodyDiv w:val="1"/>
      <w:marLeft w:val="0"/>
      <w:marRight w:val="0"/>
      <w:marTop w:val="0"/>
      <w:marBottom w:val="0"/>
      <w:divBdr>
        <w:top w:val="none" w:sz="0" w:space="0" w:color="auto"/>
        <w:left w:val="none" w:sz="0" w:space="0" w:color="auto"/>
        <w:bottom w:val="none" w:sz="0" w:space="0" w:color="auto"/>
        <w:right w:val="none" w:sz="0" w:space="0" w:color="auto"/>
      </w:divBdr>
    </w:div>
    <w:div w:id="1418553086">
      <w:bodyDiv w:val="1"/>
      <w:marLeft w:val="0"/>
      <w:marRight w:val="0"/>
      <w:marTop w:val="0"/>
      <w:marBottom w:val="0"/>
      <w:divBdr>
        <w:top w:val="none" w:sz="0" w:space="0" w:color="auto"/>
        <w:left w:val="none" w:sz="0" w:space="0" w:color="auto"/>
        <w:bottom w:val="none" w:sz="0" w:space="0" w:color="auto"/>
        <w:right w:val="none" w:sz="0" w:space="0" w:color="auto"/>
      </w:divBdr>
    </w:div>
    <w:div w:id="1438981034">
      <w:bodyDiv w:val="1"/>
      <w:marLeft w:val="0"/>
      <w:marRight w:val="0"/>
      <w:marTop w:val="0"/>
      <w:marBottom w:val="0"/>
      <w:divBdr>
        <w:top w:val="none" w:sz="0" w:space="0" w:color="auto"/>
        <w:left w:val="none" w:sz="0" w:space="0" w:color="auto"/>
        <w:bottom w:val="none" w:sz="0" w:space="0" w:color="auto"/>
        <w:right w:val="none" w:sz="0" w:space="0" w:color="auto"/>
      </w:divBdr>
    </w:div>
    <w:div w:id="1507791005">
      <w:bodyDiv w:val="1"/>
      <w:marLeft w:val="0"/>
      <w:marRight w:val="0"/>
      <w:marTop w:val="0"/>
      <w:marBottom w:val="0"/>
      <w:divBdr>
        <w:top w:val="none" w:sz="0" w:space="0" w:color="auto"/>
        <w:left w:val="none" w:sz="0" w:space="0" w:color="auto"/>
        <w:bottom w:val="none" w:sz="0" w:space="0" w:color="auto"/>
        <w:right w:val="none" w:sz="0" w:space="0" w:color="auto"/>
      </w:divBdr>
    </w:div>
    <w:div w:id="1510293997">
      <w:bodyDiv w:val="1"/>
      <w:marLeft w:val="0"/>
      <w:marRight w:val="0"/>
      <w:marTop w:val="0"/>
      <w:marBottom w:val="0"/>
      <w:divBdr>
        <w:top w:val="none" w:sz="0" w:space="0" w:color="auto"/>
        <w:left w:val="none" w:sz="0" w:space="0" w:color="auto"/>
        <w:bottom w:val="none" w:sz="0" w:space="0" w:color="auto"/>
        <w:right w:val="none" w:sz="0" w:space="0" w:color="auto"/>
      </w:divBdr>
    </w:div>
    <w:div w:id="1545630318">
      <w:bodyDiv w:val="1"/>
      <w:marLeft w:val="0"/>
      <w:marRight w:val="0"/>
      <w:marTop w:val="0"/>
      <w:marBottom w:val="0"/>
      <w:divBdr>
        <w:top w:val="none" w:sz="0" w:space="0" w:color="auto"/>
        <w:left w:val="none" w:sz="0" w:space="0" w:color="auto"/>
        <w:bottom w:val="none" w:sz="0" w:space="0" w:color="auto"/>
        <w:right w:val="none" w:sz="0" w:space="0" w:color="auto"/>
      </w:divBdr>
      <w:divsChild>
        <w:div w:id="132144163">
          <w:marLeft w:val="0"/>
          <w:marRight w:val="0"/>
          <w:marTop w:val="0"/>
          <w:marBottom w:val="0"/>
          <w:divBdr>
            <w:top w:val="none" w:sz="0" w:space="0" w:color="auto"/>
            <w:left w:val="none" w:sz="0" w:space="0" w:color="auto"/>
            <w:bottom w:val="none" w:sz="0" w:space="0" w:color="auto"/>
            <w:right w:val="none" w:sz="0" w:space="0" w:color="auto"/>
          </w:divBdr>
        </w:div>
      </w:divsChild>
    </w:div>
    <w:div w:id="1545754410">
      <w:bodyDiv w:val="1"/>
      <w:marLeft w:val="0"/>
      <w:marRight w:val="0"/>
      <w:marTop w:val="0"/>
      <w:marBottom w:val="0"/>
      <w:divBdr>
        <w:top w:val="none" w:sz="0" w:space="0" w:color="auto"/>
        <w:left w:val="none" w:sz="0" w:space="0" w:color="auto"/>
        <w:bottom w:val="none" w:sz="0" w:space="0" w:color="auto"/>
        <w:right w:val="none" w:sz="0" w:space="0" w:color="auto"/>
      </w:divBdr>
      <w:divsChild>
        <w:div w:id="2025547262">
          <w:marLeft w:val="0"/>
          <w:marRight w:val="0"/>
          <w:marTop w:val="0"/>
          <w:marBottom w:val="0"/>
          <w:divBdr>
            <w:top w:val="none" w:sz="0" w:space="0" w:color="auto"/>
            <w:left w:val="none" w:sz="0" w:space="0" w:color="auto"/>
            <w:bottom w:val="none" w:sz="0" w:space="0" w:color="auto"/>
            <w:right w:val="none" w:sz="0" w:space="0" w:color="auto"/>
          </w:divBdr>
          <w:divsChild>
            <w:div w:id="1348823257">
              <w:marLeft w:val="0"/>
              <w:marRight w:val="0"/>
              <w:marTop w:val="0"/>
              <w:marBottom w:val="0"/>
              <w:divBdr>
                <w:top w:val="none" w:sz="0" w:space="0" w:color="auto"/>
                <w:left w:val="none" w:sz="0" w:space="0" w:color="auto"/>
                <w:bottom w:val="none" w:sz="0" w:space="0" w:color="auto"/>
                <w:right w:val="none" w:sz="0" w:space="0" w:color="auto"/>
              </w:divBdr>
              <w:divsChild>
                <w:div w:id="174217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224077">
      <w:bodyDiv w:val="1"/>
      <w:marLeft w:val="203"/>
      <w:marRight w:val="203"/>
      <w:marTop w:val="0"/>
      <w:marBottom w:val="0"/>
      <w:divBdr>
        <w:top w:val="none" w:sz="0" w:space="0" w:color="auto"/>
        <w:left w:val="none" w:sz="0" w:space="0" w:color="auto"/>
        <w:bottom w:val="none" w:sz="0" w:space="0" w:color="auto"/>
        <w:right w:val="none" w:sz="0" w:space="0" w:color="auto"/>
      </w:divBdr>
    </w:div>
    <w:div w:id="1593319358">
      <w:bodyDiv w:val="1"/>
      <w:marLeft w:val="0"/>
      <w:marRight w:val="0"/>
      <w:marTop w:val="0"/>
      <w:marBottom w:val="0"/>
      <w:divBdr>
        <w:top w:val="none" w:sz="0" w:space="0" w:color="auto"/>
        <w:left w:val="none" w:sz="0" w:space="0" w:color="auto"/>
        <w:bottom w:val="none" w:sz="0" w:space="0" w:color="auto"/>
        <w:right w:val="none" w:sz="0" w:space="0" w:color="auto"/>
      </w:divBdr>
    </w:div>
    <w:div w:id="1608584081">
      <w:bodyDiv w:val="1"/>
      <w:marLeft w:val="0"/>
      <w:marRight w:val="0"/>
      <w:marTop w:val="0"/>
      <w:marBottom w:val="0"/>
      <w:divBdr>
        <w:top w:val="none" w:sz="0" w:space="0" w:color="auto"/>
        <w:left w:val="none" w:sz="0" w:space="0" w:color="auto"/>
        <w:bottom w:val="none" w:sz="0" w:space="0" w:color="auto"/>
        <w:right w:val="none" w:sz="0" w:space="0" w:color="auto"/>
      </w:divBdr>
    </w:div>
    <w:div w:id="1636368715">
      <w:bodyDiv w:val="1"/>
      <w:marLeft w:val="0"/>
      <w:marRight w:val="0"/>
      <w:marTop w:val="0"/>
      <w:marBottom w:val="0"/>
      <w:divBdr>
        <w:top w:val="none" w:sz="0" w:space="0" w:color="auto"/>
        <w:left w:val="none" w:sz="0" w:space="0" w:color="auto"/>
        <w:bottom w:val="none" w:sz="0" w:space="0" w:color="auto"/>
        <w:right w:val="none" w:sz="0" w:space="0" w:color="auto"/>
      </w:divBdr>
    </w:div>
    <w:div w:id="1646004745">
      <w:bodyDiv w:val="1"/>
      <w:marLeft w:val="203"/>
      <w:marRight w:val="203"/>
      <w:marTop w:val="0"/>
      <w:marBottom w:val="0"/>
      <w:divBdr>
        <w:top w:val="none" w:sz="0" w:space="0" w:color="auto"/>
        <w:left w:val="none" w:sz="0" w:space="0" w:color="auto"/>
        <w:bottom w:val="none" w:sz="0" w:space="0" w:color="auto"/>
        <w:right w:val="none" w:sz="0" w:space="0" w:color="auto"/>
      </w:divBdr>
    </w:div>
    <w:div w:id="1677227614">
      <w:bodyDiv w:val="1"/>
      <w:marLeft w:val="0"/>
      <w:marRight w:val="0"/>
      <w:marTop w:val="0"/>
      <w:marBottom w:val="0"/>
      <w:divBdr>
        <w:top w:val="none" w:sz="0" w:space="0" w:color="auto"/>
        <w:left w:val="none" w:sz="0" w:space="0" w:color="auto"/>
        <w:bottom w:val="none" w:sz="0" w:space="0" w:color="auto"/>
        <w:right w:val="none" w:sz="0" w:space="0" w:color="auto"/>
      </w:divBdr>
      <w:divsChild>
        <w:div w:id="2065248709">
          <w:marLeft w:val="0"/>
          <w:marRight w:val="0"/>
          <w:marTop w:val="0"/>
          <w:marBottom w:val="0"/>
          <w:divBdr>
            <w:top w:val="none" w:sz="0" w:space="0" w:color="auto"/>
            <w:left w:val="none" w:sz="0" w:space="0" w:color="auto"/>
            <w:bottom w:val="none" w:sz="0" w:space="0" w:color="auto"/>
            <w:right w:val="none" w:sz="0" w:space="0" w:color="auto"/>
          </w:divBdr>
          <w:divsChild>
            <w:div w:id="852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75199">
      <w:bodyDiv w:val="1"/>
      <w:marLeft w:val="0"/>
      <w:marRight w:val="0"/>
      <w:marTop w:val="0"/>
      <w:marBottom w:val="0"/>
      <w:divBdr>
        <w:top w:val="none" w:sz="0" w:space="0" w:color="auto"/>
        <w:left w:val="none" w:sz="0" w:space="0" w:color="auto"/>
        <w:bottom w:val="none" w:sz="0" w:space="0" w:color="auto"/>
        <w:right w:val="none" w:sz="0" w:space="0" w:color="auto"/>
      </w:divBdr>
    </w:div>
    <w:div w:id="1765028130">
      <w:bodyDiv w:val="1"/>
      <w:marLeft w:val="0"/>
      <w:marRight w:val="0"/>
      <w:marTop w:val="0"/>
      <w:marBottom w:val="0"/>
      <w:divBdr>
        <w:top w:val="none" w:sz="0" w:space="0" w:color="auto"/>
        <w:left w:val="none" w:sz="0" w:space="0" w:color="auto"/>
        <w:bottom w:val="none" w:sz="0" w:space="0" w:color="auto"/>
        <w:right w:val="none" w:sz="0" w:space="0" w:color="auto"/>
      </w:divBdr>
    </w:div>
    <w:div w:id="1776055817">
      <w:bodyDiv w:val="1"/>
      <w:marLeft w:val="0"/>
      <w:marRight w:val="0"/>
      <w:marTop w:val="0"/>
      <w:marBottom w:val="0"/>
      <w:divBdr>
        <w:top w:val="none" w:sz="0" w:space="0" w:color="auto"/>
        <w:left w:val="none" w:sz="0" w:space="0" w:color="auto"/>
        <w:bottom w:val="none" w:sz="0" w:space="0" w:color="auto"/>
        <w:right w:val="none" w:sz="0" w:space="0" w:color="auto"/>
      </w:divBdr>
    </w:div>
    <w:div w:id="1796943947">
      <w:bodyDiv w:val="1"/>
      <w:marLeft w:val="0"/>
      <w:marRight w:val="0"/>
      <w:marTop w:val="0"/>
      <w:marBottom w:val="0"/>
      <w:divBdr>
        <w:top w:val="none" w:sz="0" w:space="0" w:color="auto"/>
        <w:left w:val="none" w:sz="0" w:space="0" w:color="auto"/>
        <w:bottom w:val="none" w:sz="0" w:space="0" w:color="auto"/>
        <w:right w:val="none" w:sz="0" w:space="0" w:color="auto"/>
      </w:divBdr>
    </w:div>
    <w:div w:id="1797261368">
      <w:bodyDiv w:val="1"/>
      <w:marLeft w:val="0"/>
      <w:marRight w:val="0"/>
      <w:marTop w:val="0"/>
      <w:marBottom w:val="0"/>
      <w:divBdr>
        <w:top w:val="none" w:sz="0" w:space="0" w:color="auto"/>
        <w:left w:val="none" w:sz="0" w:space="0" w:color="auto"/>
        <w:bottom w:val="none" w:sz="0" w:space="0" w:color="auto"/>
        <w:right w:val="none" w:sz="0" w:space="0" w:color="auto"/>
      </w:divBdr>
    </w:div>
    <w:div w:id="1827234496">
      <w:bodyDiv w:val="1"/>
      <w:marLeft w:val="0"/>
      <w:marRight w:val="0"/>
      <w:marTop w:val="0"/>
      <w:marBottom w:val="0"/>
      <w:divBdr>
        <w:top w:val="none" w:sz="0" w:space="0" w:color="auto"/>
        <w:left w:val="none" w:sz="0" w:space="0" w:color="auto"/>
        <w:bottom w:val="none" w:sz="0" w:space="0" w:color="auto"/>
        <w:right w:val="none" w:sz="0" w:space="0" w:color="auto"/>
      </w:divBdr>
    </w:div>
    <w:div w:id="1829200573">
      <w:bodyDiv w:val="1"/>
      <w:marLeft w:val="0"/>
      <w:marRight w:val="0"/>
      <w:marTop w:val="0"/>
      <w:marBottom w:val="0"/>
      <w:divBdr>
        <w:top w:val="none" w:sz="0" w:space="0" w:color="auto"/>
        <w:left w:val="none" w:sz="0" w:space="0" w:color="auto"/>
        <w:bottom w:val="none" w:sz="0" w:space="0" w:color="auto"/>
        <w:right w:val="none" w:sz="0" w:space="0" w:color="auto"/>
      </w:divBdr>
    </w:div>
    <w:div w:id="1860969786">
      <w:bodyDiv w:val="1"/>
      <w:marLeft w:val="0"/>
      <w:marRight w:val="0"/>
      <w:marTop w:val="0"/>
      <w:marBottom w:val="0"/>
      <w:divBdr>
        <w:top w:val="none" w:sz="0" w:space="0" w:color="auto"/>
        <w:left w:val="none" w:sz="0" w:space="0" w:color="auto"/>
        <w:bottom w:val="none" w:sz="0" w:space="0" w:color="auto"/>
        <w:right w:val="none" w:sz="0" w:space="0" w:color="auto"/>
      </w:divBdr>
    </w:div>
    <w:div w:id="1888686546">
      <w:bodyDiv w:val="1"/>
      <w:marLeft w:val="0"/>
      <w:marRight w:val="0"/>
      <w:marTop w:val="0"/>
      <w:marBottom w:val="0"/>
      <w:divBdr>
        <w:top w:val="none" w:sz="0" w:space="0" w:color="auto"/>
        <w:left w:val="none" w:sz="0" w:space="0" w:color="auto"/>
        <w:bottom w:val="none" w:sz="0" w:space="0" w:color="auto"/>
        <w:right w:val="none" w:sz="0" w:space="0" w:color="auto"/>
      </w:divBdr>
    </w:div>
    <w:div w:id="1902448458">
      <w:bodyDiv w:val="1"/>
      <w:marLeft w:val="0"/>
      <w:marRight w:val="0"/>
      <w:marTop w:val="0"/>
      <w:marBottom w:val="0"/>
      <w:divBdr>
        <w:top w:val="none" w:sz="0" w:space="0" w:color="auto"/>
        <w:left w:val="none" w:sz="0" w:space="0" w:color="auto"/>
        <w:bottom w:val="none" w:sz="0" w:space="0" w:color="auto"/>
        <w:right w:val="none" w:sz="0" w:space="0" w:color="auto"/>
      </w:divBdr>
      <w:divsChild>
        <w:div w:id="1130434537">
          <w:marLeft w:val="0"/>
          <w:marRight w:val="0"/>
          <w:marTop w:val="0"/>
          <w:marBottom w:val="0"/>
          <w:divBdr>
            <w:top w:val="none" w:sz="0" w:space="0" w:color="auto"/>
            <w:left w:val="none" w:sz="0" w:space="0" w:color="auto"/>
            <w:bottom w:val="none" w:sz="0" w:space="0" w:color="auto"/>
            <w:right w:val="none" w:sz="0" w:space="0" w:color="auto"/>
          </w:divBdr>
        </w:div>
      </w:divsChild>
    </w:div>
    <w:div w:id="1911885430">
      <w:bodyDiv w:val="1"/>
      <w:marLeft w:val="0"/>
      <w:marRight w:val="0"/>
      <w:marTop w:val="0"/>
      <w:marBottom w:val="0"/>
      <w:divBdr>
        <w:top w:val="none" w:sz="0" w:space="0" w:color="auto"/>
        <w:left w:val="none" w:sz="0" w:space="0" w:color="auto"/>
        <w:bottom w:val="none" w:sz="0" w:space="0" w:color="auto"/>
        <w:right w:val="none" w:sz="0" w:space="0" w:color="auto"/>
      </w:divBdr>
    </w:div>
    <w:div w:id="1977756532">
      <w:bodyDiv w:val="1"/>
      <w:marLeft w:val="0"/>
      <w:marRight w:val="0"/>
      <w:marTop w:val="0"/>
      <w:marBottom w:val="0"/>
      <w:divBdr>
        <w:top w:val="none" w:sz="0" w:space="0" w:color="auto"/>
        <w:left w:val="none" w:sz="0" w:space="0" w:color="auto"/>
        <w:bottom w:val="none" w:sz="0" w:space="0" w:color="auto"/>
        <w:right w:val="none" w:sz="0" w:space="0" w:color="auto"/>
      </w:divBdr>
      <w:divsChild>
        <w:div w:id="701714207">
          <w:marLeft w:val="0"/>
          <w:marRight w:val="0"/>
          <w:marTop w:val="0"/>
          <w:marBottom w:val="0"/>
          <w:divBdr>
            <w:top w:val="none" w:sz="0" w:space="0" w:color="auto"/>
            <w:left w:val="none" w:sz="0" w:space="0" w:color="auto"/>
            <w:bottom w:val="none" w:sz="0" w:space="0" w:color="auto"/>
            <w:right w:val="none" w:sz="0" w:space="0" w:color="auto"/>
          </w:divBdr>
          <w:divsChild>
            <w:div w:id="136859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05949">
      <w:bodyDiv w:val="1"/>
      <w:marLeft w:val="0"/>
      <w:marRight w:val="0"/>
      <w:marTop w:val="0"/>
      <w:marBottom w:val="0"/>
      <w:divBdr>
        <w:top w:val="none" w:sz="0" w:space="0" w:color="auto"/>
        <w:left w:val="none" w:sz="0" w:space="0" w:color="auto"/>
        <w:bottom w:val="none" w:sz="0" w:space="0" w:color="auto"/>
        <w:right w:val="none" w:sz="0" w:space="0" w:color="auto"/>
      </w:divBdr>
    </w:div>
    <w:div w:id="2032223325">
      <w:bodyDiv w:val="1"/>
      <w:marLeft w:val="0"/>
      <w:marRight w:val="0"/>
      <w:marTop w:val="0"/>
      <w:marBottom w:val="0"/>
      <w:divBdr>
        <w:top w:val="none" w:sz="0" w:space="0" w:color="auto"/>
        <w:left w:val="none" w:sz="0" w:space="0" w:color="auto"/>
        <w:bottom w:val="none" w:sz="0" w:space="0" w:color="auto"/>
        <w:right w:val="none" w:sz="0" w:space="0" w:color="auto"/>
      </w:divBdr>
    </w:div>
    <w:div w:id="2080445577">
      <w:bodyDiv w:val="1"/>
      <w:marLeft w:val="0"/>
      <w:marRight w:val="0"/>
      <w:marTop w:val="0"/>
      <w:marBottom w:val="0"/>
      <w:divBdr>
        <w:top w:val="none" w:sz="0" w:space="0" w:color="auto"/>
        <w:left w:val="none" w:sz="0" w:space="0" w:color="auto"/>
        <w:bottom w:val="none" w:sz="0" w:space="0" w:color="auto"/>
        <w:right w:val="none" w:sz="0" w:space="0" w:color="auto"/>
      </w:divBdr>
    </w:div>
    <w:div w:id="2098742861">
      <w:bodyDiv w:val="1"/>
      <w:marLeft w:val="0"/>
      <w:marRight w:val="0"/>
      <w:marTop w:val="0"/>
      <w:marBottom w:val="0"/>
      <w:divBdr>
        <w:top w:val="none" w:sz="0" w:space="0" w:color="auto"/>
        <w:left w:val="none" w:sz="0" w:space="0" w:color="auto"/>
        <w:bottom w:val="none" w:sz="0" w:space="0" w:color="auto"/>
        <w:right w:val="none" w:sz="0" w:space="0" w:color="auto"/>
      </w:divBdr>
    </w:div>
    <w:div w:id="2106146421">
      <w:bodyDiv w:val="1"/>
      <w:marLeft w:val="0"/>
      <w:marRight w:val="0"/>
      <w:marTop w:val="0"/>
      <w:marBottom w:val="0"/>
      <w:divBdr>
        <w:top w:val="none" w:sz="0" w:space="0" w:color="auto"/>
        <w:left w:val="none" w:sz="0" w:space="0" w:color="auto"/>
        <w:bottom w:val="none" w:sz="0" w:space="0" w:color="auto"/>
        <w:right w:val="none" w:sz="0" w:space="0" w:color="auto"/>
      </w:divBdr>
    </w:div>
    <w:div w:id="2144423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117" Type="http://schemas.openxmlformats.org/officeDocument/2006/relationships/hyperlink" Target="mailto:john.doe@gsa.gov%3c/saml:AttributeValue%3e%3c/saml:Attribute%3e%3csaml:Attribute" TargetMode="External"/><Relationship Id="rId21" Type="http://schemas.openxmlformats.org/officeDocument/2006/relationships/hyperlink" Target="http://docs.oasis-open.org/security/saml/v2.0/saml-sec-consider-2.0-os.pdf" TargetMode="External"/><Relationship Id="rId42"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47"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63" Type="http://schemas.openxmlformats.org/officeDocument/2006/relationships/hyperlink" Target="http://kcgams16.gsa.gov/fed/idp" TargetMode="External"/><Relationship Id="rId68" Type="http://schemas.openxmlformats.org/officeDocument/2006/relationships/hyperlink" Target="http://www.w3.org/2001/10/xml-exc-c14n" TargetMode="External"/><Relationship Id="rId84" Type="http://schemas.openxmlformats.org/officeDocument/2006/relationships/hyperlink" Target="http://www.w3.org/2000/09/xmldsig" TargetMode="External"/><Relationship Id="rId89" Type="http://schemas.openxmlformats.org/officeDocument/2006/relationships/hyperlink" Target="mailto:john.doe@gsa.gov%3c/saml:AttributeValue%3e%3c/saml:Attribute%3e%3csaml:Attribute" TargetMode="External"/><Relationship Id="rId112" Type="http://schemas.openxmlformats.org/officeDocument/2006/relationships/hyperlink" Target="http://www.w3.org/2000/09/xmldsig" TargetMode="External"/><Relationship Id="rId16" Type="http://schemas.openxmlformats.org/officeDocument/2006/relationships/header" Target="header3.xml"/><Relationship Id="rId107" Type="http://schemas.openxmlformats.org/officeDocument/2006/relationships/hyperlink" Target="http://www.w3.org/2000/09/xmldsig" TargetMode="External"/><Relationship Id="rId11" Type="http://schemas.openxmlformats.org/officeDocument/2006/relationships/endnotes" Target="endnotes.xml"/><Relationship Id="rId32" Type="http://schemas.openxmlformats.org/officeDocument/2006/relationships/image" Target="media/image7.emf"/><Relationship Id="rId37" Type="http://schemas.openxmlformats.org/officeDocument/2006/relationships/oleObject" Target="embeddings/oleObject8.bin"/><Relationship Id="rId53" Type="http://schemas.openxmlformats.org/officeDocument/2006/relationships/oleObject" Target="embeddings/oleObject9.bin"/><Relationship Id="rId58" Type="http://schemas.openxmlformats.org/officeDocument/2006/relationships/hyperlink" Target="http://en.wikipedia.org/wiki/Data_(computing)" TargetMode="External"/><Relationship Id="rId74" Type="http://schemas.openxmlformats.org/officeDocument/2006/relationships/hyperlink" Target="mailto:john.doe@gsa.gov%3c/saml:AttributeValue%3e%3c/saml:Attribute%3e%3csaml:Attribute" TargetMode="External"/><Relationship Id="rId79" Type="http://schemas.openxmlformats.org/officeDocument/2006/relationships/hyperlink" Target="http://www.w3.org/2000/09/xmldsig" TargetMode="External"/><Relationship Id="rId102" Type="http://schemas.openxmlformats.org/officeDocument/2006/relationships/hyperlink" Target="http://www.w3.org/2001/XMLSchema" TargetMode="External"/><Relationship Id="rId5" Type="http://schemas.openxmlformats.org/officeDocument/2006/relationships/customXml" Target="../customXml/item5.xml"/><Relationship Id="rId61" Type="http://schemas.openxmlformats.org/officeDocument/2006/relationships/hyperlink" Target="http://kcgams12.gsa.gov:7001/fedletsample/fedletapplication" TargetMode="External"/><Relationship Id="rId82" Type="http://schemas.openxmlformats.org/officeDocument/2006/relationships/hyperlink" Target="http://www.w3.org/2000/09/xmldsig" TargetMode="External"/><Relationship Id="rId90" Type="http://schemas.openxmlformats.org/officeDocument/2006/relationships/hyperlink" Target="mailto:0123456789@xyz.gov%3c/saml:AttributeValue%3e%3c/saml:Attribute%3e%3csaml:Attribute" TargetMode="External"/><Relationship Id="rId95" Type="http://schemas.openxmlformats.org/officeDocument/2006/relationships/hyperlink" Target="http://www.w3.org/2001/10/xml-exc-c14n" TargetMode="External"/><Relationship Id="rId19" Type="http://schemas.openxmlformats.org/officeDocument/2006/relationships/hyperlink" Target="http://docs.oasis-open.org/security/saml/v2.0/saml-authn-context-2.0-os.pdf" TargetMode="External"/><Relationship Id="rId14" Type="http://schemas.openxmlformats.org/officeDocument/2006/relationships/footer" Target="footer1.xml"/><Relationship Id="rId22" Type="http://schemas.openxmlformats.org/officeDocument/2006/relationships/image" Target="media/image2.emf"/><Relationship Id="rId27" Type="http://schemas.openxmlformats.org/officeDocument/2006/relationships/oleObject" Target="embeddings/oleObject3.bin"/><Relationship Id="rId30" Type="http://schemas.openxmlformats.org/officeDocument/2006/relationships/image" Target="media/image6.emf"/><Relationship Id="rId35" Type="http://schemas.openxmlformats.org/officeDocument/2006/relationships/oleObject" Target="embeddings/oleObject7.bin"/><Relationship Id="rId43"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48"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56" Type="http://schemas.openxmlformats.org/officeDocument/2006/relationships/hyperlink" Target="http://en.wikipedia.org/wiki/Service_(economics)" TargetMode="External"/><Relationship Id="rId64" Type="http://schemas.openxmlformats.org/officeDocument/2006/relationships/hyperlink" Target="http://www.w3.org/2000/09/xmldsig" TargetMode="External"/><Relationship Id="rId69" Type="http://schemas.openxmlformats.org/officeDocument/2006/relationships/hyperlink" Target="http://www.w3.org/2000/09/xmldsig" TargetMode="External"/><Relationship Id="rId77" Type="http://schemas.openxmlformats.org/officeDocument/2006/relationships/hyperlink" Target="http://kcgams16.gsa.gov/fed/idp" TargetMode="External"/><Relationship Id="rId100" Type="http://schemas.openxmlformats.org/officeDocument/2006/relationships/hyperlink" Target="http://kcgams16.gsa.gov/fed/idp" TargetMode="External"/><Relationship Id="rId105" Type="http://schemas.openxmlformats.org/officeDocument/2006/relationships/hyperlink" Target="mailto:0123456789@xyz.gov%20%3c/saml:AttributeValue%3e%3c/saml:Attribute%3e%3csaml:Attribute" TargetMode="External"/><Relationship Id="rId113" Type="http://schemas.openxmlformats.org/officeDocument/2006/relationships/hyperlink" Target="http://kcgams16.gsa.gov/fed/idp" TargetMode="External"/><Relationship Id="rId118" Type="http://schemas.openxmlformats.org/officeDocument/2006/relationships/hyperlink" Target="mailto:0123456789@xyz.gov%20%3c/saml:AttributeValue%3e%3c/saml:Attribute%3e%3csaml:Attribute" TargetMode="External"/><Relationship Id="rId8" Type="http://schemas.openxmlformats.org/officeDocument/2006/relationships/settings" Target="settings.xml"/><Relationship Id="rId51" Type="http://schemas.openxmlformats.org/officeDocument/2006/relationships/image" Target="media/image11.png"/><Relationship Id="rId72" Type="http://schemas.openxmlformats.org/officeDocument/2006/relationships/hyperlink" Target="http://www.w3.org/2001/XMLSchema" TargetMode="External"/><Relationship Id="rId80" Type="http://schemas.openxmlformats.org/officeDocument/2006/relationships/hyperlink" Target="http://www.w3.org/2001/10/xml-exc-c14n" TargetMode="External"/><Relationship Id="rId85" Type="http://schemas.openxmlformats.org/officeDocument/2006/relationships/hyperlink" Target="http://kcgams16.gsa.gov/fed/idp" TargetMode="External"/><Relationship Id="rId93" Type="http://schemas.openxmlformats.org/officeDocument/2006/relationships/hyperlink" Target="http://kcgams16.gsa.gov/fed/idp" TargetMode="External"/><Relationship Id="rId98" Type="http://schemas.openxmlformats.org/officeDocument/2006/relationships/hyperlink" Target="http://www.w3.org/2001/10/xml-exc-c14n" TargetMode="External"/><Relationship Id="rId12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46"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59" Type="http://schemas.openxmlformats.org/officeDocument/2006/relationships/hyperlink" Target="http://en.wikipedia.org/wiki/Internet_hosting_service" TargetMode="External"/><Relationship Id="rId67" Type="http://schemas.openxmlformats.org/officeDocument/2006/relationships/hyperlink" Target="http://www.w3.org/2000/09/xmldsig" TargetMode="External"/><Relationship Id="rId103" Type="http://schemas.openxmlformats.org/officeDocument/2006/relationships/hyperlink" Target="http://www.w3.org/2001/XMLSchema-instance" TargetMode="External"/><Relationship Id="rId108" Type="http://schemas.openxmlformats.org/officeDocument/2006/relationships/hyperlink" Target="http://www.w3.org/2001/10/xml-exc-c14n" TargetMode="External"/><Relationship Id="rId116" Type="http://schemas.openxmlformats.org/officeDocument/2006/relationships/hyperlink" Target="http://www.w3.org/2001/XMLSchema-instance" TargetMode="External"/><Relationship Id="rId20" Type="http://schemas.openxmlformats.org/officeDocument/2006/relationships/hyperlink" Target="http://docs.oasis-open.org/security/saml/v2.0/saml-core-2.0-os.pdf" TargetMode="External"/><Relationship Id="rId41"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54" Type="http://schemas.openxmlformats.org/officeDocument/2006/relationships/image" Target="media/image13.png"/><Relationship Id="rId62" Type="http://schemas.openxmlformats.org/officeDocument/2006/relationships/hyperlink" Target="http://kcgams16.gsa.gov/fed/idp" TargetMode="External"/><Relationship Id="rId70" Type="http://schemas.openxmlformats.org/officeDocument/2006/relationships/hyperlink" Target="http://kcgams16.gsa.gov/fed/idp" TargetMode="External"/><Relationship Id="rId75" Type="http://schemas.openxmlformats.org/officeDocument/2006/relationships/hyperlink" Target="mailto:0123456789@xyz.gov%3c/saml:AttributeValue%3e%3c/saml:Attribute%3e%3csaml:Attribute" TargetMode="External"/><Relationship Id="rId83" Type="http://schemas.openxmlformats.org/officeDocument/2006/relationships/hyperlink" Target="http://www.w3.org/2001/10/xml-exc-c14n" TargetMode="External"/><Relationship Id="rId88" Type="http://schemas.openxmlformats.org/officeDocument/2006/relationships/hyperlink" Target="http://www.w3.org/2001/XMLSchema-instance" TargetMode="External"/><Relationship Id="rId91" Type="http://schemas.openxmlformats.org/officeDocument/2006/relationships/hyperlink" Target="http://kcgams12.gsa.gov:7001/fedletsample/fedletapplication" TargetMode="External"/><Relationship Id="rId96" Type="http://schemas.openxmlformats.org/officeDocument/2006/relationships/hyperlink" Target="http://www.w3.org/2000/09/xmldsig" TargetMode="External"/><Relationship Id="rId111" Type="http://schemas.openxmlformats.org/officeDocument/2006/relationships/hyperlink" Target="http://www.w3.org/2001/10/xml-exc-c14n"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oleObject" Target="embeddings/oleObject1.bin"/><Relationship Id="rId28" Type="http://schemas.openxmlformats.org/officeDocument/2006/relationships/image" Target="media/image5.emf"/><Relationship Id="rId36" Type="http://schemas.openxmlformats.org/officeDocument/2006/relationships/image" Target="media/image9.emf"/><Relationship Id="rId49"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57" Type="http://schemas.openxmlformats.org/officeDocument/2006/relationships/hyperlink" Target="http://en.wikipedia.org/wiki/Software" TargetMode="External"/><Relationship Id="rId106" Type="http://schemas.openxmlformats.org/officeDocument/2006/relationships/hyperlink" Target="http://kcgams16.gsa.gov/fed/idp" TargetMode="External"/><Relationship Id="rId114" Type="http://schemas.openxmlformats.org/officeDocument/2006/relationships/hyperlink" Target="http://kcgams12.gsa.gov:7001/fedletsample/fedletapplication" TargetMode="External"/><Relationship Id="rId119" Type="http://schemas.openxmlformats.org/officeDocument/2006/relationships/footer" Target="footer4.xml"/><Relationship Id="rId10" Type="http://schemas.openxmlformats.org/officeDocument/2006/relationships/footnotes" Target="footnotes.xml"/><Relationship Id="rId31" Type="http://schemas.openxmlformats.org/officeDocument/2006/relationships/oleObject" Target="embeddings/oleObject5.bin"/><Relationship Id="rId44"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52" Type="http://schemas.openxmlformats.org/officeDocument/2006/relationships/image" Target="media/image12.emf"/><Relationship Id="rId60" Type="http://schemas.openxmlformats.org/officeDocument/2006/relationships/hyperlink" Target="http://en.wikipedia.org/wiki/Log_in" TargetMode="External"/><Relationship Id="rId65" Type="http://schemas.openxmlformats.org/officeDocument/2006/relationships/hyperlink" Target="http://www.w3.org/2001/10/xml-exc-c14n" TargetMode="External"/><Relationship Id="rId73" Type="http://schemas.openxmlformats.org/officeDocument/2006/relationships/hyperlink" Target="http://www.w3.org/2001/XMLSchema-instance" TargetMode="External"/><Relationship Id="rId78" Type="http://schemas.openxmlformats.org/officeDocument/2006/relationships/hyperlink" Target="http://kcgams16.gsa.gov/fed/idp" TargetMode="External"/><Relationship Id="rId81" Type="http://schemas.openxmlformats.org/officeDocument/2006/relationships/hyperlink" Target="http://www.w3.org/2000/09/xmldsig" TargetMode="External"/><Relationship Id="rId86" Type="http://schemas.openxmlformats.org/officeDocument/2006/relationships/hyperlink" Target="http://kcgams12.gsa.gov:7001/fedletsample/fedletapplication" TargetMode="External"/><Relationship Id="rId94" Type="http://schemas.openxmlformats.org/officeDocument/2006/relationships/hyperlink" Target="http://www.w3.org/2000/09/xmldsig" TargetMode="External"/><Relationship Id="rId99" Type="http://schemas.openxmlformats.org/officeDocument/2006/relationships/hyperlink" Target="http://www.w3.org/2000/09/xmldsig" TargetMode="External"/><Relationship Id="rId101" Type="http://schemas.openxmlformats.org/officeDocument/2006/relationships/hyperlink" Target="http://kcgams12.gsa.gov:7001/fedletsample/fedletapplication"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www.oracle.com/us/products/middleware/identity-management/059296.html" TargetMode="External"/><Relationship Id="rId39"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109" Type="http://schemas.openxmlformats.org/officeDocument/2006/relationships/hyperlink" Target="http://www.w3.org/2000/09/xmldsig" TargetMode="External"/><Relationship Id="rId34" Type="http://schemas.openxmlformats.org/officeDocument/2006/relationships/image" Target="media/image8.emf"/><Relationship Id="rId50" Type="http://schemas.openxmlformats.org/officeDocument/2006/relationships/image" Target="media/image10.jpeg"/><Relationship Id="rId55" Type="http://schemas.openxmlformats.org/officeDocument/2006/relationships/hyperlink" Target="http://en.wikipedia.org/wiki/Entity" TargetMode="External"/><Relationship Id="rId76" Type="http://schemas.openxmlformats.org/officeDocument/2006/relationships/hyperlink" Target="http://kcgams12.gsa.gov:7001/fedletsample/fedletapplication" TargetMode="External"/><Relationship Id="rId97" Type="http://schemas.openxmlformats.org/officeDocument/2006/relationships/hyperlink" Target="http://www.w3.org/2000/09/xmldsig" TargetMode="External"/><Relationship Id="rId104" Type="http://schemas.openxmlformats.org/officeDocument/2006/relationships/hyperlink" Target="mailto:john.doe@gsa.gov%3c/saml:AttributeValue%3e%3c/saml:Attribute%3e%3csaml:Attribute" TargetMode="External"/><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kcgams12.gsa.gov:7001/fedletsample/fedletapplication" TargetMode="External"/><Relationship Id="rId92" Type="http://schemas.openxmlformats.org/officeDocument/2006/relationships/hyperlink" Target="http://kcgams12.gsa.gov:7001/fedletsample/fedletapplication" TargetMode="External"/><Relationship Id="rId2" Type="http://schemas.openxmlformats.org/officeDocument/2006/relationships/customXml" Target="../customXml/item2.xml"/><Relationship Id="rId29" Type="http://schemas.openxmlformats.org/officeDocument/2006/relationships/oleObject" Target="embeddings/oleObject4.bin"/><Relationship Id="rId24" Type="http://schemas.openxmlformats.org/officeDocument/2006/relationships/image" Target="media/image3.emf"/><Relationship Id="rId40"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45" Type="http://schemas.openxmlformats.org/officeDocument/2006/relationships/hyperlink" Target="file:///C:/Users/demohanty/AppData/Local/Microsoft/vsundaram/AppData/Local/Microsoft/AppData/Local/Microsoft/Windows/Temporary%20Internet%20Files/Content.Outlook/AppData/Local/Microsoft/AppData/Local/Microsoft/Windows/Temporary%20Internet%20Files/Content.Outlook/A" TargetMode="External"/><Relationship Id="rId66" Type="http://schemas.openxmlformats.org/officeDocument/2006/relationships/hyperlink" Target="http://www.w3.org/2000/09/xmldsig" TargetMode="External"/><Relationship Id="rId87" Type="http://schemas.openxmlformats.org/officeDocument/2006/relationships/hyperlink" Target="http://www.w3.org/2001/XMLSchema" TargetMode="External"/><Relationship Id="rId110" Type="http://schemas.openxmlformats.org/officeDocument/2006/relationships/hyperlink" Target="http://www.w3.org/2000/09/xmldsig" TargetMode="External"/><Relationship Id="rId115" Type="http://schemas.openxmlformats.org/officeDocument/2006/relationships/hyperlink" Target="http://www.w3.org/2001/XMLSchema"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2776"/>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E4DA91080FFE46A0A5A25DC02903D5" ma:contentTypeVersion="221" ma:contentTypeDescription="Create a new document." ma:contentTypeScope="" ma:versionID="cd486b0346ebcd9a65ce0df2b1f1e935">
  <xsd:schema xmlns:xsd="http://www.w3.org/2001/XMLSchema" xmlns:xs="http://www.w3.org/2001/XMLSchema" xmlns:p="http://schemas.microsoft.com/office/2006/metadata/properties" xmlns:ns2="7fca8b41-48b4-4452-9673-35a1704d643a" xmlns:ns3="4720555d-3149-430a-a8b0-eb69316f8bef" targetNamespace="http://schemas.microsoft.com/office/2006/metadata/properties" ma:root="true" ma:fieldsID="2b36c19f204e4fdd8ff323fc9c487016" ns2:_="" ns3:_="">
    <xsd:import namespace="7fca8b41-48b4-4452-9673-35a1704d643a"/>
    <xsd:import namespace="4720555d-3149-430a-a8b0-eb69316f8bef"/>
    <xsd:element name="properties">
      <xsd:complexType>
        <xsd:sequence>
          <xsd:element name="documentManagement">
            <xsd:complexType>
              <xsd:all>
                <xsd:element ref="ns2:TESS_x0020_Workstream0"/>
                <xsd:element ref="ns2:DisDocTypeCol"/>
                <xsd:element ref="ns2:System_x0020_Name"/>
                <xsd:element ref="ns2:Classification"/>
                <xsd:element ref="ns3:_dlc_DocId" minOccurs="0"/>
                <xsd:element ref="ns3:_dlc_DocIdUrl" minOccurs="0"/>
                <xsd:element ref="ns3:_dlc_DocIdPersistId" minOccurs="0"/>
                <xsd:element ref="ns2:System_x003a_System_ID" minOccurs="0"/>
                <xsd:element ref="ns2:System_x003a_SubSystem_ID" minOccurs="0"/>
                <xsd:element ref="ns2:System_x003a_SystemName" minOccurs="0"/>
                <xsd:element ref="ns2:System_x003a_SystemType" minOccurs="0"/>
                <xsd:element ref="ns2:System_x003a_ASP" minOccurs="0"/>
                <xsd:element ref="ns2:System_x003a_BusOwner" minOccurs="0"/>
                <xsd:element ref="ns2:System_x003a_BusinessProcess" minOccurs="0"/>
                <xsd:element ref="ns2:System_x003a_ISManager_Owner" minOccurs="0"/>
                <xsd:element ref="ns2:System_x003a_ISTechSME" minOccurs="0"/>
                <xsd:element ref="ns2:System_x003a_Criticality" minOccurs="0"/>
                <xsd:element ref="ns2:System_x003a_DR_x0020_Tier" minOccurs="0"/>
                <xsd:element ref="ns2:System_x003a_SourcingVendor" minOccurs="0"/>
                <xsd:element ref="ns2:System_x003a_Status" minOccurs="0"/>
                <xsd:element ref="ns2:System_x003a_Portfolio_ID" minOccurs="0"/>
                <xsd:element ref="ns2:System_x0020_Name_x003a_Vertical" minOccurs="0"/>
                <xsd:element ref="ns2:System_x0020_Name_x003a_SubSystemName" minOccurs="0"/>
                <xsd:element ref="ns2:TESS_x0020_Workstream_x003a_TESS_x0020_Department" minOccurs="0"/>
                <xsd:element ref="ns2:TESS_x0020_Workstream_x003a_Functionality" minOccurs="0"/>
                <xsd:element ref="ns2:TESS_x0020_Workstream_x003a_Functionality_x0020_Code" minOccurs="0"/>
                <xsd:element ref="ns2:TESS_x0020_Workstream_x003a_Workstream_x0020__x0028_Project_x0029_" minOccurs="0"/>
                <xsd:element ref="ns2:TESS_x0020_Workstream_x003a_Project_x0020_Code" minOccurs="0"/>
                <xsd:element ref="ns2:TESS_x0020_Workstream_x003a_Unique_x0020_Code" minOccurs="0"/>
                <xsd:element ref="ns2:DisDocTypeCol_x003a_Discipline" minOccurs="0"/>
                <xsd:element ref="ns2:DisDocTypeCol_x003a_Document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ca8b41-48b4-4452-9673-35a1704d643a" elementFormDefault="qualified">
    <xsd:import namespace="http://schemas.microsoft.com/office/2006/documentManagement/types"/>
    <xsd:import namespace="http://schemas.microsoft.com/office/infopath/2007/PartnerControls"/>
    <xsd:element name="TESS_x0020_Workstream0" ma:index="2" ma:displayName="TESS Workstream" ma:list="{c1ac5f12-d99b-4b40-a384-5787a67f7882}" ma:internalName="TESS_x0020_Workstream0" ma:readOnly="false" ma:showField="Unique_x0020_Name">
      <xsd:simpleType>
        <xsd:restriction base="dms:Lookup"/>
      </xsd:simpleType>
    </xsd:element>
    <xsd:element name="DisDocTypeCol" ma:index="3" ma:displayName="Discipline - Document Type" ma:list="{b8b93874-8c9b-4d6d-a9e8-b5449ceeaacb}" ma:internalName="DisDocTypeCol" ma:showField="DiscandDocType">
      <xsd:simpleType>
        <xsd:restriction base="dms:Lookup"/>
      </xsd:simpleType>
    </xsd:element>
    <xsd:element name="System_x0020_Name" ma:index="4" ma:displayName="System Name" ma:list="{b8477953-74a3-4bd4-ac64-b2435fa78668}" ma:internalName="System_x0020_Name" ma:readOnly="false" ma:showField="SubSystemName">
      <xsd:simpleType>
        <xsd:restriction base="dms:Lookup"/>
      </xsd:simpleType>
    </xsd:element>
    <xsd:element name="Classification" ma:index="5" ma:displayName="Classification" ma:format="Dropdown" ma:internalName="Classification">
      <xsd:simpleType>
        <xsd:restriction base="dms:Choice">
          <xsd:enumeration value="Public"/>
          <xsd:enumeration value="Protected"/>
          <xsd:enumeration value="Confidential"/>
          <xsd:enumeration value="Highly Confidential"/>
        </xsd:restriction>
      </xsd:simpleType>
    </xsd:element>
    <xsd:element name="System_x003a_System_ID" ma:index="11" nillable="true" ma:displayName="System:System_ID" ma:list="{b8477953-74a3-4bd4-ac64-b2435fa78668}" ma:internalName="System_x003a_System_ID" ma:readOnly="true" ma:showField="System_ID" ma:web="4728d561-9e0e-49c0-88b7-962ae17353bf">
      <xsd:simpleType>
        <xsd:restriction base="dms:Lookup"/>
      </xsd:simpleType>
    </xsd:element>
    <xsd:element name="System_x003a_SubSystem_ID" ma:index="12" nillable="true" ma:displayName="System:SubSystem_ID" ma:list="{b8477953-74a3-4bd4-ac64-b2435fa78668}" ma:internalName="System_x003a_SubSystem_ID" ma:readOnly="true" ma:showField="SubSystem_ID" ma:web="4728d561-9e0e-49c0-88b7-962ae17353bf">
      <xsd:simpleType>
        <xsd:restriction base="dms:Lookup"/>
      </xsd:simpleType>
    </xsd:element>
    <xsd:element name="System_x003a_SystemName" ma:index="13" nillable="true" ma:displayName="System:SystemName" ma:list="{b8477953-74a3-4bd4-ac64-b2435fa78668}" ma:internalName="System_x003a_SystemName" ma:readOnly="true" ma:showField="SystemName" ma:web="4728d561-9e0e-49c0-88b7-962ae17353bf">
      <xsd:simpleType>
        <xsd:restriction base="dms:Lookup"/>
      </xsd:simpleType>
    </xsd:element>
    <xsd:element name="System_x003a_SystemType" ma:index="14" nillable="true" ma:displayName="System:SystemType" ma:list="{b8477953-74a3-4bd4-ac64-b2435fa78668}" ma:internalName="System_x003a_SystemType" ma:readOnly="true" ma:showField="SystemType" ma:web="4728d561-9e0e-49c0-88b7-962ae17353bf">
      <xsd:simpleType>
        <xsd:restriction base="dms:Lookup"/>
      </xsd:simpleType>
    </xsd:element>
    <xsd:element name="System_x003a_ASP" ma:index="15" nillable="true" ma:displayName="System:ASP" ma:list="{b8477953-74a3-4bd4-ac64-b2435fa78668}" ma:internalName="System_x003a_ASP" ma:readOnly="true" ma:showField="ASP" ma:web="4728d561-9e0e-49c0-88b7-962ae17353bf">
      <xsd:simpleType>
        <xsd:restriction base="dms:Lookup"/>
      </xsd:simpleType>
    </xsd:element>
    <xsd:element name="System_x003a_BusOwner" ma:index="16" nillable="true" ma:displayName="System:BusOwner" ma:list="{b8477953-74a3-4bd4-ac64-b2435fa78668}" ma:internalName="System_x003a_BusOwner" ma:readOnly="true" ma:showField="BusOwner" ma:web="4728d561-9e0e-49c0-88b7-962ae17353bf">
      <xsd:simpleType>
        <xsd:restriction base="dms:Lookup"/>
      </xsd:simpleType>
    </xsd:element>
    <xsd:element name="System_x003a_BusinessProcess" ma:index="17" nillable="true" ma:displayName="System:BusinessProcess" ma:list="{b8477953-74a3-4bd4-ac64-b2435fa78668}" ma:internalName="System_x003a_BusinessProcess" ma:readOnly="true" ma:showField="BusinessProcess" ma:web="4728d561-9e0e-49c0-88b7-962ae17353bf">
      <xsd:simpleType>
        <xsd:restriction base="dms:Lookup"/>
      </xsd:simpleType>
    </xsd:element>
    <xsd:element name="System_x003a_ISManager_Owner" ma:index="18" nillable="true" ma:displayName="System:ISManager_Owner" ma:list="{b8477953-74a3-4bd4-ac64-b2435fa78668}" ma:internalName="System_x003a_ISManager_Owner" ma:readOnly="true" ma:showField="ISManager_Owner" ma:web="4728d561-9e0e-49c0-88b7-962ae17353bf">
      <xsd:simpleType>
        <xsd:restriction base="dms:Lookup"/>
      </xsd:simpleType>
    </xsd:element>
    <xsd:element name="System_x003a_ISTechSME" ma:index="19" nillable="true" ma:displayName="System:ISTechSME" ma:list="{b8477953-74a3-4bd4-ac64-b2435fa78668}" ma:internalName="System_x003a_ISTechSME" ma:readOnly="true" ma:showField="ISTechSME" ma:web="4728d561-9e0e-49c0-88b7-962ae17353bf">
      <xsd:simpleType>
        <xsd:restriction base="dms:Lookup"/>
      </xsd:simpleType>
    </xsd:element>
    <xsd:element name="System_x003a_Criticality" ma:index="20" nillable="true" ma:displayName="System:Criticality" ma:list="{b8477953-74a3-4bd4-ac64-b2435fa78668}" ma:internalName="System_x003a_Criticality" ma:readOnly="true" ma:showField="Criticality" ma:web="4728d561-9e0e-49c0-88b7-962ae17353bf">
      <xsd:simpleType>
        <xsd:restriction base="dms:Lookup"/>
      </xsd:simpleType>
    </xsd:element>
    <xsd:element name="System_x003a_DR_x0020_Tier" ma:index="21" nillable="true" ma:displayName="System:DR Tier" ma:list="{b8477953-74a3-4bd4-ac64-b2435fa78668}" ma:internalName="System_x003a_DR_x0020_Tier" ma:readOnly="true" ma:showField="DR_x0020_Tier" ma:web="4728d561-9e0e-49c0-88b7-962ae17353bf">
      <xsd:simpleType>
        <xsd:restriction base="dms:Lookup"/>
      </xsd:simpleType>
    </xsd:element>
    <xsd:element name="System_x003a_SourcingVendor" ma:index="22" nillable="true" ma:displayName="System:SourcingVendor" ma:list="{b8477953-74a3-4bd4-ac64-b2435fa78668}" ma:internalName="System_x003a_SourcingVendor" ma:readOnly="true" ma:showField="SourcingVendor" ma:web="4728d561-9e0e-49c0-88b7-962ae17353bf">
      <xsd:simpleType>
        <xsd:restriction base="dms:Lookup"/>
      </xsd:simpleType>
    </xsd:element>
    <xsd:element name="System_x003a_Status" ma:index="23" nillable="true" ma:displayName="System:Status" ma:list="{b8477953-74a3-4bd4-ac64-b2435fa78668}" ma:internalName="System_x003a_Status" ma:readOnly="true" ma:showField="Status" ma:web="4728d561-9e0e-49c0-88b7-962ae17353bf">
      <xsd:simpleType>
        <xsd:restriction base="dms:Lookup"/>
      </xsd:simpleType>
    </xsd:element>
    <xsd:element name="System_x003a_Portfolio_ID" ma:index="24" nillable="true" ma:displayName="System:Portfolio_ID" ma:list="{b8477953-74a3-4bd4-ac64-b2435fa78668}" ma:internalName="System_x003a_Portfolio_ID" ma:readOnly="true" ma:showField="Portfolio_ID" ma:web="4728d561-9e0e-49c0-88b7-962ae17353bf">
      <xsd:simpleType>
        <xsd:restriction base="dms:Lookup"/>
      </xsd:simpleType>
    </xsd:element>
    <xsd:element name="System_x0020_Name_x003a_Vertical" ma:index="25" nillable="true" ma:displayName="Vertical" ma:list="{b8477953-74a3-4bd4-ac64-b2435fa78668}" ma:internalName="System_x0020_Name_x003a_Vertical" ma:readOnly="true" ma:showField="Title" ma:web="4728d561-9e0e-49c0-88b7-962ae17353bf">
      <xsd:simpleType>
        <xsd:restriction base="dms:Lookup"/>
      </xsd:simpleType>
    </xsd:element>
    <xsd:element name="System_x0020_Name_x003a_SubSystemName" ma:index="26" nillable="true" ma:displayName="System Name:SubSystemName" ma:list="{b8477953-74a3-4bd4-ac64-b2435fa78668}" ma:internalName="System_x0020_Name_x003a_SubSystemName" ma:readOnly="true" ma:showField="SubSystemName" ma:web="4728d561-9e0e-49c0-88b7-962ae17353bf">
      <xsd:simpleType>
        <xsd:restriction base="dms:Lookup"/>
      </xsd:simpleType>
    </xsd:element>
    <xsd:element name="TESS_x0020_Workstream_x003a_TESS_x0020_Department" ma:index="27" nillable="true" ma:displayName="Workstream: Department" ma:description="TESS Workstream: Department" ma:list="{c1ac5f12-d99b-4b40-a384-5787a67f7882}" ma:internalName="TESS_x0020_Workstream_x003a_TESS_x0020_Department" ma:readOnly="true" ma:showField="Title" ma:web="4728d561-9e0e-49c0-88b7-962ae17353bf">
      <xsd:simpleType>
        <xsd:restriction base="dms:Lookup"/>
      </xsd:simpleType>
    </xsd:element>
    <xsd:element name="TESS_x0020_Workstream_x003a_Functionality" ma:index="28" nillable="true" ma:displayName="TESS Workstream:Functionality" ma:list="{c1ac5f12-d99b-4b40-a384-5787a67f7882}" ma:internalName="TESS_x0020_Workstream_x003a_Functionality" ma:readOnly="true" ma:showField="Functionality" ma:web="4728d561-9e0e-49c0-88b7-962ae17353bf">
      <xsd:simpleType>
        <xsd:restriction base="dms:Lookup"/>
      </xsd:simpleType>
    </xsd:element>
    <xsd:element name="TESS_x0020_Workstream_x003a_Functionality_x0020_Code" ma:index="29" nillable="true" ma:displayName="TESS Workstream:Functionality Code" ma:list="{c1ac5f12-d99b-4b40-a384-5787a67f7882}" ma:internalName="TESS_x0020_Workstream_x003a_Functionality_x0020_Code" ma:readOnly="true" ma:showField="Functionality_x0020_Code" ma:web="4728d561-9e0e-49c0-88b7-962ae17353bf">
      <xsd:simpleType>
        <xsd:restriction base="dms:Lookup"/>
      </xsd:simpleType>
    </xsd:element>
    <xsd:element name="TESS_x0020_Workstream_x003a_Workstream_x0020__x0028_Project_x0029_" ma:index="30" nillable="true" ma:displayName="Workstream:Workstream (Project)" ma:description="TESS Workstream:Workstream (Project)" ma:list="{c1ac5f12-d99b-4b40-a384-5787a67f7882}" ma:internalName="TESS_x0020_Workstream_x003a_Workstream_x0020__x0028_Project_x0029_" ma:readOnly="true" ma:showField="Workstream_x0020__x0028_Project_" ma:web="4728d561-9e0e-49c0-88b7-962ae17353bf">
      <xsd:simpleType>
        <xsd:restriction base="dms:Lookup"/>
      </xsd:simpleType>
    </xsd:element>
    <xsd:element name="TESS_x0020_Workstream_x003a_Project_x0020_Code" ma:index="31" nillable="true" ma:displayName="TESS Workstream:Project Code" ma:list="{c1ac5f12-d99b-4b40-a384-5787a67f7882}" ma:internalName="TESS_x0020_Workstream_x003a_Project_x0020_Code" ma:readOnly="true" ma:showField="Project_x0020_Code" ma:web="4728d561-9e0e-49c0-88b7-962ae17353bf">
      <xsd:simpleType>
        <xsd:restriction base="dms:Lookup"/>
      </xsd:simpleType>
    </xsd:element>
    <xsd:element name="TESS_x0020_Workstream_x003a_Unique_x0020_Code" ma:index="32" nillable="true" ma:displayName="WS:Unique Code" ma:description="TESS Workstream:Unique Code" ma:list="{c1ac5f12-d99b-4b40-a384-5787a67f7882}" ma:internalName="TESS_x0020_Workstream_x003a_Unique_x0020_Code" ma:readOnly="true" ma:showField="Unique_x0020_Code" ma:web="4728d561-9e0e-49c0-88b7-962ae17353bf">
      <xsd:simpleType>
        <xsd:restriction base="dms:Lookup"/>
      </xsd:simpleType>
    </xsd:element>
    <xsd:element name="DisDocTypeCol_x003a_Discipline" ma:index="33" nillable="true" ma:displayName="Document Discipline" ma:list="{b8b93874-8c9b-4d6d-a9e8-b5449ceeaacb}" ma:internalName="DisDocTypeCol_x003a_Discipline" ma:readOnly="true" ma:showField="Doc_x0020_Number" ma:web="4728d561-9e0e-49c0-88b7-962ae17353bf">
      <xsd:simpleType>
        <xsd:restriction base="dms:Lookup"/>
      </xsd:simpleType>
    </xsd:element>
    <xsd:element name="DisDocTypeCol_x003a_Document_x0020_Type" ma:index="34" nillable="true" ma:displayName="Document Type" ma:list="{b8b93874-8c9b-4d6d-a9e8-b5449ceeaacb}" ma:internalName="DisDocTypeCol_x003a_Document_x0020_Type" ma:readOnly="true" ma:showField="Document_x0020_Type" ma:web="4728d561-9e0e-49c0-88b7-962ae17353bf">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4720555d-3149-430a-a8b0-eb69316f8bef"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3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DisDocTypeCol xmlns="7fca8b41-48b4-4452-9673-35a1704d643a">110</DisDocTypeCol>
    <Classification xmlns="7fca8b41-48b4-4452-9673-35a1704d643a">Protected</Classification>
    <TESS_x0020_Workstream0 xmlns="7fca8b41-48b4-4452-9673-35a1704d643a">289</TESS_x0020_Workstream0>
    <System_x0020_Name xmlns="7fca8b41-48b4-4452-9673-35a1704d643a">278</System_x0020_Name>
    <_dlc_DocId xmlns="4720555d-3149-430a-a8b0-eb69316f8bef">XPUE3QUSKY6J-820-1227</_dlc_DocId>
    <_dlc_DocIdUrl xmlns="4720555d-3149-430a-a8b0-eb69316f8bef">
      <Url>https://teams.toyota.com/sites/tmsis/TESS/_layouts/DocIdRedir.aspx?ID=XPUE3QUSKY6J-820-1227</Url>
      <Description>XPUE3QUSKY6J-820-1227</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D48DEF-3239-46ED-8530-3C628BE3C8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ca8b41-48b4-4452-9673-35a1704d643a"/>
    <ds:schemaRef ds:uri="4720555d-3149-430a-a8b0-eb69316f8b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18A585-9E8D-4AF8-ACFF-95ED165D2B6D}">
  <ds:schemaRefs>
    <ds:schemaRef ds:uri="http://schemas.microsoft.com/sharepoint/events"/>
  </ds:schemaRefs>
</ds:datastoreItem>
</file>

<file path=customXml/itemProps3.xml><?xml version="1.0" encoding="utf-8"?>
<ds:datastoreItem xmlns:ds="http://schemas.openxmlformats.org/officeDocument/2006/customXml" ds:itemID="{103A7A47-DADC-45D3-9676-D5F926C83AF3}">
  <ds:schemaRefs>
    <ds:schemaRef ds:uri="http://schemas.microsoft.com/sharepoint/v3/contenttype/forms"/>
  </ds:schemaRefs>
</ds:datastoreItem>
</file>

<file path=customXml/itemProps4.xml><?xml version="1.0" encoding="utf-8"?>
<ds:datastoreItem xmlns:ds="http://schemas.openxmlformats.org/officeDocument/2006/customXml" ds:itemID="{AAD006C1-7BF0-453D-9373-192F750CA1E4}">
  <ds:schemaRefs>
    <ds:schemaRef ds:uri="http://schemas.microsoft.com/office/2006/metadata/properties"/>
    <ds:schemaRef ds:uri="7fca8b41-48b4-4452-9673-35a1704d643a"/>
    <ds:schemaRef ds:uri="4720555d-3149-430a-a8b0-eb69316f8bef"/>
  </ds:schemaRefs>
</ds:datastoreItem>
</file>

<file path=customXml/itemProps5.xml><?xml version="1.0" encoding="utf-8"?>
<ds:datastoreItem xmlns:ds="http://schemas.openxmlformats.org/officeDocument/2006/customXml" ds:itemID="{F458C50B-50BA-4965-A67D-C6092E7E8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5436</Words>
  <Characters>32459</Characters>
  <Application>Microsoft Office Word</Application>
  <DocSecurity>0</DocSecurity>
  <Lines>901</Lines>
  <Paragraphs>473</Paragraphs>
  <ScaleCrop>false</ScaleCrop>
  <HeadingPairs>
    <vt:vector size="2" baseType="variant">
      <vt:variant>
        <vt:lpstr>Title</vt:lpstr>
      </vt:variant>
      <vt:variant>
        <vt:i4>1</vt:i4>
      </vt:variant>
    </vt:vector>
  </HeadingPairs>
  <TitlesOfParts>
    <vt:vector size="1" baseType="lpstr">
      <vt:lpstr>TESS Federation Cookbook</vt:lpstr>
    </vt:vector>
  </TitlesOfParts>
  <Manager>Mohanty, Debi Prasad</Manager>
  <Company>Deloitte</Company>
  <LinksUpToDate>false</LinksUpToDate>
  <CharactersWithSpaces>37422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TESS Federation Cookbook</dc:title>
  <dc:creator>Mohanty, Debi Prasad (US - Philladelphia)</dc:creator>
  <cp:keywords> </cp:keywords>
  <cp:lastModifiedBy>Udaya Shankar (TMS)</cp:lastModifiedBy>
  <cp:revision>3</cp:revision>
  <cp:lastPrinted>2009-09-29T16:21:00Z</cp:lastPrinted>
  <dcterms:created xsi:type="dcterms:W3CDTF">2015-07-08T21:16:00Z</dcterms:created>
  <dcterms:modified xsi:type="dcterms:W3CDTF">2015-07-08T21:16:00Z</dcterms:modified>
  <cp:version>1.0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0x01010004E4DA91080FFE46A0A5A25DC02903D5</vt:lpwstr>
  </property>
  <property fmtid="{D5CDD505-2E9C-101B-9397-08002B2CF9AE}" pid="3" name="Information Classification">
    <vt:lpwstr>Protected</vt:lpwstr>
  </property>
  <property fmtid="{D5CDD505-2E9C-101B-9397-08002B2CF9AE}" pid="4" name="_dlc_DocIdItemGuid">
    <vt:lpwstr>73a01d63-f294-4d9a-a7ea-3fed53183db5</vt:lpwstr>
  </property>
  <property fmtid="{D5CDD505-2E9C-101B-9397-08002B2CF9AE}" pid="5" name="TitusGUID">
    <vt:lpwstr>e404208b-0f37-4823-935a-f1acc3049090</vt:lpwstr>
  </property>
  <property fmtid="{D5CDD505-2E9C-101B-9397-08002B2CF9AE}" pid="6" name="xClassification">
    <vt:lpwstr> </vt:lpwstr>
  </property>
</Properties>
</file>