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21F" w:rsidRPr="00BD7CBD" w:rsidRDefault="00F3321F" w:rsidP="00F3321F">
      <w:pPr>
        <w:pStyle w:val="Title"/>
        <w:rPr>
          <w:rFonts w:ascii="Tw Cen MT" w:hAnsi="Tw Cen MT"/>
        </w:rPr>
      </w:pPr>
    </w:p>
    <w:p w:rsidR="00F3321F" w:rsidRPr="00BD7CBD" w:rsidRDefault="00796E89" w:rsidP="00F3321F">
      <w:pPr>
        <w:pStyle w:val="Title"/>
        <w:spacing w:before="120"/>
        <w:jc w:val="right"/>
        <w:rPr>
          <w:rFonts w:ascii="Tw Cen MT" w:hAnsi="Tw Cen MT"/>
        </w:rPr>
      </w:pPr>
      <w:r w:rsidRPr="00CE11A8">
        <w:rPr>
          <w:rFonts w:ascii="Tw Cen MT" w:hAnsi="Tw Cen MT"/>
          <w:highlight w:val="green"/>
          <w:rPrChange w:id="0" w:author="Karthi Mani" w:date="2012-09-20T17:46:00Z">
            <w:rPr>
              <w:rFonts w:ascii="Tw Cen MT" w:hAnsi="Tw Cen MT"/>
            </w:rPr>
          </w:rPrChange>
        </w:rPr>
        <w:t>Toyota Transportation Management System</w:t>
      </w:r>
      <w:r>
        <w:rPr>
          <w:rFonts w:ascii="Tw Cen MT" w:hAnsi="Tw Cen MT"/>
        </w:rPr>
        <w:t xml:space="preserve"> </w:t>
      </w:r>
    </w:p>
    <w:p w:rsidR="00F3321F" w:rsidRPr="006A16C1" w:rsidRDefault="00F3321F" w:rsidP="006A16C1">
      <w:pPr>
        <w:pStyle w:val="Title"/>
        <w:spacing w:before="120"/>
        <w:jc w:val="right"/>
        <w:rPr>
          <w:rFonts w:ascii="Tw Cen MT" w:hAnsi="Tw Cen MT"/>
        </w:rPr>
      </w:pPr>
      <w:r w:rsidRPr="00BD7CBD">
        <w:rPr>
          <w:rFonts w:ascii="Tw Cen MT" w:hAnsi="Tw Cen MT"/>
        </w:rPr>
        <w:t>Solution Architecture Document</w:t>
      </w:r>
    </w:p>
    <w:p w:rsidR="00F3321F" w:rsidRPr="00BD7CBD" w:rsidRDefault="00F3321F" w:rsidP="00F3321F">
      <w:pPr>
        <w:pStyle w:val="InfoBlue"/>
        <w:rPr>
          <w:rFonts w:ascii="Tw Cen MT" w:hAnsi="Tw Cen MT"/>
        </w:rPr>
      </w:pPr>
    </w:p>
    <w:p w:rsidR="00F3321F" w:rsidRPr="00BD7CBD" w:rsidRDefault="00F3321F" w:rsidP="00F3321F">
      <w:pPr>
        <w:pStyle w:val="Title"/>
        <w:spacing w:before="120"/>
        <w:jc w:val="right"/>
        <w:rPr>
          <w:rFonts w:ascii="Tw Cen MT" w:hAnsi="Tw Cen MT"/>
          <w:sz w:val="28"/>
        </w:rPr>
      </w:pPr>
      <w:r w:rsidRPr="00BD7CBD">
        <w:rPr>
          <w:rFonts w:ascii="Tw Cen MT" w:hAnsi="Tw Cen MT"/>
          <w:sz w:val="28"/>
        </w:rPr>
        <w:t xml:space="preserve">Version </w:t>
      </w:r>
      <w:r w:rsidR="006B2D06">
        <w:rPr>
          <w:rFonts w:ascii="Tw Cen MT" w:hAnsi="Tw Cen MT"/>
          <w:sz w:val="28"/>
        </w:rPr>
        <w:t>9.</w:t>
      </w:r>
      <w:bookmarkStart w:id="1" w:name="_GoBack"/>
      <w:bookmarkEnd w:id="1"/>
      <w:r w:rsidR="00ED509A">
        <w:rPr>
          <w:rFonts w:ascii="Tw Cen MT" w:hAnsi="Tw Cen MT"/>
          <w:sz w:val="28"/>
        </w:rPr>
        <w:t>0</w:t>
      </w:r>
    </w:p>
    <w:p w:rsidR="00F3321F" w:rsidRPr="00BD7CBD" w:rsidRDefault="00F3321F" w:rsidP="00F3321F">
      <w:pPr>
        <w:rPr>
          <w:lang w:eastAsia="en-US"/>
        </w:rPr>
      </w:pPr>
    </w:p>
    <w:p w:rsidR="00F3321F" w:rsidRPr="00BD7CBD" w:rsidRDefault="00F3321F" w:rsidP="00F3321F">
      <w:pPr>
        <w:pStyle w:val="BodyText"/>
        <w:ind w:left="0"/>
        <w:rPr>
          <w:rFonts w:ascii="Tw Cen MT" w:hAnsi="Tw Cen MT"/>
        </w:rPr>
      </w:pPr>
    </w:p>
    <w:p w:rsidR="00F3321F" w:rsidRPr="00BD7CBD" w:rsidRDefault="00F3321F" w:rsidP="00F3321F">
      <w:pPr>
        <w:pStyle w:val="BodyText"/>
        <w:ind w:left="0"/>
        <w:rPr>
          <w:rFonts w:ascii="Tw Cen MT" w:hAnsi="Tw Cen MT"/>
        </w:rPr>
      </w:pPr>
    </w:p>
    <w:p w:rsidR="00F3321F" w:rsidRPr="00BD7CBD" w:rsidRDefault="00F3321F" w:rsidP="00F3321F">
      <w:pPr>
        <w:pStyle w:val="BodyText"/>
        <w:ind w:left="0"/>
        <w:rPr>
          <w:rFonts w:ascii="Tw Cen MT" w:hAnsi="Tw Cen MT"/>
        </w:rPr>
      </w:pPr>
    </w:p>
    <w:p w:rsidR="00F3321F" w:rsidRPr="00BD7CBD" w:rsidRDefault="00F3321F" w:rsidP="00F3321F">
      <w:pPr>
        <w:pStyle w:val="BodyText"/>
        <w:ind w:left="0"/>
        <w:rPr>
          <w:rFonts w:ascii="Tw Cen MT" w:hAnsi="Tw Cen MT"/>
        </w:rPr>
      </w:pPr>
    </w:p>
    <w:p w:rsidR="00F3321F" w:rsidRPr="00BD7CBD" w:rsidRDefault="00F3321F" w:rsidP="00F3321F">
      <w:pPr>
        <w:pStyle w:val="BodyText"/>
        <w:ind w:left="0"/>
        <w:rPr>
          <w:rFonts w:ascii="Tw Cen MT" w:hAnsi="Tw Cen MT"/>
        </w:rPr>
      </w:pPr>
    </w:p>
    <w:p w:rsidR="00F3321F" w:rsidRPr="00BD7CBD" w:rsidRDefault="00F3321F" w:rsidP="00F3321F">
      <w:pPr>
        <w:pStyle w:val="Title"/>
        <w:rPr>
          <w:rFonts w:ascii="Tw Cen MT" w:hAnsi="Tw Cen MT"/>
        </w:rPr>
      </w:pPr>
      <w:r w:rsidRPr="00BD7CBD">
        <w:rPr>
          <w:rFonts w:ascii="Tw Cen MT" w:hAnsi="Tw Cen MT"/>
        </w:rPr>
        <w:br w:type="page"/>
      </w:r>
      <w:r w:rsidRPr="00BD7CBD">
        <w:rPr>
          <w:rFonts w:ascii="Tw Cen MT" w:hAnsi="Tw Cen MT"/>
        </w:rPr>
        <w:lastRenderedPageBreak/>
        <w:t>Revision History</w:t>
      </w:r>
    </w:p>
    <w:p w:rsidR="00F3321F" w:rsidRPr="00BD7CBD" w:rsidRDefault="00F3321F" w:rsidP="00F3321F"/>
    <w:tbl>
      <w:tblPr>
        <w:tblW w:w="9887"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firstRow="0" w:lastRow="0" w:firstColumn="0" w:lastColumn="0" w:noHBand="0" w:noVBand="0"/>
      </w:tblPr>
      <w:tblGrid>
        <w:gridCol w:w="1833"/>
        <w:gridCol w:w="50"/>
        <w:gridCol w:w="1832"/>
        <w:gridCol w:w="3739"/>
        <w:gridCol w:w="2433"/>
      </w:tblGrid>
      <w:tr w:rsidR="00F3321F" w:rsidRPr="00BD7CBD">
        <w:trPr>
          <w:tblCellSpacing w:w="20" w:type="dxa"/>
        </w:trPr>
        <w:tc>
          <w:tcPr>
            <w:tcW w:w="1823" w:type="dxa"/>
            <w:gridSpan w:val="2"/>
            <w:shd w:val="pct10" w:color="auto" w:fill="auto"/>
          </w:tcPr>
          <w:p w:rsidR="00F3321F" w:rsidRPr="00BD7CBD" w:rsidRDefault="00F3321F" w:rsidP="00D854B4">
            <w:pPr>
              <w:pStyle w:val="Tabletext"/>
              <w:jc w:val="center"/>
              <w:rPr>
                <w:rFonts w:ascii="Tw Cen MT" w:hAnsi="Tw Cen MT"/>
                <w:b/>
              </w:rPr>
            </w:pPr>
            <w:r w:rsidRPr="00BD7CBD">
              <w:rPr>
                <w:rFonts w:ascii="Tw Cen MT" w:hAnsi="Tw Cen MT"/>
                <w:b/>
              </w:rPr>
              <w:t>Date</w:t>
            </w:r>
          </w:p>
        </w:tc>
        <w:tc>
          <w:tcPr>
            <w:tcW w:w="1792" w:type="dxa"/>
            <w:shd w:val="pct10" w:color="auto" w:fill="auto"/>
          </w:tcPr>
          <w:p w:rsidR="00F3321F" w:rsidRPr="00BD7CBD" w:rsidRDefault="00F3321F" w:rsidP="00D854B4">
            <w:pPr>
              <w:pStyle w:val="Tabletext"/>
              <w:jc w:val="center"/>
              <w:rPr>
                <w:rFonts w:ascii="Tw Cen MT" w:hAnsi="Tw Cen MT"/>
                <w:b/>
              </w:rPr>
            </w:pPr>
            <w:r w:rsidRPr="00BD7CBD">
              <w:rPr>
                <w:rFonts w:ascii="Tw Cen MT" w:hAnsi="Tw Cen MT"/>
                <w:b/>
              </w:rPr>
              <w:t>Version</w:t>
            </w:r>
          </w:p>
        </w:tc>
        <w:tc>
          <w:tcPr>
            <w:tcW w:w="3699" w:type="dxa"/>
            <w:shd w:val="pct10" w:color="auto" w:fill="auto"/>
          </w:tcPr>
          <w:p w:rsidR="00F3321F" w:rsidRPr="00BD7CBD" w:rsidRDefault="00F3321F" w:rsidP="00D854B4">
            <w:pPr>
              <w:pStyle w:val="Tabletext"/>
              <w:jc w:val="center"/>
              <w:rPr>
                <w:rFonts w:ascii="Tw Cen MT" w:hAnsi="Tw Cen MT"/>
                <w:b/>
              </w:rPr>
            </w:pPr>
            <w:r w:rsidRPr="00BD7CBD">
              <w:rPr>
                <w:rFonts w:ascii="Tw Cen MT" w:hAnsi="Tw Cen MT"/>
                <w:b/>
              </w:rPr>
              <w:t>Description</w:t>
            </w:r>
          </w:p>
        </w:tc>
        <w:tc>
          <w:tcPr>
            <w:tcW w:w="2373" w:type="dxa"/>
            <w:shd w:val="pct10" w:color="auto" w:fill="auto"/>
          </w:tcPr>
          <w:p w:rsidR="00F3321F" w:rsidRPr="00BD7CBD" w:rsidRDefault="00F3321F" w:rsidP="00D854B4">
            <w:pPr>
              <w:pStyle w:val="Tabletext"/>
              <w:jc w:val="center"/>
              <w:rPr>
                <w:rFonts w:ascii="Tw Cen MT" w:hAnsi="Tw Cen MT"/>
                <w:b/>
              </w:rPr>
            </w:pPr>
            <w:r w:rsidRPr="00BD7CBD">
              <w:rPr>
                <w:rFonts w:ascii="Tw Cen MT" w:hAnsi="Tw Cen MT"/>
                <w:b/>
              </w:rPr>
              <w:t>Author</w:t>
            </w:r>
          </w:p>
        </w:tc>
      </w:tr>
      <w:tr w:rsidR="00F3321F" w:rsidRPr="00BD7CBD">
        <w:trPr>
          <w:tblCellSpacing w:w="20" w:type="dxa"/>
        </w:trPr>
        <w:tc>
          <w:tcPr>
            <w:tcW w:w="1823" w:type="dxa"/>
            <w:gridSpan w:val="2"/>
          </w:tcPr>
          <w:p w:rsidR="00F3321F" w:rsidRPr="00BD7CBD" w:rsidRDefault="00F3321F" w:rsidP="00D854B4">
            <w:pPr>
              <w:pStyle w:val="Tabletext"/>
              <w:rPr>
                <w:rFonts w:ascii="Tw Cen MT" w:hAnsi="Tw Cen MT"/>
              </w:rPr>
            </w:pPr>
            <w:r w:rsidRPr="00BD7CBD">
              <w:rPr>
                <w:rFonts w:ascii="Tw Cen MT" w:hAnsi="Tw Cen MT"/>
              </w:rPr>
              <w:t>August 14, 2007</w:t>
            </w:r>
          </w:p>
        </w:tc>
        <w:tc>
          <w:tcPr>
            <w:tcW w:w="1792" w:type="dxa"/>
          </w:tcPr>
          <w:p w:rsidR="00F3321F" w:rsidRPr="00BD7CBD" w:rsidRDefault="00F3321F" w:rsidP="00D854B4">
            <w:pPr>
              <w:pStyle w:val="Tabletext"/>
              <w:rPr>
                <w:rFonts w:ascii="Tw Cen MT" w:hAnsi="Tw Cen MT"/>
              </w:rPr>
            </w:pPr>
            <w:r w:rsidRPr="00BD7CBD">
              <w:rPr>
                <w:rFonts w:ascii="Tw Cen MT" w:hAnsi="Tw Cen MT"/>
              </w:rPr>
              <w:t>2.1</w:t>
            </w:r>
          </w:p>
        </w:tc>
        <w:tc>
          <w:tcPr>
            <w:tcW w:w="3699" w:type="dxa"/>
          </w:tcPr>
          <w:p w:rsidR="00F3321F" w:rsidRPr="00BD7CBD" w:rsidRDefault="00F3321F" w:rsidP="00D854B4">
            <w:pPr>
              <w:pStyle w:val="Tabletext"/>
              <w:rPr>
                <w:rFonts w:ascii="Tw Cen MT" w:hAnsi="Tw Cen MT"/>
              </w:rPr>
            </w:pPr>
            <w:r w:rsidRPr="00BD7CBD">
              <w:rPr>
                <w:rFonts w:ascii="Tw Cen MT" w:hAnsi="Tw Cen MT"/>
              </w:rPr>
              <w:t>Initial Version for Marine Only</w:t>
            </w:r>
          </w:p>
        </w:tc>
        <w:tc>
          <w:tcPr>
            <w:tcW w:w="2373" w:type="dxa"/>
          </w:tcPr>
          <w:p w:rsidR="00F3321F" w:rsidRPr="00BD7CBD" w:rsidRDefault="00F3321F" w:rsidP="00D854B4">
            <w:pPr>
              <w:pStyle w:val="Tabletext"/>
              <w:rPr>
                <w:rFonts w:ascii="Tw Cen MT" w:hAnsi="Tw Cen MT"/>
              </w:rPr>
            </w:pPr>
            <w:r w:rsidRPr="00BD7CBD">
              <w:rPr>
                <w:rFonts w:ascii="Tw Cen MT" w:hAnsi="Tw Cen MT"/>
              </w:rPr>
              <w:t>Bob Weber</w:t>
            </w:r>
          </w:p>
        </w:tc>
      </w:tr>
      <w:tr w:rsidR="00F3321F" w:rsidRPr="00BD7CBD">
        <w:trPr>
          <w:tblCellSpacing w:w="20" w:type="dxa"/>
        </w:trPr>
        <w:tc>
          <w:tcPr>
            <w:tcW w:w="1773" w:type="dxa"/>
          </w:tcPr>
          <w:p w:rsidR="00F3321F" w:rsidRPr="00BD7CBD" w:rsidRDefault="00F3321F" w:rsidP="00D854B4">
            <w:pPr>
              <w:pStyle w:val="Tabletext"/>
              <w:rPr>
                <w:rFonts w:ascii="Tw Cen MT" w:hAnsi="Tw Cen MT"/>
              </w:rPr>
            </w:pPr>
            <w:r w:rsidRPr="00BD7CBD">
              <w:rPr>
                <w:rFonts w:ascii="Tw Cen MT" w:hAnsi="Tw Cen MT"/>
              </w:rPr>
              <w:t>August 22, 2007</w:t>
            </w:r>
          </w:p>
        </w:tc>
        <w:tc>
          <w:tcPr>
            <w:tcW w:w="1842" w:type="dxa"/>
            <w:gridSpan w:val="2"/>
          </w:tcPr>
          <w:p w:rsidR="00F3321F" w:rsidRPr="00BD7CBD" w:rsidRDefault="00F3321F" w:rsidP="00D854B4">
            <w:pPr>
              <w:pStyle w:val="Tabletext"/>
              <w:rPr>
                <w:rFonts w:ascii="Tw Cen MT" w:hAnsi="Tw Cen MT"/>
              </w:rPr>
            </w:pPr>
            <w:r w:rsidRPr="00BD7CBD">
              <w:rPr>
                <w:rFonts w:ascii="Tw Cen MT" w:hAnsi="Tw Cen MT"/>
              </w:rPr>
              <w:t>2.5</w:t>
            </w:r>
          </w:p>
        </w:tc>
        <w:tc>
          <w:tcPr>
            <w:tcW w:w="3699" w:type="dxa"/>
          </w:tcPr>
          <w:p w:rsidR="00F3321F" w:rsidRPr="00BD7CBD" w:rsidRDefault="00F3321F" w:rsidP="00D854B4">
            <w:pPr>
              <w:pStyle w:val="Tabletext"/>
              <w:rPr>
                <w:rFonts w:ascii="Tw Cen MT" w:hAnsi="Tw Cen MT"/>
              </w:rPr>
            </w:pPr>
            <w:r w:rsidRPr="00BD7CBD">
              <w:rPr>
                <w:rFonts w:ascii="Tw Cen MT" w:hAnsi="Tw Cen MT"/>
              </w:rPr>
              <w:t>FPR Team Final Version</w:t>
            </w:r>
          </w:p>
        </w:tc>
        <w:tc>
          <w:tcPr>
            <w:tcW w:w="2373" w:type="dxa"/>
          </w:tcPr>
          <w:p w:rsidR="00F3321F" w:rsidRPr="00BD7CBD" w:rsidRDefault="00F3321F" w:rsidP="00D854B4">
            <w:pPr>
              <w:pStyle w:val="Tabletext"/>
              <w:rPr>
                <w:rFonts w:ascii="Tw Cen MT" w:hAnsi="Tw Cen MT"/>
              </w:rPr>
            </w:pPr>
            <w:r w:rsidRPr="00BD7CBD">
              <w:rPr>
                <w:rFonts w:ascii="Tw Cen MT" w:hAnsi="Tw Cen MT"/>
              </w:rPr>
              <w:t>Bob Weber</w:t>
            </w:r>
          </w:p>
        </w:tc>
      </w:tr>
      <w:tr w:rsidR="00F3321F" w:rsidRPr="00BD7CBD">
        <w:trPr>
          <w:tblCellSpacing w:w="20" w:type="dxa"/>
        </w:trPr>
        <w:tc>
          <w:tcPr>
            <w:tcW w:w="1773" w:type="dxa"/>
          </w:tcPr>
          <w:p w:rsidR="00F3321F" w:rsidRPr="00BD7CBD" w:rsidRDefault="00F3321F" w:rsidP="00D854B4">
            <w:pPr>
              <w:pStyle w:val="Tabletext"/>
              <w:rPr>
                <w:rFonts w:ascii="Tw Cen MT" w:hAnsi="Tw Cen MT"/>
              </w:rPr>
            </w:pPr>
            <w:r w:rsidRPr="00BD7CBD">
              <w:rPr>
                <w:rFonts w:ascii="Tw Cen MT" w:hAnsi="Tw Cen MT"/>
              </w:rPr>
              <w:t>Sept. 4, 2007</w:t>
            </w:r>
          </w:p>
        </w:tc>
        <w:tc>
          <w:tcPr>
            <w:tcW w:w="1842" w:type="dxa"/>
            <w:gridSpan w:val="2"/>
          </w:tcPr>
          <w:p w:rsidR="00F3321F" w:rsidRPr="00BD7CBD" w:rsidRDefault="00F3321F" w:rsidP="00D854B4">
            <w:pPr>
              <w:pStyle w:val="Tabletext"/>
              <w:rPr>
                <w:rFonts w:ascii="Tw Cen MT" w:hAnsi="Tw Cen MT"/>
              </w:rPr>
            </w:pPr>
            <w:r w:rsidRPr="00BD7CBD">
              <w:rPr>
                <w:rFonts w:ascii="Tw Cen MT" w:hAnsi="Tw Cen MT"/>
              </w:rPr>
              <w:t>2.5.1</w:t>
            </w:r>
          </w:p>
        </w:tc>
        <w:tc>
          <w:tcPr>
            <w:tcW w:w="3699" w:type="dxa"/>
          </w:tcPr>
          <w:p w:rsidR="00F3321F" w:rsidRPr="00BD7CBD" w:rsidRDefault="00F3321F" w:rsidP="00D854B4">
            <w:pPr>
              <w:pStyle w:val="Tabletext"/>
              <w:rPr>
                <w:rFonts w:ascii="Tw Cen MT" w:hAnsi="Tw Cen MT"/>
              </w:rPr>
            </w:pPr>
            <w:r w:rsidRPr="00BD7CBD">
              <w:rPr>
                <w:rFonts w:ascii="Tw Cen MT" w:hAnsi="Tw Cen MT"/>
              </w:rPr>
              <w:t>Enhanced after EA Feedback</w:t>
            </w:r>
          </w:p>
        </w:tc>
        <w:tc>
          <w:tcPr>
            <w:tcW w:w="2373" w:type="dxa"/>
          </w:tcPr>
          <w:p w:rsidR="00F3321F" w:rsidRPr="00BD7CBD" w:rsidRDefault="00F3321F" w:rsidP="00D854B4">
            <w:pPr>
              <w:pStyle w:val="Tabletext"/>
              <w:rPr>
                <w:rFonts w:ascii="Tw Cen MT" w:hAnsi="Tw Cen MT"/>
              </w:rPr>
            </w:pPr>
            <w:r w:rsidRPr="00BD7CBD">
              <w:rPr>
                <w:rFonts w:ascii="Tw Cen MT" w:hAnsi="Tw Cen MT"/>
              </w:rPr>
              <w:t>Bob Weber</w:t>
            </w:r>
          </w:p>
        </w:tc>
      </w:tr>
      <w:tr w:rsidR="00F3321F" w:rsidRPr="00BD7CBD">
        <w:trPr>
          <w:tblCellSpacing w:w="20" w:type="dxa"/>
        </w:trPr>
        <w:tc>
          <w:tcPr>
            <w:tcW w:w="1773" w:type="dxa"/>
          </w:tcPr>
          <w:p w:rsidR="00F3321F" w:rsidRPr="00BD7CBD" w:rsidRDefault="00EA5C80" w:rsidP="00D854B4">
            <w:pPr>
              <w:pStyle w:val="Tabletext"/>
              <w:rPr>
                <w:rFonts w:ascii="Tw Cen MT" w:hAnsi="Tw Cen MT"/>
              </w:rPr>
            </w:pPr>
            <w:r>
              <w:rPr>
                <w:rFonts w:ascii="Tw Cen MT" w:hAnsi="Tw Cen MT"/>
              </w:rPr>
              <w:t>Sept. 11, 2007</w:t>
            </w:r>
          </w:p>
        </w:tc>
        <w:tc>
          <w:tcPr>
            <w:tcW w:w="1842" w:type="dxa"/>
            <w:gridSpan w:val="2"/>
          </w:tcPr>
          <w:p w:rsidR="00F3321F" w:rsidRPr="00BD7CBD" w:rsidRDefault="00EA5C80" w:rsidP="00D854B4">
            <w:pPr>
              <w:pStyle w:val="Tabletext"/>
              <w:rPr>
                <w:rFonts w:ascii="Tw Cen MT" w:hAnsi="Tw Cen MT"/>
              </w:rPr>
            </w:pPr>
            <w:r>
              <w:rPr>
                <w:rFonts w:ascii="Tw Cen MT" w:hAnsi="Tw Cen MT"/>
              </w:rPr>
              <w:t>2.6</w:t>
            </w:r>
          </w:p>
        </w:tc>
        <w:tc>
          <w:tcPr>
            <w:tcW w:w="3699" w:type="dxa"/>
          </w:tcPr>
          <w:p w:rsidR="00F3321F" w:rsidRPr="00BD7CBD" w:rsidRDefault="00EA5C80" w:rsidP="00D854B4">
            <w:pPr>
              <w:pStyle w:val="Tabletext"/>
              <w:rPr>
                <w:rFonts w:ascii="Tw Cen MT" w:hAnsi="Tw Cen MT"/>
              </w:rPr>
            </w:pPr>
            <w:r>
              <w:rPr>
                <w:rFonts w:ascii="Tw Cen MT" w:hAnsi="Tw Cen MT"/>
              </w:rPr>
              <w:t>Enhanced after EA/ICE Feedback</w:t>
            </w:r>
          </w:p>
        </w:tc>
        <w:tc>
          <w:tcPr>
            <w:tcW w:w="2373" w:type="dxa"/>
          </w:tcPr>
          <w:p w:rsidR="00F3321F" w:rsidRPr="00BD7CBD" w:rsidRDefault="00EA5C80" w:rsidP="00D854B4">
            <w:pPr>
              <w:pStyle w:val="Tabletext"/>
              <w:rPr>
                <w:rFonts w:ascii="Tw Cen MT" w:hAnsi="Tw Cen MT"/>
              </w:rPr>
            </w:pPr>
            <w:r>
              <w:rPr>
                <w:rFonts w:ascii="Tw Cen MT" w:hAnsi="Tw Cen MT"/>
              </w:rPr>
              <w:t>Bob Weber</w:t>
            </w:r>
          </w:p>
        </w:tc>
      </w:tr>
      <w:tr w:rsidR="00942B45" w:rsidRPr="00BD7CBD">
        <w:trPr>
          <w:tblCellSpacing w:w="20" w:type="dxa"/>
        </w:trPr>
        <w:tc>
          <w:tcPr>
            <w:tcW w:w="1773" w:type="dxa"/>
          </w:tcPr>
          <w:p w:rsidR="00942B45" w:rsidRPr="00BD7CBD" w:rsidRDefault="00942B45" w:rsidP="00E57EAC">
            <w:pPr>
              <w:pStyle w:val="Tabletext"/>
              <w:rPr>
                <w:rFonts w:ascii="Tw Cen MT" w:hAnsi="Tw Cen MT"/>
              </w:rPr>
            </w:pPr>
            <w:r>
              <w:rPr>
                <w:rFonts w:ascii="Tw Cen MT" w:hAnsi="Tw Cen MT"/>
              </w:rPr>
              <w:t>January 16, 2008</w:t>
            </w:r>
          </w:p>
        </w:tc>
        <w:tc>
          <w:tcPr>
            <w:tcW w:w="1842" w:type="dxa"/>
            <w:gridSpan w:val="2"/>
          </w:tcPr>
          <w:p w:rsidR="00942B45" w:rsidRPr="00BD7CBD" w:rsidRDefault="00942B45" w:rsidP="00E57EAC">
            <w:pPr>
              <w:pStyle w:val="Tabletext"/>
              <w:rPr>
                <w:rFonts w:ascii="Tw Cen MT" w:hAnsi="Tw Cen MT"/>
              </w:rPr>
            </w:pPr>
            <w:r>
              <w:rPr>
                <w:rFonts w:ascii="Tw Cen MT" w:hAnsi="Tw Cen MT"/>
              </w:rPr>
              <w:t>3.0</w:t>
            </w:r>
          </w:p>
        </w:tc>
        <w:tc>
          <w:tcPr>
            <w:tcW w:w="3699" w:type="dxa"/>
          </w:tcPr>
          <w:p w:rsidR="00942B45" w:rsidRPr="00BD7CBD" w:rsidRDefault="00942B45" w:rsidP="00E57EAC">
            <w:pPr>
              <w:pStyle w:val="Tabletext"/>
              <w:rPr>
                <w:rFonts w:ascii="Tw Cen MT" w:hAnsi="Tw Cen MT"/>
              </w:rPr>
            </w:pPr>
            <w:r>
              <w:rPr>
                <w:rFonts w:ascii="Tw Cen MT" w:hAnsi="Tw Cen MT"/>
              </w:rPr>
              <w:t>Elaboration SAD – Marine and TRE</w:t>
            </w:r>
          </w:p>
        </w:tc>
        <w:tc>
          <w:tcPr>
            <w:tcW w:w="2373" w:type="dxa"/>
          </w:tcPr>
          <w:p w:rsidR="00942B45" w:rsidRPr="00BD7CBD" w:rsidRDefault="00942B45" w:rsidP="00E57EAC">
            <w:pPr>
              <w:pStyle w:val="Tabletext"/>
              <w:rPr>
                <w:rFonts w:ascii="Tw Cen MT" w:hAnsi="Tw Cen MT"/>
              </w:rPr>
            </w:pPr>
            <w:r>
              <w:rPr>
                <w:rFonts w:ascii="Tw Cen MT" w:hAnsi="Tw Cen MT"/>
              </w:rPr>
              <w:t>Bob Weber</w:t>
            </w:r>
          </w:p>
        </w:tc>
      </w:tr>
      <w:tr w:rsidR="00C475C6" w:rsidRPr="00BD7CBD">
        <w:trPr>
          <w:tblCellSpacing w:w="20" w:type="dxa"/>
        </w:trPr>
        <w:tc>
          <w:tcPr>
            <w:tcW w:w="1773" w:type="dxa"/>
          </w:tcPr>
          <w:p w:rsidR="00C475C6" w:rsidRDefault="00C475C6" w:rsidP="00E57EAC">
            <w:pPr>
              <w:pStyle w:val="Tabletext"/>
              <w:rPr>
                <w:rFonts w:ascii="Tw Cen MT" w:hAnsi="Tw Cen MT"/>
              </w:rPr>
            </w:pPr>
            <w:r>
              <w:rPr>
                <w:rFonts w:ascii="Tw Cen MT" w:hAnsi="Tw Cen MT"/>
              </w:rPr>
              <w:t>October 23, 2008</w:t>
            </w:r>
          </w:p>
        </w:tc>
        <w:tc>
          <w:tcPr>
            <w:tcW w:w="1842" w:type="dxa"/>
            <w:gridSpan w:val="2"/>
          </w:tcPr>
          <w:p w:rsidR="00C475C6" w:rsidRDefault="00C475C6" w:rsidP="00E57EAC">
            <w:pPr>
              <w:pStyle w:val="Tabletext"/>
              <w:rPr>
                <w:rFonts w:ascii="Tw Cen MT" w:hAnsi="Tw Cen MT"/>
              </w:rPr>
            </w:pPr>
            <w:r>
              <w:rPr>
                <w:rFonts w:ascii="Tw Cen MT" w:hAnsi="Tw Cen MT"/>
              </w:rPr>
              <w:t>4.0</w:t>
            </w:r>
          </w:p>
        </w:tc>
        <w:tc>
          <w:tcPr>
            <w:tcW w:w="3699" w:type="dxa"/>
          </w:tcPr>
          <w:p w:rsidR="00C475C6" w:rsidRDefault="00C475C6" w:rsidP="00E57EAC">
            <w:pPr>
              <w:pStyle w:val="Tabletext"/>
              <w:rPr>
                <w:rFonts w:ascii="Tw Cen MT" w:hAnsi="Tw Cen MT"/>
              </w:rPr>
            </w:pPr>
            <w:r>
              <w:rPr>
                <w:rFonts w:ascii="Tw Cen MT" w:hAnsi="Tw Cen MT"/>
              </w:rPr>
              <w:t>Elaboration SAD Updates for Phase 2</w:t>
            </w:r>
          </w:p>
        </w:tc>
        <w:tc>
          <w:tcPr>
            <w:tcW w:w="2373" w:type="dxa"/>
          </w:tcPr>
          <w:p w:rsidR="00C475C6" w:rsidRDefault="00C475C6" w:rsidP="00E57EAC">
            <w:pPr>
              <w:pStyle w:val="Tabletext"/>
              <w:rPr>
                <w:rFonts w:ascii="Tw Cen MT" w:hAnsi="Tw Cen MT"/>
              </w:rPr>
            </w:pPr>
            <w:r>
              <w:rPr>
                <w:rFonts w:ascii="Tw Cen MT" w:hAnsi="Tw Cen MT"/>
              </w:rPr>
              <w:t>Rick Wishon</w:t>
            </w:r>
          </w:p>
        </w:tc>
      </w:tr>
      <w:tr w:rsidR="006A16C1" w:rsidRPr="00BD7CBD">
        <w:trPr>
          <w:tblCellSpacing w:w="20" w:type="dxa"/>
        </w:trPr>
        <w:tc>
          <w:tcPr>
            <w:tcW w:w="1773" w:type="dxa"/>
          </w:tcPr>
          <w:p w:rsidR="006A16C1" w:rsidRDefault="006A16C1" w:rsidP="00E57EAC">
            <w:pPr>
              <w:pStyle w:val="Tabletext"/>
              <w:rPr>
                <w:rFonts w:ascii="Tw Cen MT" w:hAnsi="Tw Cen MT"/>
              </w:rPr>
            </w:pPr>
            <w:r>
              <w:rPr>
                <w:rFonts w:ascii="Tw Cen MT" w:hAnsi="Tw Cen MT"/>
              </w:rPr>
              <w:t>December 12, 2011</w:t>
            </w:r>
          </w:p>
        </w:tc>
        <w:tc>
          <w:tcPr>
            <w:tcW w:w="1842" w:type="dxa"/>
            <w:gridSpan w:val="2"/>
          </w:tcPr>
          <w:p w:rsidR="006A16C1" w:rsidRDefault="006A16C1" w:rsidP="00E57EAC">
            <w:pPr>
              <w:pStyle w:val="Tabletext"/>
              <w:rPr>
                <w:rFonts w:ascii="Tw Cen MT" w:hAnsi="Tw Cen MT"/>
              </w:rPr>
            </w:pPr>
            <w:r>
              <w:rPr>
                <w:rFonts w:ascii="Tw Cen MT" w:hAnsi="Tw Cen MT"/>
              </w:rPr>
              <w:t>5.0</w:t>
            </w:r>
          </w:p>
        </w:tc>
        <w:tc>
          <w:tcPr>
            <w:tcW w:w="3699" w:type="dxa"/>
          </w:tcPr>
          <w:p w:rsidR="006A16C1" w:rsidRDefault="006A16C1" w:rsidP="00E57EAC">
            <w:pPr>
              <w:pStyle w:val="Tabletext"/>
              <w:rPr>
                <w:rFonts w:ascii="Tw Cen MT" w:hAnsi="Tw Cen MT"/>
              </w:rPr>
            </w:pPr>
            <w:r>
              <w:rPr>
                <w:rFonts w:ascii="Tw Cen MT" w:hAnsi="Tw Cen MT"/>
              </w:rPr>
              <w:t>Overall FP&amp;R SAD</w:t>
            </w:r>
            <w:r w:rsidR="008A4B15">
              <w:rPr>
                <w:rFonts w:ascii="Tw Cen MT" w:hAnsi="Tw Cen MT"/>
              </w:rPr>
              <w:t xml:space="preserve"> – updating section 13</w:t>
            </w:r>
          </w:p>
        </w:tc>
        <w:tc>
          <w:tcPr>
            <w:tcW w:w="2373" w:type="dxa"/>
          </w:tcPr>
          <w:p w:rsidR="006A16C1" w:rsidRDefault="006A16C1" w:rsidP="00E57EAC">
            <w:pPr>
              <w:pStyle w:val="Tabletext"/>
              <w:rPr>
                <w:rFonts w:ascii="Tw Cen MT" w:hAnsi="Tw Cen MT"/>
              </w:rPr>
            </w:pPr>
            <w:r>
              <w:rPr>
                <w:rFonts w:ascii="Tw Cen MT" w:hAnsi="Tw Cen MT"/>
              </w:rPr>
              <w:t>William Hie</w:t>
            </w:r>
          </w:p>
        </w:tc>
      </w:tr>
      <w:tr w:rsidR="00082FFF" w:rsidRPr="00BD7CBD">
        <w:trPr>
          <w:tblCellSpacing w:w="20" w:type="dxa"/>
        </w:trPr>
        <w:tc>
          <w:tcPr>
            <w:tcW w:w="1773" w:type="dxa"/>
          </w:tcPr>
          <w:p w:rsidR="00082FFF" w:rsidRDefault="00082FFF" w:rsidP="00082FFF">
            <w:pPr>
              <w:pStyle w:val="Tabletext"/>
              <w:rPr>
                <w:rFonts w:ascii="Tw Cen MT" w:hAnsi="Tw Cen MT"/>
              </w:rPr>
            </w:pPr>
            <w:r>
              <w:rPr>
                <w:rFonts w:ascii="Tw Cen MT" w:hAnsi="Tw Cen MT"/>
              </w:rPr>
              <w:t>September 19, 2012</w:t>
            </w:r>
          </w:p>
        </w:tc>
        <w:tc>
          <w:tcPr>
            <w:tcW w:w="1842" w:type="dxa"/>
            <w:gridSpan w:val="2"/>
          </w:tcPr>
          <w:p w:rsidR="00082FFF" w:rsidRDefault="00082FFF" w:rsidP="00E57EAC">
            <w:pPr>
              <w:pStyle w:val="Tabletext"/>
              <w:rPr>
                <w:rFonts w:ascii="Tw Cen MT" w:hAnsi="Tw Cen MT"/>
              </w:rPr>
            </w:pPr>
            <w:r>
              <w:rPr>
                <w:rFonts w:ascii="Tw Cen MT" w:hAnsi="Tw Cen MT"/>
              </w:rPr>
              <w:t>6.0</w:t>
            </w:r>
          </w:p>
        </w:tc>
        <w:tc>
          <w:tcPr>
            <w:tcW w:w="3699" w:type="dxa"/>
          </w:tcPr>
          <w:p w:rsidR="00082FFF" w:rsidRDefault="00082FFF" w:rsidP="00E57EAC">
            <w:pPr>
              <w:pStyle w:val="Tabletext"/>
              <w:rPr>
                <w:rFonts w:ascii="Tw Cen MT" w:hAnsi="Tw Cen MT"/>
              </w:rPr>
            </w:pPr>
            <w:r>
              <w:rPr>
                <w:rFonts w:ascii="Tw Cen MT" w:hAnsi="Tw Cen MT"/>
              </w:rPr>
              <w:t>Inception TTMS OTM upgrade SAD updates – Section 13</w:t>
            </w:r>
          </w:p>
        </w:tc>
        <w:tc>
          <w:tcPr>
            <w:tcW w:w="2373" w:type="dxa"/>
          </w:tcPr>
          <w:p w:rsidR="00082FFF" w:rsidRDefault="00082FFF" w:rsidP="00E57EAC">
            <w:pPr>
              <w:pStyle w:val="Tabletext"/>
              <w:rPr>
                <w:rFonts w:ascii="Tw Cen MT" w:hAnsi="Tw Cen MT"/>
              </w:rPr>
            </w:pPr>
            <w:r>
              <w:rPr>
                <w:rFonts w:ascii="Tw Cen MT" w:hAnsi="Tw Cen MT"/>
              </w:rPr>
              <w:t>Karthi Mani</w:t>
            </w:r>
          </w:p>
        </w:tc>
      </w:tr>
      <w:tr w:rsidR="00104EDE" w:rsidRPr="00BD7CBD">
        <w:trPr>
          <w:tblCellSpacing w:w="20" w:type="dxa"/>
        </w:trPr>
        <w:tc>
          <w:tcPr>
            <w:tcW w:w="1773" w:type="dxa"/>
          </w:tcPr>
          <w:p w:rsidR="00104EDE" w:rsidRDefault="00104EDE" w:rsidP="00082FFF">
            <w:pPr>
              <w:pStyle w:val="Tabletext"/>
              <w:rPr>
                <w:rFonts w:ascii="Tw Cen MT" w:hAnsi="Tw Cen MT"/>
              </w:rPr>
            </w:pPr>
          </w:p>
        </w:tc>
        <w:tc>
          <w:tcPr>
            <w:tcW w:w="1842" w:type="dxa"/>
            <w:gridSpan w:val="2"/>
          </w:tcPr>
          <w:p w:rsidR="00104EDE" w:rsidRDefault="00104EDE" w:rsidP="00E57EAC">
            <w:pPr>
              <w:pStyle w:val="Tabletext"/>
              <w:rPr>
                <w:rFonts w:ascii="Tw Cen MT" w:hAnsi="Tw Cen MT"/>
              </w:rPr>
            </w:pPr>
          </w:p>
        </w:tc>
        <w:tc>
          <w:tcPr>
            <w:tcW w:w="3699" w:type="dxa"/>
          </w:tcPr>
          <w:p w:rsidR="00104EDE" w:rsidRDefault="00104EDE" w:rsidP="00E57EAC">
            <w:pPr>
              <w:pStyle w:val="Tabletext"/>
              <w:rPr>
                <w:rFonts w:ascii="Tw Cen MT" w:hAnsi="Tw Cen MT"/>
              </w:rPr>
            </w:pPr>
          </w:p>
        </w:tc>
        <w:tc>
          <w:tcPr>
            <w:tcW w:w="2373" w:type="dxa"/>
          </w:tcPr>
          <w:p w:rsidR="00104EDE" w:rsidRDefault="00104EDE" w:rsidP="00E57EAC">
            <w:pPr>
              <w:pStyle w:val="Tabletext"/>
              <w:rPr>
                <w:rFonts w:ascii="Tw Cen MT" w:hAnsi="Tw Cen MT"/>
              </w:rPr>
            </w:pPr>
          </w:p>
        </w:tc>
      </w:tr>
      <w:tr w:rsidR="00104EDE" w:rsidRPr="00BD7CBD">
        <w:trPr>
          <w:tblCellSpacing w:w="20" w:type="dxa"/>
        </w:trPr>
        <w:tc>
          <w:tcPr>
            <w:tcW w:w="1773" w:type="dxa"/>
          </w:tcPr>
          <w:p w:rsidR="00104EDE" w:rsidRDefault="00104EDE" w:rsidP="00082FFF">
            <w:pPr>
              <w:pStyle w:val="Tabletext"/>
              <w:rPr>
                <w:rFonts w:ascii="Tw Cen MT" w:hAnsi="Tw Cen MT"/>
              </w:rPr>
            </w:pPr>
            <w:r>
              <w:rPr>
                <w:rFonts w:ascii="Tw Cen MT" w:hAnsi="Tw Cen MT"/>
              </w:rPr>
              <w:t>October 12, 2012</w:t>
            </w:r>
          </w:p>
        </w:tc>
        <w:tc>
          <w:tcPr>
            <w:tcW w:w="1842" w:type="dxa"/>
            <w:gridSpan w:val="2"/>
          </w:tcPr>
          <w:p w:rsidR="00104EDE" w:rsidRDefault="00104EDE" w:rsidP="00E57EAC">
            <w:pPr>
              <w:pStyle w:val="Tabletext"/>
              <w:rPr>
                <w:rFonts w:ascii="Tw Cen MT" w:hAnsi="Tw Cen MT"/>
              </w:rPr>
            </w:pPr>
            <w:r>
              <w:rPr>
                <w:rFonts w:ascii="Tw Cen MT" w:hAnsi="Tw Cen MT"/>
              </w:rPr>
              <w:t>8.0</w:t>
            </w:r>
          </w:p>
        </w:tc>
        <w:tc>
          <w:tcPr>
            <w:tcW w:w="3699" w:type="dxa"/>
          </w:tcPr>
          <w:p w:rsidR="00104EDE" w:rsidRDefault="00104EDE" w:rsidP="00E57EAC">
            <w:pPr>
              <w:pStyle w:val="Tabletext"/>
              <w:rPr>
                <w:rFonts w:ascii="Tw Cen MT" w:hAnsi="Tw Cen MT"/>
              </w:rPr>
            </w:pPr>
            <w:r>
              <w:rPr>
                <w:rFonts w:ascii="Tw Cen MT" w:hAnsi="Tw Cen MT"/>
              </w:rPr>
              <w:t>6.2 Upgrade related changes for the Direct XML insert and the POC for the Deviation SAW XML</w:t>
            </w:r>
          </w:p>
        </w:tc>
        <w:tc>
          <w:tcPr>
            <w:tcW w:w="2373" w:type="dxa"/>
          </w:tcPr>
          <w:p w:rsidR="00104EDE" w:rsidRDefault="00104EDE" w:rsidP="00E57EAC">
            <w:pPr>
              <w:pStyle w:val="Tabletext"/>
              <w:rPr>
                <w:rFonts w:ascii="Tw Cen MT" w:hAnsi="Tw Cen MT"/>
              </w:rPr>
            </w:pPr>
            <w:r>
              <w:rPr>
                <w:rFonts w:ascii="Tw Cen MT" w:hAnsi="Tw Cen MT"/>
              </w:rPr>
              <w:t>Alpesh Purohit</w:t>
            </w:r>
          </w:p>
        </w:tc>
      </w:tr>
      <w:tr w:rsidR="00104EDE" w:rsidRPr="00BD7CBD">
        <w:trPr>
          <w:tblCellSpacing w:w="20" w:type="dxa"/>
        </w:trPr>
        <w:tc>
          <w:tcPr>
            <w:tcW w:w="1773" w:type="dxa"/>
          </w:tcPr>
          <w:p w:rsidR="00104EDE" w:rsidRDefault="00B73E54" w:rsidP="00082FFF">
            <w:pPr>
              <w:pStyle w:val="Tabletext"/>
              <w:rPr>
                <w:rFonts w:ascii="Tw Cen MT" w:hAnsi="Tw Cen MT"/>
              </w:rPr>
            </w:pPr>
            <w:r>
              <w:rPr>
                <w:rFonts w:ascii="Tw Cen MT" w:hAnsi="Tw Cen MT"/>
              </w:rPr>
              <w:t>March 20, 2015</w:t>
            </w:r>
          </w:p>
        </w:tc>
        <w:tc>
          <w:tcPr>
            <w:tcW w:w="1842" w:type="dxa"/>
            <w:gridSpan w:val="2"/>
          </w:tcPr>
          <w:p w:rsidR="00104EDE" w:rsidRDefault="00B73E54" w:rsidP="00E57EAC">
            <w:pPr>
              <w:pStyle w:val="Tabletext"/>
              <w:rPr>
                <w:rFonts w:ascii="Tw Cen MT" w:hAnsi="Tw Cen MT"/>
              </w:rPr>
            </w:pPr>
            <w:r>
              <w:rPr>
                <w:rFonts w:ascii="Tw Cen MT" w:hAnsi="Tw Cen MT"/>
              </w:rPr>
              <w:t>9.0</w:t>
            </w:r>
          </w:p>
        </w:tc>
        <w:tc>
          <w:tcPr>
            <w:tcW w:w="3699" w:type="dxa"/>
          </w:tcPr>
          <w:p w:rsidR="00104EDE" w:rsidRDefault="00B73E54" w:rsidP="00B73E54">
            <w:pPr>
              <w:pStyle w:val="Tabletext"/>
              <w:rPr>
                <w:rFonts w:ascii="Tw Cen MT" w:hAnsi="Tw Cen MT"/>
              </w:rPr>
            </w:pPr>
            <w:r>
              <w:rPr>
                <w:rFonts w:ascii="Tw Cen MT" w:hAnsi="Tw Cen MT"/>
              </w:rPr>
              <w:t>Security – Section 8.0 Updated for TBG to TESS Migration</w:t>
            </w:r>
            <w:r w:rsidR="00986D2A">
              <w:rPr>
                <w:rFonts w:ascii="Tw Cen MT" w:hAnsi="Tw Cen MT"/>
              </w:rPr>
              <w:t xml:space="preserve"> for OTM, DRS &amp; HYP</w:t>
            </w:r>
          </w:p>
        </w:tc>
        <w:tc>
          <w:tcPr>
            <w:tcW w:w="2373" w:type="dxa"/>
          </w:tcPr>
          <w:p w:rsidR="00104EDE" w:rsidRDefault="00B73E54" w:rsidP="00E57EAC">
            <w:pPr>
              <w:pStyle w:val="Tabletext"/>
              <w:rPr>
                <w:rFonts w:ascii="Tw Cen MT" w:hAnsi="Tw Cen MT"/>
              </w:rPr>
            </w:pPr>
            <w:r>
              <w:rPr>
                <w:rFonts w:ascii="Tw Cen MT" w:hAnsi="Tw Cen MT"/>
              </w:rPr>
              <w:t>Sathish/Selva G/Selva P</w:t>
            </w:r>
          </w:p>
        </w:tc>
      </w:tr>
    </w:tbl>
    <w:p w:rsidR="00F3321F" w:rsidRPr="00BD7CBD" w:rsidRDefault="00F3321F" w:rsidP="00F3321F">
      <w:pPr>
        <w:pStyle w:val="Title"/>
        <w:rPr>
          <w:rFonts w:ascii="Tw Cen MT" w:hAnsi="Tw Cen MT"/>
        </w:rPr>
      </w:pPr>
    </w:p>
    <w:p w:rsidR="00F3321F" w:rsidRPr="00BD7CBD" w:rsidRDefault="00F3321F" w:rsidP="00F3321F">
      <w:pPr>
        <w:pStyle w:val="Title"/>
        <w:rPr>
          <w:rFonts w:ascii="Tw Cen MT" w:hAnsi="Tw Cen MT"/>
        </w:rPr>
      </w:pPr>
      <w:r w:rsidRPr="00BD7CBD">
        <w:rPr>
          <w:rFonts w:ascii="Tw Cen MT" w:hAnsi="Tw Cen MT"/>
        </w:rPr>
        <w:t>Approval</w:t>
      </w:r>
    </w:p>
    <w:p w:rsidR="00F3321F" w:rsidRPr="00BD7CBD" w:rsidRDefault="00F3321F" w:rsidP="00F3321F"/>
    <w:tbl>
      <w:tblPr>
        <w:tblW w:w="9793"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firstRow="0" w:lastRow="0" w:firstColumn="0" w:lastColumn="0" w:noHBand="0" w:noVBand="0"/>
      </w:tblPr>
      <w:tblGrid>
        <w:gridCol w:w="1873"/>
        <w:gridCol w:w="1890"/>
        <w:gridCol w:w="3600"/>
        <w:gridCol w:w="2430"/>
      </w:tblGrid>
      <w:tr w:rsidR="00F3321F" w:rsidRPr="00BD7CBD">
        <w:trPr>
          <w:tblCellSpacing w:w="20" w:type="dxa"/>
        </w:trPr>
        <w:tc>
          <w:tcPr>
            <w:tcW w:w="1813" w:type="dxa"/>
            <w:shd w:val="pct10" w:color="auto" w:fill="auto"/>
          </w:tcPr>
          <w:p w:rsidR="00F3321F" w:rsidRPr="00BD7CBD" w:rsidRDefault="00F3321F" w:rsidP="00D854B4">
            <w:pPr>
              <w:pStyle w:val="Tabletext"/>
              <w:jc w:val="center"/>
              <w:rPr>
                <w:rFonts w:ascii="Tw Cen MT" w:hAnsi="Tw Cen MT"/>
                <w:b/>
              </w:rPr>
            </w:pPr>
            <w:r w:rsidRPr="00BD7CBD">
              <w:rPr>
                <w:rFonts w:ascii="Tw Cen MT" w:hAnsi="Tw Cen MT"/>
                <w:b/>
              </w:rPr>
              <w:t>Date</w:t>
            </w:r>
          </w:p>
        </w:tc>
        <w:tc>
          <w:tcPr>
            <w:tcW w:w="1850" w:type="dxa"/>
            <w:shd w:val="pct10" w:color="auto" w:fill="auto"/>
          </w:tcPr>
          <w:p w:rsidR="00F3321F" w:rsidRPr="00BD7CBD" w:rsidRDefault="00F3321F" w:rsidP="00D854B4">
            <w:pPr>
              <w:pStyle w:val="Tabletext"/>
              <w:jc w:val="center"/>
              <w:rPr>
                <w:rFonts w:ascii="Tw Cen MT" w:hAnsi="Tw Cen MT"/>
                <w:b/>
              </w:rPr>
            </w:pPr>
            <w:r w:rsidRPr="00BD7CBD">
              <w:rPr>
                <w:rFonts w:ascii="Tw Cen MT" w:hAnsi="Tw Cen MT"/>
                <w:b/>
              </w:rPr>
              <w:t>Name</w:t>
            </w:r>
          </w:p>
        </w:tc>
        <w:tc>
          <w:tcPr>
            <w:tcW w:w="3560" w:type="dxa"/>
            <w:shd w:val="pct10" w:color="auto" w:fill="auto"/>
          </w:tcPr>
          <w:p w:rsidR="00F3321F" w:rsidRPr="00BD7CBD" w:rsidRDefault="00F3321F" w:rsidP="00D854B4">
            <w:pPr>
              <w:pStyle w:val="Tabletext"/>
              <w:jc w:val="center"/>
              <w:rPr>
                <w:rFonts w:ascii="Tw Cen MT" w:hAnsi="Tw Cen MT"/>
                <w:b/>
              </w:rPr>
            </w:pPr>
            <w:r w:rsidRPr="00BD7CBD">
              <w:rPr>
                <w:rFonts w:ascii="Tw Cen MT" w:hAnsi="Tw Cen MT"/>
                <w:b/>
              </w:rPr>
              <w:t>Department</w:t>
            </w:r>
          </w:p>
        </w:tc>
        <w:tc>
          <w:tcPr>
            <w:tcW w:w="2370" w:type="dxa"/>
            <w:shd w:val="pct10" w:color="auto" w:fill="auto"/>
          </w:tcPr>
          <w:p w:rsidR="00F3321F" w:rsidRPr="00BD7CBD" w:rsidRDefault="00F3321F" w:rsidP="00D854B4">
            <w:pPr>
              <w:pStyle w:val="Tabletext"/>
              <w:jc w:val="center"/>
              <w:rPr>
                <w:rFonts w:ascii="Tw Cen MT" w:hAnsi="Tw Cen MT"/>
                <w:b/>
              </w:rPr>
            </w:pPr>
            <w:r w:rsidRPr="00BD7CBD">
              <w:rPr>
                <w:rFonts w:ascii="Tw Cen MT" w:hAnsi="Tw Cen MT"/>
                <w:b/>
              </w:rPr>
              <w:t>Signature</w:t>
            </w:r>
          </w:p>
        </w:tc>
      </w:tr>
      <w:tr w:rsidR="00F3321F" w:rsidRPr="00BD7CBD">
        <w:trPr>
          <w:tblCellSpacing w:w="20" w:type="dxa"/>
        </w:trPr>
        <w:tc>
          <w:tcPr>
            <w:tcW w:w="1813" w:type="dxa"/>
          </w:tcPr>
          <w:p w:rsidR="00F3321F" w:rsidRPr="00BD7CBD" w:rsidRDefault="00F3321F" w:rsidP="00D854B4">
            <w:pPr>
              <w:pStyle w:val="Tabletext"/>
              <w:rPr>
                <w:rFonts w:ascii="Tw Cen MT" w:hAnsi="Tw Cen MT"/>
              </w:rPr>
            </w:pPr>
          </w:p>
        </w:tc>
        <w:tc>
          <w:tcPr>
            <w:tcW w:w="1850" w:type="dxa"/>
          </w:tcPr>
          <w:p w:rsidR="00F3321F" w:rsidRPr="00BD7CBD" w:rsidRDefault="00A337FE" w:rsidP="00D854B4">
            <w:pPr>
              <w:pStyle w:val="Tabletext"/>
              <w:rPr>
                <w:rFonts w:ascii="Tw Cen MT" w:hAnsi="Tw Cen MT"/>
              </w:rPr>
            </w:pPr>
            <w:r>
              <w:rPr>
                <w:rFonts w:ascii="Tw Cen MT" w:hAnsi="Tw Cen MT"/>
              </w:rPr>
              <w:t>William Hie</w:t>
            </w:r>
          </w:p>
        </w:tc>
        <w:tc>
          <w:tcPr>
            <w:tcW w:w="3560" w:type="dxa"/>
          </w:tcPr>
          <w:p w:rsidR="00F3321F" w:rsidRPr="00BD7CBD" w:rsidRDefault="009967F3" w:rsidP="00D854B4">
            <w:pPr>
              <w:pStyle w:val="Tabletext"/>
              <w:rPr>
                <w:rFonts w:ascii="Tw Cen MT" w:hAnsi="Tw Cen MT"/>
              </w:rPr>
            </w:pPr>
            <w:r>
              <w:rPr>
                <w:rFonts w:ascii="Tw Cen MT" w:hAnsi="Tw Cen MT"/>
              </w:rPr>
              <w:t xml:space="preserve">IS </w:t>
            </w:r>
            <w:r w:rsidR="006E15D0">
              <w:rPr>
                <w:rFonts w:ascii="Tw Cen MT" w:hAnsi="Tw Cen MT"/>
              </w:rPr>
              <w:t xml:space="preserve">FPR Project </w:t>
            </w:r>
            <w:r>
              <w:rPr>
                <w:rFonts w:ascii="Tw Cen MT" w:hAnsi="Tw Cen MT"/>
              </w:rPr>
              <w:t xml:space="preserve">Team </w:t>
            </w:r>
          </w:p>
        </w:tc>
        <w:tc>
          <w:tcPr>
            <w:tcW w:w="2370" w:type="dxa"/>
          </w:tcPr>
          <w:p w:rsidR="00F3321F" w:rsidRPr="00BD7CBD" w:rsidRDefault="00F3321F" w:rsidP="00D854B4">
            <w:pPr>
              <w:pStyle w:val="Tabletext"/>
              <w:rPr>
                <w:rFonts w:ascii="Tw Cen MT" w:hAnsi="Tw Cen MT"/>
              </w:rPr>
            </w:pPr>
          </w:p>
        </w:tc>
      </w:tr>
      <w:tr w:rsidR="009967F3" w:rsidRPr="00BD7CBD">
        <w:trPr>
          <w:tblCellSpacing w:w="20" w:type="dxa"/>
        </w:trPr>
        <w:tc>
          <w:tcPr>
            <w:tcW w:w="1813" w:type="dxa"/>
          </w:tcPr>
          <w:p w:rsidR="009967F3" w:rsidRPr="00BD7CBD" w:rsidRDefault="009967F3" w:rsidP="00D854B4">
            <w:pPr>
              <w:pStyle w:val="Tabletext"/>
              <w:rPr>
                <w:rFonts w:ascii="Tw Cen MT" w:hAnsi="Tw Cen MT"/>
              </w:rPr>
            </w:pPr>
          </w:p>
        </w:tc>
        <w:tc>
          <w:tcPr>
            <w:tcW w:w="1850" w:type="dxa"/>
          </w:tcPr>
          <w:p w:rsidR="009967F3" w:rsidRPr="00BD7CBD" w:rsidRDefault="00CE11A8" w:rsidP="000B2A4E">
            <w:pPr>
              <w:pStyle w:val="Tabletext"/>
              <w:rPr>
                <w:rFonts w:ascii="Tw Cen MT" w:hAnsi="Tw Cen MT"/>
              </w:rPr>
            </w:pPr>
            <w:r>
              <w:rPr>
                <w:rFonts w:ascii="Tw Cen MT" w:hAnsi="Tw Cen MT"/>
              </w:rPr>
              <w:t>Jose Loya</w:t>
            </w:r>
          </w:p>
        </w:tc>
        <w:tc>
          <w:tcPr>
            <w:tcW w:w="3560" w:type="dxa"/>
          </w:tcPr>
          <w:p w:rsidR="009967F3" w:rsidRPr="00BD7CBD" w:rsidRDefault="00935C3A" w:rsidP="00935C3A">
            <w:pPr>
              <w:autoSpaceDE w:val="0"/>
              <w:autoSpaceDN w:val="0"/>
              <w:adjustRightInd w:val="0"/>
            </w:pPr>
            <w:r>
              <w:t xml:space="preserve">IS </w:t>
            </w:r>
            <w:smartTag w:uri="urn:schemas-microsoft-com:office:smarttags" w:element="place">
              <w:smartTag w:uri="urn:schemas-microsoft-com:office:smarttags" w:element="City">
                <w:r>
                  <w:t>Enterprise</w:t>
                </w:r>
              </w:smartTag>
            </w:smartTag>
            <w:r>
              <w:t xml:space="preserve"> Architecture</w:t>
            </w:r>
          </w:p>
        </w:tc>
        <w:tc>
          <w:tcPr>
            <w:tcW w:w="2370" w:type="dxa"/>
          </w:tcPr>
          <w:p w:rsidR="009967F3" w:rsidRPr="00BD7CBD" w:rsidRDefault="009967F3" w:rsidP="00D854B4">
            <w:pPr>
              <w:pStyle w:val="Tabletext"/>
              <w:rPr>
                <w:rFonts w:ascii="Tw Cen MT" w:hAnsi="Tw Cen MT"/>
              </w:rPr>
            </w:pPr>
          </w:p>
        </w:tc>
      </w:tr>
    </w:tbl>
    <w:p w:rsidR="00F3321F" w:rsidRPr="00BD7CBD" w:rsidRDefault="00F3321F" w:rsidP="00F3321F">
      <w:pPr>
        <w:pStyle w:val="BodyText"/>
        <w:rPr>
          <w:rFonts w:ascii="Tw Cen MT" w:hAnsi="Tw Cen MT"/>
        </w:rPr>
      </w:pPr>
    </w:p>
    <w:p w:rsidR="00F3321F" w:rsidRPr="00BD7CBD" w:rsidRDefault="00F3321F" w:rsidP="00F3321F">
      <w:pPr>
        <w:rPr>
          <w:lang w:eastAsia="en-US"/>
        </w:rPr>
      </w:pPr>
    </w:p>
    <w:p w:rsidR="00F3321F" w:rsidRPr="00BD7CBD" w:rsidRDefault="00F3321F" w:rsidP="00F3321F">
      <w:pPr>
        <w:pStyle w:val="Title"/>
        <w:spacing w:before="120"/>
        <w:ind w:right="140"/>
        <w:jc w:val="right"/>
        <w:rPr>
          <w:rFonts w:ascii="Tw Cen MT" w:hAnsi="Tw Cen MT"/>
          <w:b w:val="0"/>
          <w:bCs/>
          <w:i/>
          <w:iCs/>
          <w:sz w:val="28"/>
        </w:rPr>
      </w:pPr>
      <w:r w:rsidRPr="00BD7CBD">
        <w:rPr>
          <w:rFonts w:ascii="Tw Cen MT" w:hAnsi="Tw Cen MT"/>
          <w:sz w:val="28"/>
        </w:rPr>
        <w:br w:type="page"/>
      </w:r>
      <w:r w:rsidRPr="00BD7CBD">
        <w:rPr>
          <w:rFonts w:ascii="Tw Cen MT" w:hAnsi="Tw Cen MT"/>
          <w:b w:val="0"/>
          <w:bCs/>
          <w:i/>
          <w:iCs/>
          <w:sz w:val="28"/>
        </w:rPr>
        <w:lastRenderedPageBreak/>
        <w:t xml:space="preserve"> </w:t>
      </w:r>
    </w:p>
    <w:p w:rsidR="00F3321F" w:rsidRPr="00BD7CBD" w:rsidRDefault="00F3321F" w:rsidP="00F3321F">
      <w:pPr>
        <w:pStyle w:val="Title"/>
        <w:rPr>
          <w:rFonts w:ascii="Tw Cen MT" w:hAnsi="Tw Cen MT"/>
        </w:rPr>
      </w:pPr>
      <w:r w:rsidRPr="00BD7CBD">
        <w:rPr>
          <w:rFonts w:ascii="Tw Cen MT" w:hAnsi="Tw Cen MT"/>
        </w:rPr>
        <w:t>Table of Contents</w:t>
      </w:r>
    </w:p>
    <w:p w:rsidR="00986D2A" w:rsidRDefault="00F3321F">
      <w:pPr>
        <w:pStyle w:val="TOC1"/>
        <w:tabs>
          <w:tab w:val="left" w:pos="432"/>
        </w:tabs>
        <w:rPr>
          <w:rFonts w:asciiTheme="minorHAnsi" w:eastAsiaTheme="minorEastAsia" w:hAnsiTheme="minorHAnsi" w:cstheme="minorBidi"/>
          <w:noProof/>
          <w:sz w:val="22"/>
          <w:szCs w:val="22"/>
        </w:rPr>
      </w:pPr>
      <w:r w:rsidRPr="00BD7CBD">
        <w:rPr>
          <w:rFonts w:ascii="Tw Cen MT" w:hAnsi="Tw Cen MT"/>
        </w:rPr>
        <w:fldChar w:fldCharType="begin"/>
      </w:r>
      <w:r w:rsidRPr="00BD7CBD">
        <w:rPr>
          <w:rFonts w:ascii="Tw Cen MT" w:hAnsi="Tw Cen MT"/>
        </w:rPr>
        <w:instrText xml:space="preserve"> TOC \o "1-3" \u </w:instrText>
      </w:r>
      <w:r w:rsidRPr="00BD7CBD">
        <w:rPr>
          <w:rFonts w:ascii="Tw Cen MT" w:hAnsi="Tw Cen MT"/>
        </w:rPr>
        <w:fldChar w:fldCharType="separate"/>
      </w:r>
      <w:r w:rsidR="00986D2A" w:rsidRPr="004140A9">
        <w:rPr>
          <w:rFonts w:ascii="Tw Cen MT" w:hAnsi="Tw Cen MT"/>
          <w:noProof/>
          <w:color w:val="000000"/>
          <w14:scene3d>
            <w14:camera w14:prst="orthographicFront"/>
            <w14:lightRig w14:rig="threePt" w14:dir="t">
              <w14:rot w14:lat="0" w14:lon="0" w14:rev="0"/>
            </w14:lightRig>
          </w14:scene3d>
        </w:rPr>
        <w:t>1.</w:t>
      </w:r>
      <w:r w:rsidR="00986D2A">
        <w:rPr>
          <w:rFonts w:asciiTheme="minorHAnsi" w:eastAsiaTheme="minorEastAsia" w:hAnsiTheme="minorHAnsi" w:cstheme="minorBidi"/>
          <w:noProof/>
          <w:sz w:val="22"/>
          <w:szCs w:val="22"/>
        </w:rPr>
        <w:tab/>
      </w:r>
      <w:r w:rsidR="00986D2A" w:rsidRPr="004140A9">
        <w:rPr>
          <w:rFonts w:ascii="Tw Cen MT" w:hAnsi="Tw Cen MT"/>
          <w:noProof/>
        </w:rPr>
        <w:t>Introduction</w:t>
      </w:r>
      <w:r w:rsidR="00986D2A">
        <w:rPr>
          <w:noProof/>
        </w:rPr>
        <w:tab/>
      </w:r>
      <w:r w:rsidR="00986D2A">
        <w:rPr>
          <w:noProof/>
        </w:rPr>
        <w:fldChar w:fldCharType="begin"/>
      </w:r>
      <w:r w:rsidR="00986D2A">
        <w:rPr>
          <w:noProof/>
        </w:rPr>
        <w:instrText xml:space="preserve"> PAGEREF _Toc414635391 \h </w:instrText>
      </w:r>
      <w:r w:rsidR="00986D2A">
        <w:rPr>
          <w:noProof/>
        </w:rPr>
      </w:r>
      <w:r w:rsidR="00986D2A">
        <w:rPr>
          <w:noProof/>
        </w:rPr>
        <w:fldChar w:fldCharType="separate"/>
      </w:r>
      <w:r w:rsidR="00986D2A">
        <w:rPr>
          <w:noProof/>
        </w:rPr>
        <w:t>7</w:t>
      </w:r>
      <w:r w:rsidR="00986D2A">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1.1</w:t>
      </w:r>
      <w:r>
        <w:rPr>
          <w:rFonts w:asciiTheme="minorHAnsi" w:eastAsiaTheme="minorEastAsia" w:hAnsiTheme="minorHAnsi" w:cstheme="minorBidi"/>
          <w:noProof/>
          <w:sz w:val="22"/>
          <w:szCs w:val="22"/>
        </w:rPr>
        <w:tab/>
      </w:r>
      <w:r w:rsidRPr="004140A9">
        <w:rPr>
          <w:rFonts w:ascii="Tw Cen MT" w:hAnsi="Tw Cen MT"/>
          <w:noProof/>
        </w:rPr>
        <w:t>Purpose</w:t>
      </w:r>
      <w:r>
        <w:rPr>
          <w:noProof/>
        </w:rPr>
        <w:tab/>
      </w:r>
      <w:r>
        <w:rPr>
          <w:noProof/>
        </w:rPr>
        <w:fldChar w:fldCharType="begin"/>
      </w:r>
      <w:r>
        <w:rPr>
          <w:noProof/>
        </w:rPr>
        <w:instrText xml:space="preserve"> PAGEREF _Toc414635392 \h </w:instrText>
      </w:r>
      <w:r>
        <w:rPr>
          <w:noProof/>
        </w:rPr>
      </w:r>
      <w:r>
        <w:rPr>
          <w:noProof/>
        </w:rPr>
        <w:fldChar w:fldCharType="separate"/>
      </w:r>
      <w:r>
        <w:rPr>
          <w:noProof/>
        </w:rPr>
        <w:t>7</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1.2</w:t>
      </w:r>
      <w:r>
        <w:rPr>
          <w:rFonts w:asciiTheme="minorHAnsi" w:eastAsiaTheme="minorEastAsia" w:hAnsiTheme="minorHAnsi" w:cstheme="minorBidi"/>
          <w:noProof/>
          <w:sz w:val="22"/>
          <w:szCs w:val="22"/>
        </w:rPr>
        <w:tab/>
      </w:r>
      <w:r w:rsidRPr="004140A9">
        <w:rPr>
          <w:rFonts w:ascii="Tw Cen MT" w:hAnsi="Tw Cen MT"/>
          <w:noProof/>
        </w:rPr>
        <w:t>Scope</w:t>
      </w:r>
      <w:r>
        <w:rPr>
          <w:noProof/>
        </w:rPr>
        <w:tab/>
      </w:r>
      <w:r>
        <w:rPr>
          <w:noProof/>
        </w:rPr>
        <w:fldChar w:fldCharType="begin"/>
      </w:r>
      <w:r>
        <w:rPr>
          <w:noProof/>
        </w:rPr>
        <w:instrText xml:space="preserve"> PAGEREF _Toc414635393 \h </w:instrText>
      </w:r>
      <w:r>
        <w:rPr>
          <w:noProof/>
        </w:rPr>
      </w:r>
      <w:r>
        <w:rPr>
          <w:noProof/>
        </w:rPr>
        <w:fldChar w:fldCharType="separate"/>
      </w:r>
      <w:r>
        <w:rPr>
          <w:noProof/>
        </w:rPr>
        <w:t>7</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1.3</w:t>
      </w:r>
      <w:r>
        <w:rPr>
          <w:rFonts w:asciiTheme="minorHAnsi" w:eastAsiaTheme="minorEastAsia" w:hAnsiTheme="minorHAnsi" w:cstheme="minorBidi"/>
          <w:noProof/>
          <w:sz w:val="22"/>
          <w:szCs w:val="22"/>
        </w:rPr>
        <w:tab/>
      </w:r>
      <w:r w:rsidRPr="004140A9">
        <w:rPr>
          <w:rFonts w:ascii="Tw Cen MT" w:hAnsi="Tw Cen MT"/>
          <w:noProof/>
        </w:rPr>
        <w:t>Problem Statement</w:t>
      </w:r>
      <w:r>
        <w:rPr>
          <w:noProof/>
        </w:rPr>
        <w:tab/>
      </w:r>
      <w:r>
        <w:rPr>
          <w:noProof/>
        </w:rPr>
        <w:fldChar w:fldCharType="begin"/>
      </w:r>
      <w:r>
        <w:rPr>
          <w:noProof/>
        </w:rPr>
        <w:instrText xml:space="preserve"> PAGEREF _Toc414635394 \h </w:instrText>
      </w:r>
      <w:r>
        <w:rPr>
          <w:noProof/>
        </w:rPr>
      </w:r>
      <w:r>
        <w:rPr>
          <w:noProof/>
        </w:rPr>
        <w:fldChar w:fldCharType="separate"/>
      </w:r>
      <w:r>
        <w:rPr>
          <w:noProof/>
        </w:rPr>
        <w:t>8</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1.4</w:t>
      </w:r>
      <w:r>
        <w:rPr>
          <w:rFonts w:asciiTheme="minorHAnsi" w:eastAsiaTheme="minorEastAsia" w:hAnsiTheme="minorHAnsi" w:cstheme="minorBidi"/>
          <w:noProof/>
          <w:sz w:val="22"/>
          <w:szCs w:val="22"/>
        </w:rPr>
        <w:tab/>
      </w:r>
      <w:r w:rsidRPr="004140A9">
        <w:rPr>
          <w:rFonts w:ascii="Tw Cen MT" w:eastAsia="MS Mincho" w:hAnsi="Tw Cen MT"/>
          <w:noProof/>
        </w:rPr>
        <w:t>TLS Business Context</w:t>
      </w:r>
      <w:r>
        <w:rPr>
          <w:noProof/>
        </w:rPr>
        <w:tab/>
      </w:r>
      <w:r>
        <w:rPr>
          <w:noProof/>
        </w:rPr>
        <w:fldChar w:fldCharType="begin"/>
      </w:r>
      <w:r>
        <w:rPr>
          <w:noProof/>
        </w:rPr>
        <w:instrText xml:space="preserve"> PAGEREF _Toc414635395 \h </w:instrText>
      </w:r>
      <w:r>
        <w:rPr>
          <w:noProof/>
        </w:rPr>
      </w:r>
      <w:r>
        <w:rPr>
          <w:noProof/>
        </w:rPr>
        <w:fldChar w:fldCharType="separate"/>
      </w:r>
      <w:r>
        <w:rPr>
          <w:noProof/>
        </w:rPr>
        <w:t>10</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1.5</w:t>
      </w:r>
      <w:r>
        <w:rPr>
          <w:rFonts w:asciiTheme="minorHAnsi" w:eastAsiaTheme="minorEastAsia" w:hAnsiTheme="minorHAnsi" w:cstheme="minorBidi"/>
          <w:noProof/>
          <w:sz w:val="22"/>
          <w:szCs w:val="22"/>
        </w:rPr>
        <w:tab/>
      </w:r>
      <w:r w:rsidRPr="004140A9">
        <w:rPr>
          <w:rFonts w:ascii="Tw Cen MT" w:hAnsi="Tw Cen MT"/>
          <w:noProof/>
        </w:rPr>
        <w:t>References</w:t>
      </w:r>
      <w:r>
        <w:rPr>
          <w:noProof/>
        </w:rPr>
        <w:tab/>
      </w:r>
      <w:r>
        <w:rPr>
          <w:noProof/>
        </w:rPr>
        <w:fldChar w:fldCharType="begin"/>
      </w:r>
      <w:r>
        <w:rPr>
          <w:noProof/>
        </w:rPr>
        <w:instrText xml:space="preserve"> PAGEREF _Toc414635396 \h </w:instrText>
      </w:r>
      <w:r>
        <w:rPr>
          <w:noProof/>
        </w:rPr>
      </w:r>
      <w:r>
        <w:rPr>
          <w:noProof/>
        </w:rPr>
        <w:fldChar w:fldCharType="separate"/>
      </w:r>
      <w:r>
        <w:rPr>
          <w:noProof/>
        </w:rPr>
        <w:t>12</w:t>
      </w:r>
      <w:r>
        <w:rPr>
          <w:noProof/>
        </w:rPr>
        <w:fldChar w:fldCharType="end"/>
      </w:r>
    </w:p>
    <w:p w:rsidR="00986D2A" w:rsidRDefault="00986D2A">
      <w:pPr>
        <w:pStyle w:val="TOC1"/>
        <w:tabs>
          <w:tab w:val="left" w:pos="432"/>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2.</w:t>
      </w:r>
      <w:r>
        <w:rPr>
          <w:rFonts w:asciiTheme="minorHAnsi" w:eastAsiaTheme="minorEastAsia" w:hAnsiTheme="minorHAnsi" w:cstheme="minorBidi"/>
          <w:noProof/>
          <w:sz w:val="22"/>
          <w:szCs w:val="22"/>
        </w:rPr>
        <w:tab/>
      </w:r>
      <w:r w:rsidRPr="004140A9">
        <w:rPr>
          <w:rFonts w:ascii="Tw Cen MT" w:hAnsi="Tw Cen MT"/>
          <w:noProof/>
        </w:rPr>
        <w:t>Architectural Representation</w:t>
      </w:r>
      <w:r>
        <w:rPr>
          <w:noProof/>
        </w:rPr>
        <w:tab/>
      </w:r>
      <w:r>
        <w:rPr>
          <w:noProof/>
        </w:rPr>
        <w:fldChar w:fldCharType="begin"/>
      </w:r>
      <w:r>
        <w:rPr>
          <w:noProof/>
        </w:rPr>
        <w:instrText xml:space="preserve"> PAGEREF _Toc414635397 \h </w:instrText>
      </w:r>
      <w:r>
        <w:rPr>
          <w:noProof/>
        </w:rPr>
      </w:r>
      <w:r>
        <w:rPr>
          <w:noProof/>
        </w:rPr>
        <w:fldChar w:fldCharType="separate"/>
      </w:r>
      <w:r>
        <w:rPr>
          <w:noProof/>
        </w:rPr>
        <w:t>13</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rPr>
        <w:tab/>
      </w:r>
      <w:r w:rsidRPr="004140A9">
        <w:rPr>
          <w:rFonts w:ascii="Tw Cen MT" w:eastAsia="MS Mincho" w:hAnsi="Tw Cen MT"/>
          <w:noProof/>
        </w:rPr>
        <w:t>Architectural Goals and Constraints</w:t>
      </w:r>
      <w:r>
        <w:rPr>
          <w:noProof/>
        </w:rPr>
        <w:tab/>
      </w:r>
      <w:r>
        <w:rPr>
          <w:noProof/>
        </w:rPr>
        <w:fldChar w:fldCharType="begin"/>
      </w:r>
      <w:r>
        <w:rPr>
          <w:noProof/>
        </w:rPr>
        <w:instrText xml:space="preserve"> PAGEREF _Toc414635398 \h </w:instrText>
      </w:r>
      <w:r>
        <w:rPr>
          <w:noProof/>
        </w:rPr>
      </w:r>
      <w:r>
        <w:rPr>
          <w:noProof/>
        </w:rPr>
        <w:fldChar w:fldCharType="separate"/>
      </w:r>
      <w:r>
        <w:rPr>
          <w:noProof/>
        </w:rPr>
        <w:t>13</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rPr>
        <w:tab/>
      </w:r>
      <w:r w:rsidRPr="004140A9">
        <w:rPr>
          <w:rFonts w:ascii="Tw Cen MT" w:hAnsi="Tw Cen MT"/>
          <w:noProof/>
        </w:rPr>
        <w:t>OTM COTS Integration</w:t>
      </w:r>
      <w:r>
        <w:rPr>
          <w:noProof/>
        </w:rPr>
        <w:tab/>
      </w:r>
      <w:r>
        <w:rPr>
          <w:noProof/>
        </w:rPr>
        <w:fldChar w:fldCharType="begin"/>
      </w:r>
      <w:r>
        <w:rPr>
          <w:noProof/>
        </w:rPr>
        <w:instrText xml:space="preserve"> PAGEREF _Toc414635399 \h </w:instrText>
      </w:r>
      <w:r>
        <w:rPr>
          <w:noProof/>
        </w:rPr>
      </w:r>
      <w:r>
        <w:rPr>
          <w:noProof/>
        </w:rPr>
        <w:fldChar w:fldCharType="separate"/>
      </w:r>
      <w:r>
        <w:rPr>
          <w:noProof/>
        </w:rPr>
        <w:t>14</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2.3</w:t>
      </w:r>
      <w:r>
        <w:rPr>
          <w:rFonts w:asciiTheme="minorHAnsi" w:eastAsiaTheme="minorEastAsia" w:hAnsiTheme="minorHAnsi" w:cstheme="minorBidi"/>
          <w:noProof/>
          <w:sz w:val="22"/>
          <w:szCs w:val="22"/>
        </w:rPr>
        <w:tab/>
      </w:r>
      <w:r w:rsidRPr="004140A9">
        <w:rPr>
          <w:rFonts w:ascii="Tw Cen MT" w:hAnsi="Tw Cen MT"/>
          <w:noProof/>
        </w:rPr>
        <w:t>Legacy FPR System Bridging and Retirement</w:t>
      </w:r>
      <w:r>
        <w:rPr>
          <w:noProof/>
        </w:rPr>
        <w:tab/>
      </w:r>
      <w:r>
        <w:rPr>
          <w:noProof/>
        </w:rPr>
        <w:fldChar w:fldCharType="begin"/>
      </w:r>
      <w:r>
        <w:rPr>
          <w:noProof/>
        </w:rPr>
        <w:instrText xml:space="preserve"> PAGEREF _Toc414635400 \h </w:instrText>
      </w:r>
      <w:r>
        <w:rPr>
          <w:noProof/>
        </w:rPr>
      </w:r>
      <w:r>
        <w:rPr>
          <w:noProof/>
        </w:rPr>
        <w:fldChar w:fldCharType="separate"/>
      </w:r>
      <w:r>
        <w:rPr>
          <w:noProof/>
        </w:rPr>
        <w:t>14</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2.4</w:t>
      </w:r>
      <w:r>
        <w:rPr>
          <w:rFonts w:asciiTheme="minorHAnsi" w:eastAsiaTheme="minorEastAsia" w:hAnsiTheme="minorHAnsi" w:cstheme="minorBidi"/>
          <w:noProof/>
          <w:sz w:val="22"/>
          <w:szCs w:val="22"/>
        </w:rPr>
        <w:tab/>
      </w:r>
      <w:r w:rsidRPr="004140A9">
        <w:rPr>
          <w:rFonts w:ascii="Tw Cen MT" w:hAnsi="Tw Cen MT"/>
          <w:noProof/>
        </w:rPr>
        <w:t>PeopleSoft Integration (Payables and Receivables)</w:t>
      </w:r>
      <w:r>
        <w:rPr>
          <w:noProof/>
        </w:rPr>
        <w:tab/>
      </w:r>
      <w:r>
        <w:rPr>
          <w:noProof/>
        </w:rPr>
        <w:fldChar w:fldCharType="begin"/>
      </w:r>
      <w:r>
        <w:rPr>
          <w:noProof/>
        </w:rPr>
        <w:instrText xml:space="preserve"> PAGEREF _Toc414635401 \h </w:instrText>
      </w:r>
      <w:r>
        <w:rPr>
          <w:noProof/>
        </w:rPr>
      </w:r>
      <w:r>
        <w:rPr>
          <w:noProof/>
        </w:rPr>
        <w:fldChar w:fldCharType="separate"/>
      </w:r>
      <w:r>
        <w:rPr>
          <w:noProof/>
        </w:rPr>
        <w:t>15</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2.5</w:t>
      </w:r>
      <w:r>
        <w:rPr>
          <w:rFonts w:asciiTheme="minorHAnsi" w:eastAsiaTheme="minorEastAsia" w:hAnsiTheme="minorHAnsi" w:cstheme="minorBidi"/>
          <w:noProof/>
          <w:sz w:val="22"/>
          <w:szCs w:val="22"/>
        </w:rPr>
        <w:tab/>
      </w:r>
      <w:r w:rsidRPr="004140A9">
        <w:rPr>
          <w:rFonts w:ascii="Tw Cen MT" w:hAnsi="Tw Cen MT"/>
          <w:noProof/>
        </w:rPr>
        <w:t>Reporting from Multiple Data Sources</w:t>
      </w:r>
      <w:r>
        <w:rPr>
          <w:noProof/>
        </w:rPr>
        <w:tab/>
      </w:r>
      <w:r>
        <w:rPr>
          <w:noProof/>
        </w:rPr>
        <w:fldChar w:fldCharType="begin"/>
      </w:r>
      <w:r>
        <w:rPr>
          <w:noProof/>
        </w:rPr>
        <w:instrText xml:space="preserve"> PAGEREF _Toc414635402 \h </w:instrText>
      </w:r>
      <w:r>
        <w:rPr>
          <w:noProof/>
        </w:rPr>
      </w:r>
      <w:r>
        <w:rPr>
          <w:noProof/>
        </w:rPr>
        <w:fldChar w:fldCharType="separate"/>
      </w:r>
      <w:r>
        <w:rPr>
          <w:noProof/>
        </w:rPr>
        <w:t>16</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2.6</w:t>
      </w:r>
      <w:r>
        <w:rPr>
          <w:rFonts w:asciiTheme="minorHAnsi" w:eastAsiaTheme="minorEastAsia" w:hAnsiTheme="minorHAnsi" w:cstheme="minorBidi"/>
          <w:noProof/>
          <w:sz w:val="22"/>
          <w:szCs w:val="22"/>
        </w:rPr>
        <w:tab/>
      </w:r>
      <w:r w:rsidRPr="004140A9">
        <w:rPr>
          <w:rFonts w:ascii="Tw Cen MT" w:hAnsi="Tw Cen MT"/>
          <w:noProof/>
        </w:rPr>
        <w:t xml:space="preserve">Internet-Facing B2B Integration </w:t>
      </w:r>
      <w:r w:rsidRPr="000F6BD7">
        <w:rPr>
          <w:rFonts w:ascii="Tw Cen MT" w:hAnsi="Tw Cen MT"/>
          <w:noProof/>
        </w:rPr>
        <w:drawing>
          <wp:inline distT="0" distB="0" distL="0" distR="0">
            <wp:extent cx="1342390" cy="281940"/>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2390" cy="281940"/>
                    </a:xfrm>
                    <a:prstGeom prst="rect">
                      <a:avLst/>
                    </a:prstGeom>
                    <a:noFill/>
                    <a:ln>
                      <a:noFill/>
                    </a:ln>
                  </pic:spPr>
                </pic:pic>
              </a:graphicData>
            </a:graphic>
          </wp:inline>
        </w:drawing>
      </w:r>
      <w:r>
        <w:rPr>
          <w:noProof/>
        </w:rPr>
        <w:tab/>
      </w:r>
      <w:r>
        <w:rPr>
          <w:noProof/>
        </w:rPr>
        <w:fldChar w:fldCharType="begin"/>
      </w:r>
      <w:r>
        <w:rPr>
          <w:noProof/>
        </w:rPr>
        <w:instrText xml:space="preserve"> PAGEREF _Toc414635403 \h </w:instrText>
      </w:r>
      <w:r>
        <w:rPr>
          <w:noProof/>
        </w:rPr>
      </w:r>
      <w:r>
        <w:rPr>
          <w:noProof/>
        </w:rPr>
        <w:fldChar w:fldCharType="separate"/>
      </w:r>
      <w:r>
        <w:rPr>
          <w:noProof/>
        </w:rPr>
        <w:t>16</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2.7</w:t>
      </w:r>
      <w:r>
        <w:rPr>
          <w:rFonts w:asciiTheme="minorHAnsi" w:eastAsiaTheme="minorEastAsia" w:hAnsiTheme="minorHAnsi" w:cstheme="minorBidi"/>
          <w:noProof/>
          <w:sz w:val="22"/>
          <w:szCs w:val="22"/>
        </w:rPr>
        <w:tab/>
      </w:r>
      <w:r>
        <w:rPr>
          <w:noProof/>
        </w:rPr>
        <w:t>Architectural Overview</w:t>
      </w:r>
      <w:r>
        <w:rPr>
          <w:noProof/>
        </w:rPr>
        <w:tab/>
      </w:r>
      <w:r>
        <w:rPr>
          <w:noProof/>
        </w:rPr>
        <w:fldChar w:fldCharType="begin"/>
      </w:r>
      <w:r>
        <w:rPr>
          <w:noProof/>
        </w:rPr>
        <w:instrText xml:space="preserve"> PAGEREF _Toc414635404 \h </w:instrText>
      </w:r>
      <w:r>
        <w:rPr>
          <w:noProof/>
        </w:rPr>
      </w:r>
      <w:r>
        <w:rPr>
          <w:noProof/>
        </w:rPr>
        <w:fldChar w:fldCharType="separate"/>
      </w:r>
      <w:r>
        <w:rPr>
          <w:noProof/>
        </w:rPr>
        <w:t>17</w:t>
      </w:r>
      <w:r>
        <w:rPr>
          <w:noProof/>
        </w:rPr>
        <w:fldChar w:fldCharType="end"/>
      </w:r>
    </w:p>
    <w:p w:rsidR="00986D2A" w:rsidRDefault="00986D2A">
      <w:pPr>
        <w:pStyle w:val="TOC1"/>
        <w:tabs>
          <w:tab w:val="left" w:pos="432"/>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3.</w:t>
      </w:r>
      <w:r>
        <w:rPr>
          <w:rFonts w:asciiTheme="minorHAnsi" w:eastAsiaTheme="minorEastAsia" w:hAnsiTheme="minorHAnsi" w:cstheme="minorBidi"/>
          <w:noProof/>
          <w:sz w:val="22"/>
          <w:szCs w:val="22"/>
        </w:rPr>
        <w:tab/>
      </w:r>
      <w:r w:rsidRPr="004140A9">
        <w:rPr>
          <w:rFonts w:ascii="Tw Cen MT" w:hAnsi="Tw Cen MT"/>
          <w:noProof/>
        </w:rPr>
        <w:t>Architecturally Significant Use-Case View</w:t>
      </w:r>
      <w:r>
        <w:rPr>
          <w:noProof/>
        </w:rPr>
        <w:tab/>
      </w:r>
      <w:r>
        <w:rPr>
          <w:noProof/>
        </w:rPr>
        <w:fldChar w:fldCharType="begin"/>
      </w:r>
      <w:r>
        <w:rPr>
          <w:noProof/>
        </w:rPr>
        <w:instrText xml:space="preserve"> PAGEREF _Toc414635405 \h </w:instrText>
      </w:r>
      <w:r>
        <w:rPr>
          <w:noProof/>
        </w:rPr>
      </w:r>
      <w:r>
        <w:rPr>
          <w:noProof/>
        </w:rPr>
        <w:fldChar w:fldCharType="separate"/>
      </w:r>
      <w:r>
        <w:rPr>
          <w:noProof/>
        </w:rPr>
        <w:t>19</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rPr>
        <w:tab/>
      </w:r>
      <w:r w:rsidRPr="004140A9">
        <w:rPr>
          <w:rFonts w:ascii="Tw Cen MT" w:eastAsia="MS Mincho" w:hAnsi="Tw Cen MT"/>
          <w:noProof/>
        </w:rPr>
        <w:t>Business Process Overview</w:t>
      </w:r>
      <w:r>
        <w:rPr>
          <w:noProof/>
        </w:rPr>
        <w:tab/>
      </w:r>
      <w:r>
        <w:rPr>
          <w:noProof/>
        </w:rPr>
        <w:fldChar w:fldCharType="begin"/>
      </w:r>
      <w:r>
        <w:rPr>
          <w:noProof/>
        </w:rPr>
        <w:instrText xml:space="preserve"> PAGEREF _Toc414635406 \h </w:instrText>
      </w:r>
      <w:r>
        <w:rPr>
          <w:noProof/>
        </w:rPr>
      </w:r>
      <w:r>
        <w:rPr>
          <w:noProof/>
        </w:rPr>
        <w:fldChar w:fldCharType="separate"/>
      </w:r>
      <w:r>
        <w:rPr>
          <w:noProof/>
        </w:rPr>
        <w:t>19</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rPr>
        <w:tab/>
      </w:r>
      <w:r w:rsidRPr="004140A9">
        <w:rPr>
          <w:rFonts w:ascii="Tw Cen MT" w:hAnsi="Tw Cen MT"/>
          <w:noProof/>
        </w:rPr>
        <w:t>Significant Use Cases - Overview</w:t>
      </w:r>
      <w:r>
        <w:rPr>
          <w:noProof/>
        </w:rPr>
        <w:tab/>
      </w:r>
      <w:r>
        <w:rPr>
          <w:noProof/>
        </w:rPr>
        <w:fldChar w:fldCharType="begin"/>
      </w:r>
      <w:r>
        <w:rPr>
          <w:noProof/>
        </w:rPr>
        <w:instrText xml:space="preserve"> PAGEREF _Toc414635407 \h </w:instrText>
      </w:r>
      <w:r>
        <w:rPr>
          <w:noProof/>
        </w:rPr>
      </w:r>
      <w:r>
        <w:rPr>
          <w:noProof/>
        </w:rPr>
        <w:fldChar w:fldCharType="separate"/>
      </w:r>
      <w:r>
        <w:rPr>
          <w:noProof/>
        </w:rPr>
        <w:t>21</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rPr>
        <w:tab/>
      </w:r>
      <w:r w:rsidRPr="004140A9">
        <w:rPr>
          <w:rFonts w:ascii="Tw Cen MT" w:eastAsia="MS Mincho" w:hAnsi="Tw Cen MT"/>
          <w:noProof/>
        </w:rPr>
        <w:t>Significant Use Cases - Details</w:t>
      </w:r>
      <w:r>
        <w:rPr>
          <w:noProof/>
        </w:rPr>
        <w:tab/>
      </w:r>
      <w:r>
        <w:rPr>
          <w:noProof/>
        </w:rPr>
        <w:fldChar w:fldCharType="begin"/>
      </w:r>
      <w:r>
        <w:rPr>
          <w:noProof/>
        </w:rPr>
        <w:instrText xml:space="preserve"> PAGEREF _Toc414635408 \h </w:instrText>
      </w:r>
      <w:r>
        <w:rPr>
          <w:noProof/>
        </w:rPr>
      </w:r>
      <w:r>
        <w:rPr>
          <w:noProof/>
        </w:rPr>
        <w:fldChar w:fldCharType="separate"/>
      </w:r>
      <w:r>
        <w:rPr>
          <w:noProof/>
        </w:rPr>
        <w:t>23</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3.3.1</w:t>
      </w:r>
      <w:r>
        <w:rPr>
          <w:rFonts w:asciiTheme="minorHAnsi" w:eastAsiaTheme="minorEastAsia" w:hAnsiTheme="minorHAnsi" w:cstheme="minorBidi"/>
          <w:noProof/>
          <w:sz w:val="22"/>
          <w:szCs w:val="22"/>
        </w:rPr>
        <w:tab/>
      </w:r>
      <w:r w:rsidRPr="004140A9">
        <w:rPr>
          <w:rFonts w:ascii="Tw Cen MT" w:hAnsi="Tw Cen MT"/>
          <w:noProof/>
        </w:rPr>
        <w:t>SAW Create</w:t>
      </w:r>
      <w:r>
        <w:rPr>
          <w:noProof/>
        </w:rPr>
        <w:tab/>
      </w:r>
      <w:r>
        <w:rPr>
          <w:noProof/>
        </w:rPr>
        <w:fldChar w:fldCharType="begin"/>
      </w:r>
      <w:r>
        <w:rPr>
          <w:noProof/>
        </w:rPr>
        <w:instrText xml:space="preserve"> PAGEREF _Toc414635409 \h </w:instrText>
      </w:r>
      <w:r>
        <w:rPr>
          <w:noProof/>
        </w:rPr>
      </w:r>
      <w:r>
        <w:rPr>
          <w:noProof/>
        </w:rPr>
        <w:fldChar w:fldCharType="separate"/>
      </w:r>
      <w:r>
        <w:rPr>
          <w:noProof/>
        </w:rPr>
        <w:t>23</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3.3.2</w:t>
      </w:r>
      <w:r>
        <w:rPr>
          <w:rFonts w:asciiTheme="minorHAnsi" w:eastAsiaTheme="minorEastAsia" w:hAnsiTheme="minorHAnsi" w:cstheme="minorBidi"/>
          <w:noProof/>
          <w:sz w:val="22"/>
          <w:szCs w:val="22"/>
        </w:rPr>
        <w:tab/>
      </w:r>
      <w:r w:rsidRPr="004140A9">
        <w:rPr>
          <w:rFonts w:ascii="Tw Cen MT" w:hAnsi="Tw Cen MT"/>
          <w:noProof/>
        </w:rPr>
        <w:t>Order Release Create</w:t>
      </w:r>
      <w:r>
        <w:rPr>
          <w:noProof/>
        </w:rPr>
        <w:tab/>
      </w:r>
      <w:r>
        <w:rPr>
          <w:noProof/>
        </w:rPr>
        <w:fldChar w:fldCharType="begin"/>
      </w:r>
      <w:r>
        <w:rPr>
          <w:noProof/>
        </w:rPr>
        <w:instrText xml:space="preserve"> PAGEREF _Toc414635410 \h </w:instrText>
      </w:r>
      <w:r>
        <w:rPr>
          <w:noProof/>
        </w:rPr>
      </w:r>
      <w:r>
        <w:rPr>
          <w:noProof/>
        </w:rPr>
        <w:fldChar w:fldCharType="separate"/>
      </w:r>
      <w:r>
        <w:rPr>
          <w:noProof/>
        </w:rPr>
        <w:t>24</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3.3.3</w:t>
      </w:r>
      <w:r>
        <w:rPr>
          <w:rFonts w:asciiTheme="minorHAnsi" w:eastAsiaTheme="minorEastAsia" w:hAnsiTheme="minorHAnsi" w:cstheme="minorBidi"/>
          <w:noProof/>
          <w:sz w:val="22"/>
          <w:szCs w:val="22"/>
        </w:rPr>
        <w:tab/>
      </w:r>
      <w:r w:rsidRPr="004140A9">
        <w:rPr>
          <w:rFonts w:ascii="Tw Cen MT" w:hAnsi="Tw Cen MT"/>
          <w:noProof/>
        </w:rPr>
        <w:t>Shipment Update</w:t>
      </w:r>
      <w:r>
        <w:rPr>
          <w:noProof/>
        </w:rPr>
        <w:tab/>
      </w:r>
      <w:r>
        <w:rPr>
          <w:noProof/>
        </w:rPr>
        <w:fldChar w:fldCharType="begin"/>
      </w:r>
      <w:r>
        <w:rPr>
          <w:noProof/>
        </w:rPr>
        <w:instrText xml:space="preserve"> PAGEREF _Toc414635411 \h </w:instrText>
      </w:r>
      <w:r>
        <w:rPr>
          <w:noProof/>
        </w:rPr>
      </w:r>
      <w:r>
        <w:rPr>
          <w:noProof/>
        </w:rPr>
        <w:fldChar w:fldCharType="separate"/>
      </w:r>
      <w:r>
        <w:rPr>
          <w:noProof/>
        </w:rPr>
        <w:t>26</w:t>
      </w:r>
      <w:r>
        <w:rPr>
          <w:noProof/>
        </w:rPr>
        <w:fldChar w:fldCharType="end"/>
      </w:r>
    </w:p>
    <w:p w:rsidR="00986D2A" w:rsidRDefault="00986D2A">
      <w:pPr>
        <w:pStyle w:val="TOC1"/>
        <w:tabs>
          <w:tab w:val="left" w:pos="432"/>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4.</w:t>
      </w:r>
      <w:r>
        <w:rPr>
          <w:rFonts w:asciiTheme="minorHAnsi" w:eastAsiaTheme="minorEastAsia" w:hAnsiTheme="minorHAnsi" w:cstheme="minorBidi"/>
          <w:noProof/>
          <w:sz w:val="22"/>
          <w:szCs w:val="22"/>
        </w:rPr>
        <w:tab/>
      </w:r>
      <w:r w:rsidRPr="004140A9">
        <w:rPr>
          <w:rFonts w:ascii="Tw Cen MT" w:hAnsi="Tw Cen MT"/>
          <w:noProof/>
        </w:rPr>
        <w:t>Solution Overview</w:t>
      </w:r>
      <w:r>
        <w:rPr>
          <w:noProof/>
        </w:rPr>
        <w:tab/>
      </w:r>
      <w:r>
        <w:rPr>
          <w:noProof/>
        </w:rPr>
        <w:fldChar w:fldCharType="begin"/>
      </w:r>
      <w:r>
        <w:rPr>
          <w:noProof/>
        </w:rPr>
        <w:instrText xml:space="preserve"> PAGEREF _Toc414635412 \h </w:instrText>
      </w:r>
      <w:r>
        <w:rPr>
          <w:noProof/>
        </w:rPr>
      </w:r>
      <w:r>
        <w:rPr>
          <w:noProof/>
        </w:rPr>
        <w:fldChar w:fldCharType="separate"/>
      </w:r>
      <w:r>
        <w:rPr>
          <w:noProof/>
        </w:rPr>
        <w:t>28</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4.1</w:t>
      </w:r>
      <w:r>
        <w:rPr>
          <w:rFonts w:asciiTheme="minorHAnsi" w:eastAsiaTheme="minorEastAsia" w:hAnsiTheme="minorHAnsi" w:cstheme="minorBidi"/>
          <w:noProof/>
          <w:sz w:val="22"/>
          <w:szCs w:val="22"/>
        </w:rPr>
        <w:tab/>
      </w:r>
      <w:r w:rsidRPr="004140A9">
        <w:rPr>
          <w:rFonts w:ascii="Tw Cen MT" w:hAnsi="Tw Cen MT"/>
          <w:noProof/>
        </w:rPr>
        <w:t>As Is</w:t>
      </w:r>
      <w:r>
        <w:rPr>
          <w:noProof/>
        </w:rPr>
        <w:tab/>
      </w:r>
      <w:r>
        <w:rPr>
          <w:noProof/>
        </w:rPr>
        <w:fldChar w:fldCharType="begin"/>
      </w:r>
      <w:r>
        <w:rPr>
          <w:noProof/>
        </w:rPr>
        <w:instrText xml:space="preserve"> PAGEREF _Toc414635413 \h </w:instrText>
      </w:r>
      <w:r>
        <w:rPr>
          <w:noProof/>
        </w:rPr>
      </w:r>
      <w:r>
        <w:rPr>
          <w:noProof/>
        </w:rPr>
        <w:fldChar w:fldCharType="separate"/>
      </w:r>
      <w:r>
        <w:rPr>
          <w:noProof/>
        </w:rPr>
        <w:t>28</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4.2</w:t>
      </w:r>
      <w:r>
        <w:rPr>
          <w:rFonts w:asciiTheme="minorHAnsi" w:eastAsiaTheme="minorEastAsia" w:hAnsiTheme="minorHAnsi" w:cstheme="minorBidi"/>
          <w:noProof/>
          <w:sz w:val="22"/>
          <w:szCs w:val="22"/>
        </w:rPr>
        <w:tab/>
      </w:r>
      <w:r w:rsidRPr="004140A9">
        <w:rPr>
          <w:rFonts w:ascii="Tw Cen MT" w:eastAsia="MS Mincho" w:hAnsi="Tw Cen MT"/>
          <w:noProof/>
        </w:rPr>
        <w:t>To Be</w:t>
      </w:r>
      <w:r>
        <w:rPr>
          <w:noProof/>
        </w:rPr>
        <w:tab/>
      </w:r>
      <w:r>
        <w:rPr>
          <w:noProof/>
        </w:rPr>
        <w:fldChar w:fldCharType="begin"/>
      </w:r>
      <w:r>
        <w:rPr>
          <w:noProof/>
        </w:rPr>
        <w:instrText xml:space="preserve"> PAGEREF _Toc414635414 \h </w:instrText>
      </w:r>
      <w:r>
        <w:rPr>
          <w:noProof/>
        </w:rPr>
      </w:r>
      <w:r>
        <w:rPr>
          <w:noProof/>
        </w:rPr>
        <w:fldChar w:fldCharType="separate"/>
      </w:r>
      <w:r>
        <w:rPr>
          <w:noProof/>
        </w:rPr>
        <w:t>28</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4.3</w:t>
      </w:r>
      <w:r>
        <w:rPr>
          <w:rFonts w:asciiTheme="minorHAnsi" w:eastAsiaTheme="minorEastAsia" w:hAnsiTheme="minorHAnsi" w:cstheme="minorBidi"/>
          <w:noProof/>
          <w:sz w:val="22"/>
          <w:szCs w:val="22"/>
        </w:rPr>
        <w:tab/>
      </w:r>
      <w:r w:rsidRPr="004140A9">
        <w:rPr>
          <w:rFonts w:ascii="Tw Cen MT" w:eastAsia="MS Mincho" w:hAnsi="Tw Cen MT"/>
          <w:noProof/>
        </w:rPr>
        <w:t>TTMS Integration</w:t>
      </w:r>
      <w:r>
        <w:rPr>
          <w:noProof/>
        </w:rPr>
        <w:tab/>
      </w:r>
      <w:r>
        <w:rPr>
          <w:noProof/>
        </w:rPr>
        <w:fldChar w:fldCharType="begin"/>
      </w:r>
      <w:r>
        <w:rPr>
          <w:noProof/>
        </w:rPr>
        <w:instrText xml:space="preserve"> PAGEREF _Toc414635415 \h </w:instrText>
      </w:r>
      <w:r>
        <w:rPr>
          <w:noProof/>
        </w:rPr>
      </w:r>
      <w:r>
        <w:rPr>
          <w:noProof/>
        </w:rPr>
        <w:fldChar w:fldCharType="separate"/>
      </w:r>
      <w:r>
        <w:rPr>
          <w:noProof/>
        </w:rPr>
        <w:t>30</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4.4</w:t>
      </w:r>
      <w:r>
        <w:rPr>
          <w:rFonts w:asciiTheme="minorHAnsi" w:eastAsiaTheme="minorEastAsia" w:hAnsiTheme="minorHAnsi" w:cstheme="minorBidi"/>
          <w:noProof/>
          <w:sz w:val="22"/>
          <w:szCs w:val="22"/>
        </w:rPr>
        <w:tab/>
      </w:r>
      <w:r w:rsidRPr="004140A9">
        <w:rPr>
          <w:rFonts w:ascii="Tw Cen MT" w:eastAsia="MS Mincho" w:hAnsi="Tw Cen MT"/>
          <w:noProof/>
        </w:rPr>
        <w:t>TTMS Interfaces</w:t>
      </w:r>
      <w:r>
        <w:rPr>
          <w:noProof/>
        </w:rPr>
        <w:tab/>
      </w:r>
      <w:r>
        <w:rPr>
          <w:noProof/>
        </w:rPr>
        <w:fldChar w:fldCharType="begin"/>
      </w:r>
      <w:r>
        <w:rPr>
          <w:noProof/>
        </w:rPr>
        <w:instrText xml:space="preserve"> PAGEREF _Toc414635416 \h </w:instrText>
      </w:r>
      <w:r>
        <w:rPr>
          <w:noProof/>
        </w:rPr>
      </w:r>
      <w:r>
        <w:rPr>
          <w:noProof/>
        </w:rPr>
        <w:fldChar w:fldCharType="separate"/>
      </w:r>
      <w:r>
        <w:rPr>
          <w:noProof/>
        </w:rPr>
        <w:t>31</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4.4.1</w:t>
      </w:r>
      <w:r>
        <w:rPr>
          <w:rFonts w:asciiTheme="minorHAnsi" w:eastAsiaTheme="minorEastAsia" w:hAnsiTheme="minorHAnsi" w:cstheme="minorBidi"/>
          <w:noProof/>
          <w:sz w:val="22"/>
          <w:szCs w:val="22"/>
        </w:rPr>
        <w:tab/>
      </w:r>
      <w:r w:rsidRPr="004140A9">
        <w:rPr>
          <w:rFonts w:ascii="Tw Cen MT" w:hAnsi="Tw Cen MT"/>
          <w:noProof/>
        </w:rPr>
        <w:t>Summary of Interface Events and Rationale Relevant to this phase</w:t>
      </w:r>
      <w:r>
        <w:rPr>
          <w:noProof/>
        </w:rPr>
        <w:tab/>
      </w:r>
      <w:r>
        <w:rPr>
          <w:noProof/>
        </w:rPr>
        <w:fldChar w:fldCharType="begin"/>
      </w:r>
      <w:r>
        <w:rPr>
          <w:noProof/>
        </w:rPr>
        <w:instrText xml:space="preserve"> PAGEREF _Toc414635417 \h </w:instrText>
      </w:r>
      <w:r>
        <w:rPr>
          <w:noProof/>
        </w:rPr>
      </w:r>
      <w:r>
        <w:rPr>
          <w:noProof/>
        </w:rPr>
        <w:fldChar w:fldCharType="separate"/>
      </w:r>
      <w:r>
        <w:rPr>
          <w:noProof/>
        </w:rPr>
        <w:t>33</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4.4.2</w:t>
      </w:r>
      <w:r>
        <w:rPr>
          <w:rFonts w:asciiTheme="minorHAnsi" w:eastAsiaTheme="minorEastAsia" w:hAnsiTheme="minorHAnsi" w:cstheme="minorBidi"/>
          <w:noProof/>
          <w:sz w:val="22"/>
          <w:szCs w:val="22"/>
        </w:rPr>
        <w:tab/>
      </w:r>
      <w:r w:rsidRPr="004140A9">
        <w:rPr>
          <w:rFonts w:ascii="Tw Cen MT" w:hAnsi="Tw Cen MT"/>
          <w:noProof/>
        </w:rPr>
        <w:t>External B2B FPR Events</w:t>
      </w:r>
      <w:r>
        <w:rPr>
          <w:noProof/>
        </w:rPr>
        <w:tab/>
      </w:r>
      <w:r>
        <w:rPr>
          <w:noProof/>
        </w:rPr>
        <w:fldChar w:fldCharType="begin"/>
      </w:r>
      <w:r>
        <w:rPr>
          <w:noProof/>
        </w:rPr>
        <w:instrText xml:space="preserve"> PAGEREF _Toc414635418 \h </w:instrText>
      </w:r>
      <w:r>
        <w:rPr>
          <w:noProof/>
        </w:rPr>
      </w:r>
      <w:r>
        <w:rPr>
          <w:noProof/>
        </w:rPr>
        <w:fldChar w:fldCharType="separate"/>
      </w:r>
      <w:r>
        <w:rPr>
          <w:noProof/>
        </w:rPr>
        <w:t>35</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4.4.3</w:t>
      </w:r>
      <w:r>
        <w:rPr>
          <w:rFonts w:asciiTheme="minorHAnsi" w:eastAsiaTheme="minorEastAsia" w:hAnsiTheme="minorHAnsi" w:cstheme="minorBidi"/>
          <w:noProof/>
          <w:sz w:val="22"/>
          <w:szCs w:val="22"/>
        </w:rPr>
        <w:tab/>
      </w:r>
      <w:r w:rsidRPr="004140A9">
        <w:rPr>
          <w:rFonts w:ascii="Tw Cen MT" w:hAnsi="Tw Cen MT"/>
          <w:noProof/>
        </w:rPr>
        <w:t>VDC FPR Events (plants and ports)</w:t>
      </w:r>
      <w:r>
        <w:rPr>
          <w:noProof/>
        </w:rPr>
        <w:tab/>
      </w:r>
      <w:r>
        <w:rPr>
          <w:noProof/>
        </w:rPr>
        <w:fldChar w:fldCharType="begin"/>
      </w:r>
      <w:r>
        <w:rPr>
          <w:noProof/>
        </w:rPr>
        <w:instrText xml:space="preserve"> PAGEREF _Toc414635419 \h </w:instrText>
      </w:r>
      <w:r>
        <w:rPr>
          <w:noProof/>
        </w:rPr>
      </w:r>
      <w:r>
        <w:rPr>
          <w:noProof/>
        </w:rPr>
        <w:fldChar w:fldCharType="separate"/>
      </w:r>
      <w:r>
        <w:rPr>
          <w:noProof/>
        </w:rPr>
        <w:t>38</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4.4.4</w:t>
      </w:r>
      <w:r>
        <w:rPr>
          <w:rFonts w:asciiTheme="minorHAnsi" w:eastAsiaTheme="minorEastAsia" w:hAnsiTheme="minorHAnsi" w:cstheme="minorBidi"/>
          <w:noProof/>
          <w:sz w:val="22"/>
          <w:szCs w:val="22"/>
        </w:rPr>
        <w:tab/>
      </w:r>
      <w:r w:rsidRPr="004140A9">
        <w:rPr>
          <w:rFonts w:ascii="Tw Cen MT" w:hAnsi="Tw Cen MT"/>
          <w:noProof/>
        </w:rPr>
        <w:t>VDC Plant Events (plants only)</w:t>
      </w:r>
      <w:r>
        <w:rPr>
          <w:noProof/>
        </w:rPr>
        <w:tab/>
      </w:r>
      <w:r>
        <w:rPr>
          <w:noProof/>
        </w:rPr>
        <w:fldChar w:fldCharType="begin"/>
      </w:r>
      <w:r>
        <w:rPr>
          <w:noProof/>
        </w:rPr>
        <w:instrText xml:space="preserve"> PAGEREF _Toc414635420 \h </w:instrText>
      </w:r>
      <w:r>
        <w:rPr>
          <w:noProof/>
        </w:rPr>
      </w:r>
      <w:r>
        <w:rPr>
          <w:noProof/>
        </w:rPr>
        <w:fldChar w:fldCharType="separate"/>
      </w:r>
      <w:r>
        <w:rPr>
          <w:noProof/>
        </w:rPr>
        <w:t>40</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4.4.5</w:t>
      </w:r>
      <w:r>
        <w:rPr>
          <w:rFonts w:asciiTheme="minorHAnsi" w:eastAsiaTheme="minorEastAsia" w:hAnsiTheme="minorHAnsi" w:cstheme="minorBidi"/>
          <w:noProof/>
          <w:sz w:val="22"/>
          <w:szCs w:val="22"/>
        </w:rPr>
        <w:tab/>
      </w:r>
      <w:r w:rsidRPr="004140A9">
        <w:rPr>
          <w:rFonts w:ascii="Tw Cen MT" w:hAnsi="Tw Cen MT"/>
          <w:noProof/>
        </w:rPr>
        <w:t>VDC Port Events (ports only)</w:t>
      </w:r>
      <w:r>
        <w:rPr>
          <w:noProof/>
        </w:rPr>
        <w:tab/>
      </w:r>
      <w:r>
        <w:rPr>
          <w:noProof/>
        </w:rPr>
        <w:fldChar w:fldCharType="begin"/>
      </w:r>
      <w:r>
        <w:rPr>
          <w:noProof/>
        </w:rPr>
        <w:instrText xml:space="preserve"> PAGEREF _Toc414635421 \h </w:instrText>
      </w:r>
      <w:r>
        <w:rPr>
          <w:noProof/>
        </w:rPr>
      </w:r>
      <w:r>
        <w:rPr>
          <w:noProof/>
        </w:rPr>
        <w:fldChar w:fldCharType="separate"/>
      </w:r>
      <w:r>
        <w:rPr>
          <w:noProof/>
        </w:rPr>
        <w:t>41</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lastRenderedPageBreak/>
        <w:t>4.4.6</w:t>
      </w:r>
      <w:r>
        <w:rPr>
          <w:rFonts w:asciiTheme="minorHAnsi" w:eastAsiaTheme="minorEastAsia" w:hAnsiTheme="minorHAnsi" w:cstheme="minorBidi"/>
          <w:noProof/>
          <w:sz w:val="22"/>
          <w:szCs w:val="22"/>
        </w:rPr>
        <w:tab/>
      </w:r>
      <w:r w:rsidRPr="004140A9">
        <w:rPr>
          <w:rFonts w:ascii="Tw Cen MT" w:hAnsi="Tw Cen MT"/>
          <w:noProof/>
        </w:rPr>
        <w:t>Vehicle Inventory Change Notify Events</w:t>
      </w:r>
      <w:r>
        <w:rPr>
          <w:noProof/>
        </w:rPr>
        <w:tab/>
      </w:r>
      <w:r>
        <w:rPr>
          <w:noProof/>
        </w:rPr>
        <w:fldChar w:fldCharType="begin"/>
      </w:r>
      <w:r>
        <w:rPr>
          <w:noProof/>
        </w:rPr>
        <w:instrText xml:space="preserve"> PAGEREF _Toc414635422 \h </w:instrText>
      </w:r>
      <w:r>
        <w:rPr>
          <w:noProof/>
        </w:rPr>
      </w:r>
      <w:r>
        <w:rPr>
          <w:noProof/>
        </w:rPr>
        <w:fldChar w:fldCharType="separate"/>
      </w:r>
      <w:r>
        <w:rPr>
          <w:noProof/>
        </w:rPr>
        <w:t>42</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4.4.7</w:t>
      </w:r>
      <w:r>
        <w:rPr>
          <w:rFonts w:asciiTheme="minorHAnsi" w:eastAsiaTheme="minorEastAsia" w:hAnsiTheme="minorHAnsi" w:cstheme="minorBidi"/>
          <w:noProof/>
          <w:sz w:val="22"/>
          <w:szCs w:val="22"/>
        </w:rPr>
        <w:tab/>
      </w:r>
      <w:r w:rsidRPr="004140A9">
        <w:rPr>
          <w:rFonts w:ascii="Tw Cen MT" w:hAnsi="Tw Cen MT"/>
          <w:noProof/>
        </w:rPr>
        <w:t>FPR Publish Events</w:t>
      </w:r>
      <w:r>
        <w:rPr>
          <w:noProof/>
        </w:rPr>
        <w:tab/>
      </w:r>
      <w:r>
        <w:rPr>
          <w:noProof/>
        </w:rPr>
        <w:fldChar w:fldCharType="begin"/>
      </w:r>
      <w:r>
        <w:rPr>
          <w:noProof/>
        </w:rPr>
        <w:instrText xml:space="preserve"> PAGEREF _Toc414635423 \h </w:instrText>
      </w:r>
      <w:r>
        <w:rPr>
          <w:noProof/>
        </w:rPr>
      </w:r>
      <w:r>
        <w:rPr>
          <w:noProof/>
        </w:rPr>
        <w:fldChar w:fldCharType="separate"/>
      </w:r>
      <w:r>
        <w:rPr>
          <w:noProof/>
        </w:rPr>
        <w:t>43</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4.5</w:t>
      </w:r>
      <w:r>
        <w:rPr>
          <w:rFonts w:asciiTheme="minorHAnsi" w:eastAsiaTheme="minorEastAsia" w:hAnsiTheme="minorHAnsi" w:cstheme="minorBidi"/>
          <w:noProof/>
          <w:sz w:val="22"/>
          <w:szCs w:val="22"/>
        </w:rPr>
        <w:tab/>
      </w:r>
      <w:r w:rsidRPr="004140A9">
        <w:rPr>
          <w:rFonts w:ascii="Tw Cen MT" w:eastAsia="MS Mincho" w:hAnsi="Tw Cen MT"/>
          <w:noProof/>
        </w:rPr>
        <w:t>Solution Details</w:t>
      </w:r>
      <w:r>
        <w:rPr>
          <w:noProof/>
        </w:rPr>
        <w:tab/>
      </w:r>
      <w:r>
        <w:rPr>
          <w:noProof/>
        </w:rPr>
        <w:fldChar w:fldCharType="begin"/>
      </w:r>
      <w:r>
        <w:rPr>
          <w:noProof/>
        </w:rPr>
        <w:instrText xml:space="preserve"> PAGEREF _Toc414635424 \h </w:instrText>
      </w:r>
      <w:r>
        <w:rPr>
          <w:noProof/>
        </w:rPr>
      </w:r>
      <w:r>
        <w:rPr>
          <w:noProof/>
        </w:rPr>
        <w:fldChar w:fldCharType="separate"/>
      </w:r>
      <w:r>
        <w:rPr>
          <w:noProof/>
        </w:rPr>
        <w:t>46</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4.5.1</w:t>
      </w:r>
      <w:r>
        <w:rPr>
          <w:rFonts w:asciiTheme="minorHAnsi" w:eastAsiaTheme="minorEastAsia" w:hAnsiTheme="minorHAnsi" w:cstheme="minorBidi"/>
          <w:noProof/>
          <w:sz w:val="22"/>
          <w:szCs w:val="22"/>
        </w:rPr>
        <w:tab/>
      </w:r>
      <w:r w:rsidRPr="004140A9">
        <w:rPr>
          <w:rFonts w:ascii="Tw Cen MT" w:hAnsi="Tw Cen MT"/>
          <w:noProof/>
        </w:rPr>
        <w:t>OTM COTS Integration</w:t>
      </w:r>
      <w:r>
        <w:rPr>
          <w:noProof/>
        </w:rPr>
        <w:tab/>
      </w:r>
      <w:r>
        <w:rPr>
          <w:noProof/>
        </w:rPr>
        <w:fldChar w:fldCharType="begin"/>
      </w:r>
      <w:r>
        <w:rPr>
          <w:noProof/>
        </w:rPr>
        <w:instrText xml:space="preserve"> PAGEREF _Toc414635425 \h </w:instrText>
      </w:r>
      <w:r>
        <w:rPr>
          <w:noProof/>
        </w:rPr>
      </w:r>
      <w:r>
        <w:rPr>
          <w:noProof/>
        </w:rPr>
        <w:fldChar w:fldCharType="separate"/>
      </w:r>
      <w:r>
        <w:rPr>
          <w:noProof/>
        </w:rPr>
        <w:t>46</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4.5.2</w:t>
      </w:r>
      <w:r>
        <w:rPr>
          <w:rFonts w:asciiTheme="minorHAnsi" w:eastAsiaTheme="minorEastAsia" w:hAnsiTheme="minorHAnsi" w:cstheme="minorBidi"/>
          <w:noProof/>
          <w:sz w:val="22"/>
          <w:szCs w:val="22"/>
        </w:rPr>
        <w:tab/>
      </w:r>
      <w:r w:rsidRPr="004140A9">
        <w:rPr>
          <w:rFonts w:ascii="Tw Cen MT" w:hAnsi="Tw Cen MT"/>
          <w:noProof/>
        </w:rPr>
        <w:t>TTMS/OTM Abstract Layer Framework</w:t>
      </w:r>
      <w:r>
        <w:rPr>
          <w:noProof/>
        </w:rPr>
        <w:tab/>
      </w:r>
      <w:r>
        <w:rPr>
          <w:noProof/>
        </w:rPr>
        <w:fldChar w:fldCharType="begin"/>
      </w:r>
      <w:r>
        <w:rPr>
          <w:noProof/>
        </w:rPr>
        <w:instrText xml:space="preserve"> PAGEREF _Toc414635426 \h </w:instrText>
      </w:r>
      <w:r>
        <w:rPr>
          <w:noProof/>
        </w:rPr>
      </w:r>
      <w:r>
        <w:rPr>
          <w:noProof/>
        </w:rPr>
        <w:fldChar w:fldCharType="separate"/>
      </w:r>
      <w:r>
        <w:rPr>
          <w:noProof/>
        </w:rPr>
        <w:t>53</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4.5.3</w:t>
      </w:r>
      <w:r>
        <w:rPr>
          <w:rFonts w:asciiTheme="minorHAnsi" w:eastAsiaTheme="minorEastAsia" w:hAnsiTheme="minorHAnsi" w:cstheme="minorBidi"/>
          <w:noProof/>
          <w:sz w:val="22"/>
          <w:szCs w:val="22"/>
        </w:rPr>
        <w:tab/>
      </w:r>
      <w:r w:rsidRPr="004140A9">
        <w:rPr>
          <w:rFonts w:ascii="Tw Cen MT" w:hAnsi="Tw Cen MT"/>
          <w:noProof/>
        </w:rPr>
        <w:t>Legacy FPR System Bridging and Retirement (Marine Only)</w:t>
      </w:r>
      <w:r>
        <w:rPr>
          <w:noProof/>
        </w:rPr>
        <w:tab/>
      </w:r>
      <w:r>
        <w:rPr>
          <w:noProof/>
        </w:rPr>
        <w:fldChar w:fldCharType="begin"/>
      </w:r>
      <w:r>
        <w:rPr>
          <w:noProof/>
        </w:rPr>
        <w:instrText xml:space="preserve"> PAGEREF _Toc414635427 \h </w:instrText>
      </w:r>
      <w:r>
        <w:rPr>
          <w:noProof/>
        </w:rPr>
      </w:r>
      <w:r>
        <w:rPr>
          <w:noProof/>
        </w:rPr>
        <w:fldChar w:fldCharType="separate"/>
      </w:r>
      <w:r>
        <w:rPr>
          <w:noProof/>
        </w:rPr>
        <w:t>61</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4.5.4</w:t>
      </w:r>
      <w:r>
        <w:rPr>
          <w:rFonts w:asciiTheme="minorHAnsi" w:eastAsiaTheme="minorEastAsia" w:hAnsiTheme="minorHAnsi" w:cstheme="minorBidi"/>
          <w:noProof/>
          <w:sz w:val="22"/>
          <w:szCs w:val="22"/>
        </w:rPr>
        <w:tab/>
      </w:r>
      <w:r w:rsidRPr="004140A9">
        <w:rPr>
          <w:rFonts w:ascii="Tw Cen MT" w:hAnsi="Tw Cen MT"/>
          <w:noProof/>
        </w:rPr>
        <w:t>Legacy FPR System Retirement (non-Marine)</w:t>
      </w:r>
      <w:r>
        <w:rPr>
          <w:noProof/>
        </w:rPr>
        <w:tab/>
      </w:r>
      <w:r>
        <w:rPr>
          <w:noProof/>
        </w:rPr>
        <w:fldChar w:fldCharType="begin"/>
      </w:r>
      <w:r>
        <w:rPr>
          <w:noProof/>
        </w:rPr>
        <w:instrText xml:space="preserve"> PAGEREF _Toc414635428 \h </w:instrText>
      </w:r>
      <w:r>
        <w:rPr>
          <w:noProof/>
        </w:rPr>
      </w:r>
      <w:r>
        <w:rPr>
          <w:noProof/>
        </w:rPr>
        <w:fldChar w:fldCharType="separate"/>
      </w:r>
      <w:r>
        <w:rPr>
          <w:noProof/>
        </w:rPr>
        <w:t>63</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4.5.5</w:t>
      </w:r>
      <w:r>
        <w:rPr>
          <w:rFonts w:asciiTheme="minorHAnsi" w:eastAsiaTheme="minorEastAsia" w:hAnsiTheme="minorHAnsi" w:cstheme="minorBidi"/>
          <w:noProof/>
          <w:sz w:val="22"/>
          <w:szCs w:val="22"/>
        </w:rPr>
        <w:tab/>
      </w:r>
      <w:r w:rsidRPr="004140A9">
        <w:rPr>
          <w:rFonts w:ascii="Tw Cen MT" w:hAnsi="Tw Cen MT"/>
          <w:noProof/>
        </w:rPr>
        <w:t>Accounts Payable Integration</w:t>
      </w:r>
      <w:r>
        <w:rPr>
          <w:noProof/>
        </w:rPr>
        <w:tab/>
      </w:r>
      <w:r>
        <w:rPr>
          <w:noProof/>
        </w:rPr>
        <w:fldChar w:fldCharType="begin"/>
      </w:r>
      <w:r>
        <w:rPr>
          <w:noProof/>
        </w:rPr>
        <w:instrText xml:space="preserve"> PAGEREF _Toc414635429 \h </w:instrText>
      </w:r>
      <w:r>
        <w:rPr>
          <w:noProof/>
        </w:rPr>
      </w:r>
      <w:r>
        <w:rPr>
          <w:noProof/>
        </w:rPr>
        <w:fldChar w:fldCharType="separate"/>
      </w:r>
      <w:r>
        <w:rPr>
          <w:noProof/>
        </w:rPr>
        <w:t>63</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4.5.6</w:t>
      </w:r>
      <w:r>
        <w:rPr>
          <w:rFonts w:asciiTheme="minorHAnsi" w:eastAsiaTheme="minorEastAsia" w:hAnsiTheme="minorHAnsi" w:cstheme="minorBidi"/>
          <w:noProof/>
          <w:sz w:val="22"/>
          <w:szCs w:val="22"/>
        </w:rPr>
        <w:tab/>
      </w:r>
      <w:r w:rsidRPr="004140A9">
        <w:rPr>
          <w:rFonts w:ascii="Tw Cen MT" w:hAnsi="Tw Cen MT"/>
          <w:noProof/>
        </w:rPr>
        <w:t>B2B integration</w:t>
      </w:r>
      <w:r>
        <w:rPr>
          <w:noProof/>
        </w:rPr>
        <w:tab/>
      </w:r>
      <w:r>
        <w:rPr>
          <w:noProof/>
        </w:rPr>
        <w:fldChar w:fldCharType="begin"/>
      </w:r>
      <w:r>
        <w:rPr>
          <w:noProof/>
        </w:rPr>
        <w:instrText xml:space="preserve"> PAGEREF _Toc414635430 \h </w:instrText>
      </w:r>
      <w:r>
        <w:rPr>
          <w:noProof/>
        </w:rPr>
      </w:r>
      <w:r>
        <w:rPr>
          <w:noProof/>
        </w:rPr>
        <w:fldChar w:fldCharType="separate"/>
      </w:r>
      <w:r>
        <w:rPr>
          <w:noProof/>
        </w:rPr>
        <w:t>64</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4.5.7</w:t>
      </w:r>
      <w:r>
        <w:rPr>
          <w:rFonts w:asciiTheme="minorHAnsi" w:eastAsiaTheme="minorEastAsia" w:hAnsiTheme="minorHAnsi" w:cstheme="minorBidi"/>
          <w:noProof/>
          <w:sz w:val="22"/>
          <w:szCs w:val="22"/>
        </w:rPr>
        <w:tab/>
      </w:r>
      <w:r w:rsidRPr="004140A9">
        <w:rPr>
          <w:rFonts w:ascii="Tw Cen MT" w:hAnsi="Tw Cen MT"/>
          <w:noProof/>
        </w:rPr>
        <w:t>Reporting from multiple data sources</w:t>
      </w:r>
      <w:r>
        <w:rPr>
          <w:noProof/>
        </w:rPr>
        <w:tab/>
      </w:r>
      <w:r>
        <w:rPr>
          <w:noProof/>
        </w:rPr>
        <w:fldChar w:fldCharType="begin"/>
      </w:r>
      <w:r>
        <w:rPr>
          <w:noProof/>
        </w:rPr>
        <w:instrText xml:space="preserve"> PAGEREF _Toc414635431 \h </w:instrText>
      </w:r>
      <w:r>
        <w:rPr>
          <w:noProof/>
        </w:rPr>
      </w:r>
      <w:r>
        <w:rPr>
          <w:noProof/>
        </w:rPr>
        <w:fldChar w:fldCharType="separate"/>
      </w:r>
      <w:r>
        <w:rPr>
          <w:noProof/>
        </w:rPr>
        <w:t>65</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4.6</w:t>
      </w:r>
      <w:r>
        <w:rPr>
          <w:rFonts w:asciiTheme="minorHAnsi" w:eastAsiaTheme="minorEastAsia" w:hAnsiTheme="minorHAnsi" w:cstheme="minorBidi"/>
          <w:noProof/>
          <w:sz w:val="22"/>
          <w:szCs w:val="22"/>
        </w:rPr>
        <w:tab/>
      </w:r>
      <w:r w:rsidRPr="004140A9">
        <w:rPr>
          <w:rFonts w:ascii="Tw Cen MT" w:eastAsia="MS Mincho" w:hAnsi="Tw Cen MT"/>
          <w:noProof/>
        </w:rPr>
        <w:t>Integration Patterns</w:t>
      </w:r>
      <w:r>
        <w:rPr>
          <w:noProof/>
        </w:rPr>
        <w:tab/>
      </w:r>
      <w:r>
        <w:rPr>
          <w:noProof/>
        </w:rPr>
        <w:fldChar w:fldCharType="begin"/>
      </w:r>
      <w:r>
        <w:rPr>
          <w:noProof/>
        </w:rPr>
        <w:instrText xml:space="preserve"> PAGEREF _Toc414635432 \h </w:instrText>
      </w:r>
      <w:r>
        <w:rPr>
          <w:noProof/>
        </w:rPr>
      </w:r>
      <w:r>
        <w:rPr>
          <w:noProof/>
        </w:rPr>
        <w:fldChar w:fldCharType="separate"/>
      </w:r>
      <w:r>
        <w:rPr>
          <w:noProof/>
        </w:rPr>
        <w:t>67</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4.6.1</w:t>
      </w:r>
      <w:r>
        <w:rPr>
          <w:rFonts w:asciiTheme="minorHAnsi" w:eastAsiaTheme="minorEastAsia" w:hAnsiTheme="minorHAnsi" w:cstheme="minorBidi"/>
          <w:noProof/>
          <w:sz w:val="22"/>
          <w:szCs w:val="22"/>
        </w:rPr>
        <w:tab/>
      </w:r>
      <w:r w:rsidRPr="004140A9">
        <w:rPr>
          <w:rFonts w:ascii="Tw Cen MT" w:hAnsi="Tw Cen MT"/>
          <w:noProof/>
        </w:rPr>
        <w:t>Pattern 1: Extract and Send DB2 Data to TTMS (Example: SAW Create)</w:t>
      </w:r>
      <w:r>
        <w:rPr>
          <w:noProof/>
        </w:rPr>
        <w:tab/>
      </w:r>
      <w:r>
        <w:rPr>
          <w:noProof/>
        </w:rPr>
        <w:fldChar w:fldCharType="begin"/>
      </w:r>
      <w:r>
        <w:rPr>
          <w:noProof/>
        </w:rPr>
        <w:instrText xml:space="preserve"> PAGEREF _Toc414635433 \h </w:instrText>
      </w:r>
      <w:r>
        <w:rPr>
          <w:noProof/>
        </w:rPr>
      </w:r>
      <w:r>
        <w:rPr>
          <w:noProof/>
        </w:rPr>
        <w:fldChar w:fldCharType="separate"/>
      </w:r>
      <w:r>
        <w:rPr>
          <w:noProof/>
        </w:rPr>
        <w:t>67</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4.6.2</w:t>
      </w:r>
      <w:r>
        <w:rPr>
          <w:rFonts w:asciiTheme="minorHAnsi" w:eastAsiaTheme="minorEastAsia" w:hAnsiTheme="minorHAnsi" w:cstheme="minorBidi"/>
          <w:noProof/>
          <w:sz w:val="22"/>
          <w:szCs w:val="22"/>
        </w:rPr>
        <w:tab/>
      </w:r>
      <w:r w:rsidRPr="004140A9">
        <w:rPr>
          <w:rFonts w:ascii="Tw Cen MT" w:hAnsi="Tw Cen MT"/>
          <w:noProof/>
        </w:rPr>
        <w:t>Pattern 2: ESB Publishes data to TTMS (Example: Order Release Create)</w:t>
      </w:r>
      <w:r>
        <w:rPr>
          <w:noProof/>
        </w:rPr>
        <w:tab/>
      </w:r>
      <w:r>
        <w:rPr>
          <w:noProof/>
        </w:rPr>
        <w:fldChar w:fldCharType="begin"/>
      </w:r>
      <w:r>
        <w:rPr>
          <w:noProof/>
        </w:rPr>
        <w:instrText xml:space="preserve"> PAGEREF _Toc414635434 \h </w:instrText>
      </w:r>
      <w:r>
        <w:rPr>
          <w:noProof/>
        </w:rPr>
      </w:r>
      <w:r>
        <w:rPr>
          <w:noProof/>
        </w:rPr>
        <w:fldChar w:fldCharType="separate"/>
      </w:r>
      <w:r>
        <w:rPr>
          <w:noProof/>
        </w:rPr>
        <w:t>69</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4.6.3</w:t>
      </w:r>
      <w:r>
        <w:rPr>
          <w:rFonts w:asciiTheme="minorHAnsi" w:eastAsiaTheme="minorEastAsia" w:hAnsiTheme="minorHAnsi" w:cstheme="minorBidi"/>
          <w:noProof/>
          <w:sz w:val="22"/>
          <w:szCs w:val="22"/>
        </w:rPr>
        <w:tab/>
      </w:r>
      <w:r w:rsidRPr="004140A9">
        <w:rPr>
          <w:rFonts w:ascii="Tw Cen MT" w:hAnsi="Tw Cen MT"/>
          <w:noProof/>
        </w:rPr>
        <w:t>Pattern 3: NPPS System feeds data to TTMS (Example: Shipment Update)</w:t>
      </w:r>
      <w:r>
        <w:rPr>
          <w:noProof/>
        </w:rPr>
        <w:tab/>
      </w:r>
      <w:r>
        <w:rPr>
          <w:noProof/>
        </w:rPr>
        <w:fldChar w:fldCharType="begin"/>
      </w:r>
      <w:r>
        <w:rPr>
          <w:noProof/>
        </w:rPr>
        <w:instrText xml:space="preserve"> PAGEREF _Toc414635435 \h </w:instrText>
      </w:r>
      <w:r>
        <w:rPr>
          <w:noProof/>
        </w:rPr>
      </w:r>
      <w:r>
        <w:rPr>
          <w:noProof/>
        </w:rPr>
        <w:fldChar w:fldCharType="separate"/>
      </w:r>
      <w:r>
        <w:rPr>
          <w:noProof/>
        </w:rPr>
        <w:t>70</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rFonts w:ascii="Tw Cen MT" w:hAnsi="Tw Cen MT"/>
          <w:noProof/>
        </w:rPr>
        <w:t>4.6.4</w:t>
      </w:r>
      <w:r>
        <w:rPr>
          <w:rFonts w:asciiTheme="minorHAnsi" w:eastAsiaTheme="minorEastAsia" w:hAnsiTheme="minorHAnsi" w:cstheme="minorBidi"/>
          <w:noProof/>
          <w:sz w:val="22"/>
          <w:szCs w:val="22"/>
        </w:rPr>
        <w:tab/>
      </w:r>
      <w:r w:rsidRPr="004140A9">
        <w:rPr>
          <w:rFonts w:ascii="Tw Cen MT" w:hAnsi="Tw Cen MT"/>
          <w:noProof/>
        </w:rPr>
        <w:t>Pattern 4: TTMS feeds data to Legacy systems (Example: Shipment Publish)</w:t>
      </w:r>
      <w:r>
        <w:rPr>
          <w:noProof/>
        </w:rPr>
        <w:tab/>
      </w:r>
      <w:r>
        <w:rPr>
          <w:noProof/>
        </w:rPr>
        <w:fldChar w:fldCharType="begin"/>
      </w:r>
      <w:r>
        <w:rPr>
          <w:noProof/>
        </w:rPr>
        <w:instrText xml:space="preserve"> PAGEREF _Toc414635436 \h </w:instrText>
      </w:r>
      <w:r>
        <w:rPr>
          <w:noProof/>
        </w:rPr>
      </w:r>
      <w:r>
        <w:rPr>
          <w:noProof/>
        </w:rPr>
        <w:fldChar w:fldCharType="separate"/>
      </w:r>
      <w:r>
        <w:rPr>
          <w:noProof/>
        </w:rPr>
        <w:t>71</w:t>
      </w:r>
      <w:r>
        <w:rPr>
          <w:noProof/>
        </w:rPr>
        <w:fldChar w:fldCharType="end"/>
      </w:r>
    </w:p>
    <w:p w:rsidR="00986D2A" w:rsidRDefault="00986D2A">
      <w:pPr>
        <w:pStyle w:val="TOC1"/>
        <w:tabs>
          <w:tab w:val="left" w:pos="432"/>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5.</w:t>
      </w:r>
      <w:r>
        <w:rPr>
          <w:rFonts w:asciiTheme="minorHAnsi" w:eastAsiaTheme="minorEastAsia" w:hAnsiTheme="minorHAnsi" w:cstheme="minorBidi"/>
          <w:noProof/>
          <w:sz w:val="22"/>
          <w:szCs w:val="22"/>
        </w:rPr>
        <w:tab/>
      </w:r>
      <w:r w:rsidRPr="004140A9">
        <w:rPr>
          <w:rFonts w:ascii="Tw Cen MT" w:hAnsi="Tw Cen MT"/>
          <w:noProof/>
        </w:rPr>
        <w:t>Use Case Realizations</w:t>
      </w:r>
      <w:r>
        <w:rPr>
          <w:noProof/>
        </w:rPr>
        <w:tab/>
      </w:r>
      <w:r>
        <w:rPr>
          <w:noProof/>
        </w:rPr>
        <w:fldChar w:fldCharType="begin"/>
      </w:r>
      <w:r>
        <w:rPr>
          <w:noProof/>
        </w:rPr>
        <w:instrText xml:space="preserve"> PAGEREF _Toc414635437 \h </w:instrText>
      </w:r>
      <w:r>
        <w:rPr>
          <w:noProof/>
        </w:rPr>
      </w:r>
      <w:r>
        <w:rPr>
          <w:noProof/>
        </w:rPr>
        <w:fldChar w:fldCharType="separate"/>
      </w:r>
      <w:r>
        <w:rPr>
          <w:noProof/>
        </w:rPr>
        <w:t>73</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5.1</w:t>
      </w:r>
      <w:r>
        <w:rPr>
          <w:rFonts w:asciiTheme="minorHAnsi" w:eastAsiaTheme="minorEastAsia" w:hAnsiTheme="minorHAnsi" w:cstheme="minorBidi"/>
          <w:noProof/>
          <w:sz w:val="22"/>
          <w:szCs w:val="22"/>
        </w:rPr>
        <w:tab/>
      </w:r>
      <w:r w:rsidRPr="004140A9">
        <w:rPr>
          <w:rFonts w:ascii="Tw Cen MT" w:eastAsia="MS Mincho" w:hAnsi="Tw Cen MT"/>
          <w:noProof/>
        </w:rPr>
        <w:t>Realization 1: SAW Create – Feeds data to TTMS</w:t>
      </w:r>
      <w:r>
        <w:rPr>
          <w:noProof/>
        </w:rPr>
        <w:tab/>
      </w:r>
      <w:r>
        <w:rPr>
          <w:noProof/>
        </w:rPr>
        <w:fldChar w:fldCharType="begin"/>
      </w:r>
      <w:r>
        <w:rPr>
          <w:noProof/>
        </w:rPr>
        <w:instrText xml:space="preserve"> PAGEREF _Toc414635438 \h </w:instrText>
      </w:r>
      <w:r>
        <w:rPr>
          <w:noProof/>
        </w:rPr>
      </w:r>
      <w:r>
        <w:rPr>
          <w:noProof/>
        </w:rPr>
        <w:fldChar w:fldCharType="separate"/>
      </w:r>
      <w:r>
        <w:rPr>
          <w:noProof/>
        </w:rPr>
        <w:t>73</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5.2</w:t>
      </w:r>
      <w:r>
        <w:rPr>
          <w:rFonts w:asciiTheme="minorHAnsi" w:eastAsiaTheme="minorEastAsia" w:hAnsiTheme="minorHAnsi" w:cstheme="minorBidi"/>
          <w:noProof/>
          <w:sz w:val="22"/>
          <w:szCs w:val="22"/>
        </w:rPr>
        <w:tab/>
      </w:r>
      <w:r w:rsidRPr="004140A9">
        <w:rPr>
          <w:rFonts w:ascii="Tw Cen MT" w:eastAsia="MS Mincho" w:hAnsi="Tw Cen MT"/>
          <w:noProof/>
        </w:rPr>
        <w:t>Realization 2: Order Release Create – ESB Publishes data to TTMS</w:t>
      </w:r>
      <w:r>
        <w:rPr>
          <w:noProof/>
        </w:rPr>
        <w:tab/>
      </w:r>
      <w:r>
        <w:rPr>
          <w:noProof/>
        </w:rPr>
        <w:fldChar w:fldCharType="begin"/>
      </w:r>
      <w:r>
        <w:rPr>
          <w:noProof/>
        </w:rPr>
        <w:instrText xml:space="preserve"> PAGEREF _Toc414635439 \h </w:instrText>
      </w:r>
      <w:r>
        <w:rPr>
          <w:noProof/>
        </w:rPr>
      </w:r>
      <w:r>
        <w:rPr>
          <w:noProof/>
        </w:rPr>
        <w:fldChar w:fldCharType="separate"/>
      </w:r>
      <w:r>
        <w:rPr>
          <w:noProof/>
        </w:rPr>
        <w:t>75</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5.3</w:t>
      </w:r>
      <w:r>
        <w:rPr>
          <w:rFonts w:asciiTheme="minorHAnsi" w:eastAsiaTheme="minorEastAsia" w:hAnsiTheme="minorHAnsi" w:cstheme="minorBidi"/>
          <w:noProof/>
          <w:sz w:val="22"/>
          <w:szCs w:val="22"/>
        </w:rPr>
        <w:tab/>
      </w:r>
      <w:r w:rsidRPr="004140A9">
        <w:rPr>
          <w:rFonts w:ascii="Tw Cen MT" w:eastAsia="MS Mincho" w:hAnsi="Tw Cen MT"/>
          <w:noProof/>
        </w:rPr>
        <w:t>Realization 3: Shipment Update – NPPS System feeds data to TTMS</w:t>
      </w:r>
      <w:r>
        <w:rPr>
          <w:noProof/>
        </w:rPr>
        <w:tab/>
      </w:r>
      <w:r>
        <w:rPr>
          <w:noProof/>
        </w:rPr>
        <w:fldChar w:fldCharType="begin"/>
      </w:r>
      <w:r>
        <w:rPr>
          <w:noProof/>
        </w:rPr>
        <w:instrText xml:space="preserve"> PAGEREF _Toc414635440 \h </w:instrText>
      </w:r>
      <w:r>
        <w:rPr>
          <w:noProof/>
        </w:rPr>
      </w:r>
      <w:r>
        <w:rPr>
          <w:noProof/>
        </w:rPr>
        <w:fldChar w:fldCharType="separate"/>
      </w:r>
      <w:r>
        <w:rPr>
          <w:noProof/>
        </w:rPr>
        <w:t>77</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eastAsia="MS Mincho" w:hAnsi="Tw Cen MT"/>
          <w:noProof/>
          <w:color w:val="000000"/>
          <w14:scene3d>
            <w14:camera w14:prst="orthographicFront"/>
            <w14:lightRig w14:rig="threePt" w14:dir="t">
              <w14:rot w14:lat="0" w14:lon="0" w14:rev="0"/>
            </w14:lightRig>
          </w14:scene3d>
        </w:rPr>
        <w:t>5.4</w:t>
      </w:r>
      <w:r>
        <w:rPr>
          <w:rFonts w:asciiTheme="minorHAnsi" w:eastAsiaTheme="minorEastAsia" w:hAnsiTheme="minorHAnsi" w:cstheme="minorBidi"/>
          <w:noProof/>
          <w:sz w:val="22"/>
          <w:szCs w:val="22"/>
        </w:rPr>
        <w:tab/>
      </w:r>
      <w:r w:rsidRPr="004140A9">
        <w:rPr>
          <w:rFonts w:ascii="Tw Cen MT" w:eastAsia="MS Mincho" w:hAnsi="Tw Cen MT"/>
          <w:noProof/>
        </w:rPr>
        <w:t>Realization 4: Shipment Publish – TTMS feeds data to Legacy systems</w:t>
      </w:r>
      <w:r>
        <w:rPr>
          <w:noProof/>
        </w:rPr>
        <w:tab/>
      </w:r>
      <w:r>
        <w:rPr>
          <w:noProof/>
        </w:rPr>
        <w:fldChar w:fldCharType="begin"/>
      </w:r>
      <w:r>
        <w:rPr>
          <w:noProof/>
        </w:rPr>
        <w:instrText xml:space="preserve"> PAGEREF _Toc414635441 \h </w:instrText>
      </w:r>
      <w:r>
        <w:rPr>
          <w:noProof/>
        </w:rPr>
      </w:r>
      <w:r>
        <w:rPr>
          <w:noProof/>
        </w:rPr>
        <w:fldChar w:fldCharType="separate"/>
      </w:r>
      <w:r>
        <w:rPr>
          <w:noProof/>
        </w:rPr>
        <w:t>79</w:t>
      </w:r>
      <w:r>
        <w:rPr>
          <w:noProof/>
        </w:rPr>
        <w:fldChar w:fldCharType="end"/>
      </w:r>
    </w:p>
    <w:p w:rsidR="00986D2A" w:rsidRDefault="00986D2A">
      <w:pPr>
        <w:pStyle w:val="TOC1"/>
        <w:tabs>
          <w:tab w:val="left" w:pos="432"/>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6.</w:t>
      </w:r>
      <w:r>
        <w:rPr>
          <w:rFonts w:asciiTheme="minorHAnsi" w:eastAsiaTheme="minorEastAsia" w:hAnsiTheme="minorHAnsi" w:cstheme="minorBidi"/>
          <w:noProof/>
          <w:sz w:val="22"/>
          <w:szCs w:val="22"/>
        </w:rPr>
        <w:tab/>
      </w:r>
      <w:r w:rsidRPr="004140A9">
        <w:rPr>
          <w:rFonts w:ascii="Tw Cen MT" w:hAnsi="Tw Cen MT"/>
          <w:noProof/>
        </w:rPr>
        <w:t>ESB Interaction Patterns</w:t>
      </w:r>
      <w:r>
        <w:rPr>
          <w:noProof/>
        </w:rPr>
        <w:tab/>
      </w:r>
      <w:r>
        <w:rPr>
          <w:noProof/>
        </w:rPr>
        <w:fldChar w:fldCharType="begin"/>
      </w:r>
      <w:r>
        <w:rPr>
          <w:noProof/>
        </w:rPr>
        <w:instrText xml:space="preserve"> PAGEREF _Toc414635442 \h </w:instrText>
      </w:r>
      <w:r>
        <w:rPr>
          <w:noProof/>
        </w:rPr>
      </w:r>
      <w:r>
        <w:rPr>
          <w:noProof/>
        </w:rPr>
        <w:fldChar w:fldCharType="separate"/>
      </w:r>
      <w:r>
        <w:rPr>
          <w:noProof/>
        </w:rPr>
        <w:t>81</w:t>
      </w:r>
      <w:r>
        <w:rPr>
          <w:noProof/>
        </w:rPr>
        <w:fldChar w:fldCharType="end"/>
      </w:r>
    </w:p>
    <w:p w:rsidR="00986D2A" w:rsidRDefault="00986D2A">
      <w:pPr>
        <w:pStyle w:val="TOC2"/>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6.1</w:t>
      </w:r>
      <w:r>
        <w:rPr>
          <w:noProof/>
        </w:rPr>
        <w:tab/>
      </w:r>
      <w:r>
        <w:rPr>
          <w:noProof/>
        </w:rPr>
        <w:fldChar w:fldCharType="begin"/>
      </w:r>
      <w:r>
        <w:rPr>
          <w:noProof/>
        </w:rPr>
        <w:instrText xml:space="preserve"> PAGEREF _Toc414635443 \h </w:instrText>
      </w:r>
      <w:r>
        <w:rPr>
          <w:noProof/>
        </w:rPr>
      </w:r>
      <w:r>
        <w:rPr>
          <w:noProof/>
        </w:rPr>
        <w:fldChar w:fldCharType="separate"/>
      </w:r>
      <w:r>
        <w:rPr>
          <w:noProof/>
        </w:rPr>
        <w:t>81</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6.2</w:t>
      </w:r>
      <w:r>
        <w:rPr>
          <w:rFonts w:asciiTheme="minorHAnsi" w:eastAsiaTheme="minorEastAsia" w:hAnsiTheme="minorHAnsi" w:cstheme="minorBidi"/>
          <w:noProof/>
          <w:sz w:val="22"/>
          <w:szCs w:val="22"/>
        </w:rPr>
        <w:tab/>
      </w:r>
      <w:r w:rsidRPr="004140A9">
        <w:rPr>
          <w:rFonts w:ascii="Tw Cen MT" w:hAnsi="Tw Cen MT"/>
          <w:i/>
          <w:noProof/>
        </w:rPr>
        <w:t>Publish-Subscribe</w:t>
      </w:r>
      <w:r>
        <w:rPr>
          <w:noProof/>
        </w:rPr>
        <w:tab/>
      </w:r>
      <w:r>
        <w:rPr>
          <w:noProof/>
        </w:rPr>
        <w:fldChar w:fldCharType="begin"/>
      </w:r>
      <w:r>
        <w:rPr>
          <w:noProof/>
        </w:rPr>
        <w:instrText xml:space="preserve"> PAGEREF _Toc414635444 \h </w:instrText>
      </w:r>
      <w:r>
        <w:rPr>
          <w:noProof/>
        </w:rPr>
      </w:r>
      <w:r>
        <w:rPr>
          <w:noProof/>
        </w:rPr>
        <w:fldChar w:fldCharType="separate"/>
      </w:r>
      <w:r>
        <w:rPr>
          <w:noProof/>
        </w:rPr>
        <w:t>82</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6.3</w:t>
      </w:r>
      <w:r>
        <w:rPr>
          <w:rFonts w:asciiTheme="minorHAnsi" w:eastAsiaTheme="minorEastAsia" w:hAnsiTheme="minorHAnsi" w:cstheme="minorBidi"/>
          <w:noProof/>
          <w:sz w:val="22"/>
          <w:szCs w:val="22"/>
        </w:rPr>
        <w:tab/>
      </w:r>
      <w:r w:rsidRPr="004140A9">
        <w:rPr>
          <w:rFonts w:ascii="Tw Cen MT" w:hAnsi="Tw Cen MT"/>
          <w:i/>
          <w:noProof/>
        </w:rPr>
        <w:t>Synchronous Request-Reply</w:t>
      </w:r>
      <w:r>
        <w:rPr>
          <w:noProof/>
        </w:rPr>
        <w:tab/>
      </w:r>
      <w:r>
        <w:rPr>
          <w:noProof/>
        </w:rPr>
        <w:fldChar w:fldCharType="begin"/>
      </w:r>
      <w:r>
        <w:rPr>
          <w:noProof/>
        </w:rPr>
        <w:instrText xml:space="preserve"> PAGEREF _Toc414635445 \h </w:instrText>
      </w:r>
      <w:r>
        <w:rPr>
          <w:noProof/>
        </w:rPr>
      </w:r>
      <w:r>
        <w:rPr>
          <w:noProof/>
        </w:rPr>
        <w:fldChar w:fldCharType="separate"/>
      </w:r>
      <w:r>
        <w:rPr>
          <w:noProof/>
        </w:rPr>
        <w:t>83</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6.4</w:t>
      </w:r>
      <w:r>
        <w:rPr>
          <w:rFonts w:asciiTheme="minorHAnsi" w:eastAsiaTheme="minorEastAsia" w:hAnsiTheme="minorHAnsi" w:cstheme="minorBidi"/>
          <w:noProof/>
          <w:sz w:val="22"/>
          <w:szCs w:val="22"/>
        </w:rPr>
        <w:tab/>
      </w:r>
      <w:r w:rsidRPr="004140A9">
        <w:rPr>
          <w:rFonts w:ascii="Tw Cen MT" w:hAnsi="Tw Cen MT"/>
          <w:i/>
          <w:noProof/>
        </w:rPr>
        <w:t>Asynchronous Query Pattern</w:t>
      </w:r>
      <w:r>
        <w:rPr>
          <w:noProof/>
        </w:rPr>
        <w:tab/>
      </w:r>
      <w:r>
        <w:rPr>
          <w:noProof/>
        </w:rPr>
        <w:fldChar w:fldCharType="begin"/>
      </w:r>
      <w:r>
        <w:rPr>
          <w:noProof/>
        </w:rPr>
        <w:instrText xml:space="preserve"> PAGEREF _Toc414635446 \h </w:instrText>
      </w:r>
      <w:r>
        <w:rPr>
          <w:noProof/>
        </w:rPr>
      </w:r>
      <w:r>
        <w:rPr>
          <w:noProof/>
        </w:rPr>
        <w:fldChar w:fldCharType="separate"/>
      </w:r>
      <w:r>
        <w:rPr>
          <w:noProof/>
        </w:rPr>
        <w:t>84</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6.5</w:t>
      </w:r>
      <w:r>
        <w:rPr>
          <w:rFonts w:asciiTheme="minorHAnsi" w:eastAsiaTheme="minorEastAsia" w:hAnsiTheme="minorHAnsi" w:cstheme="minorBidi"/>
          <w:noProof/>
          <w:sz w:val="22"/>
          <w:szCs w:val="22"/>
        </w:rPr>
        <w:tab/>
      </w:r>
      <w:r w:rsidRPr="004140A9">
        <w:rPr>
          <w:rFonts w:ascii="Tw Cen MT" w:hAnsi="Tw Cen MT"/>
          <w:i/>
          <w:noProof/>
        </w:rPr>
        <w:t>One-way Notification</w:t>
      </w:r>
      <w:r>
        <w:rPr>
          <w:noProof/>
        </w:rPr>
        <w:tab/>
      </w:r>
      <w:r>
        <w:rPr>
          <w:noProof/>
        </w:rPr>
        <w:fldChar w:fldCharType="begin"/>
      </w:r>
      <w:r>
        <w:rPr>
          <w:noProof/>
        </w:rPr>
        <w:instrText xml:space="preserve"> PAGEREF _Toc414635447 \h </w:instrText>
      </w:r>
      <w:r>
        <w:rPr>
          <w:noProof/>
        </w:rPr>
      </w:r>
      <w:r>
        <w:rPr>
          <w:noProof/>
        </w:rPr>
        <w:fldChar w:fldCharType="separate"/>
      </w:r>
      <w:r>
        <w:rPr>
          <w:noProof/>
        </w:rPr>
        <w:t>84</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6.6</w:t>
      </w:r>
      <w:r>
        <w:rPr>
          <w:rFonts w:asciiTheme="minorHAnsi" w:eastAsiaTheme="minorEastAsia" w:hAnsiTheme="minorHAnsi" w:cstheme="minorBidi"/>
          <w:noProof/>
          <w:sz w:val="22"/>
          <w:szCs w:val="22"/>
        </w:rPr>
        <w:tab/>
      </w:r>
      <w:r w:rsidRPr="004140A9">
        <w:rPr>
          <w:rFonts w:ascii="Tw Cen MT" w:hAnsi="Tw Cen MT"/>
          <w:i/>
          <w:noProof/>
        </w:rPr>
        <w:t>ESB Broker Pattern</w:t>
      </w:r>
      <w:r>
        <w:rPr>
          <w:noProof/>
        </w:rPr>
        <w:tab/>
      </w:r>
      <w:r>
        <w:rPr>
          <w:noProof/>
        </w:rPr>
        <w:fldChar w:fldCharType="begin"/>
      </w:r>
      <w:r>
        <w:rPr>
          <w:noProof/>
        </w:rPr>
        <w:instrText xml:space="preserve"> PAGEREF _Toc414635448 \h </w:instrText>
      </w:r>
      <w:r>
        <w:rPr>
          <w:noProof/>
        </w:rPr>
      </w:r>
      <w:r>
        <w:rPr>
          <w:noProof/>
        </w:rPr>
        <w:fldChar w:fldCharType="separate"/>
      </w:r>
      <w:r>
        <w:rPr>
          <w:noProof/>
        </w:rPr>
        <w:t>85</w:t>
      </w:r>
      <w:r>
        <w:rPr>
          <w:noProof/>
        </w:rPr>
        <w:fldChar w:fldCharType="end"/>
      </w:r>
    </w:p>
    <w:p w:rsidR="00986D2A" w:rsidRDefault="00986D2A">
      <w:pPr>
        <w:pStyle w:val="TOC1"/>
        <w:tabs>
          <w:tab w:val="left" w:pos="432"/>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7.</w:t>
      </w:r>
      <w:r>
        <w:rPr>
          <w:rFonts w:asciiTheme="minorHAnsi" w:eastAsiaTheme="minorEastAsia" w:hAnsiTheme="minorHAnsi" w:cstheme="minorBidi"/>
          <w:noProof/>
          <w:sz w:val="22"/>
          <w:szCs w:val="22"/>
        </w:rPr>
        <w:tab/>
      </w:r>
      <w:r w:rsidRPr="004140A9">
        <w:rPr>
          <w:rFonts w:ascii="Tw Cen MT" w:hAnsi="Tw Cen MT"/>
          <w:noProof/>
        </w:rPr>
        <w:t>Deployment View</w:t>
      </w:r>
      <w:r>
        <w:rPr>
          <w:noProof/>
        </w:rPr>
        <w:tab/>
      </w:r>
      <w:r>
        <w:rPr>
          <w:noProof/>
        </w:rPr>
        <w:fldChar w:fldCharType="begin"/>
      </w:r>
      <w:r>
        <w:rPr>
          <w:noProof/>
        </w:rPr>
        <w:instrText xml:space="preserve"> PAGEREF _Toc414635449 \h </w:instrText>
      </w:r>
      <w:r>
        <w:rPr>
          <w:noProof/>
        </w:rPr>
      </w:r>
      <w:r>
        <w:rPr>
          <w:noProof/>
        </w:rPr>
        <w:fldChar w:fldCharType="separate"/>
      </w:r>
      <w:r>
        <w:rPr>
          <w:noProof/>
        </w:rPr>
        <w:t>86</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7.1</w:t>
      </w:r>
      <w:r>
        <w:rPr>
          <w:rFonts w:asciiTheme="minorHAnsi" w:eastAsiaTheme="minorEastAsia" w:hAnsiTheme="minorHAnsi" w:cstheme="minorBidi"/>
          <w:noProof/>
          <w:sz w:val="22"/>
          <w:szCs w:val="22"/>
        </w:rPr>
        <w:tab/>
      </w:r>
      <w:r w:rsidRPr="004140A9">
        <w:rPr>
          <w:rFonts w:ascii="Tw Cen MT" w:hAnsi="Tw Cen MT"/>
          <w:noProof/>
        </w:rPr>
        <w:t>Overview</w:t>
      </w:r>
      <w:r>
        <w:rPr>
          <w:noProof/>
        </w:rPr>
        <w:tab/>
      </w:r>
      <w:r>
        <w:rPr>
          <w:noProof/>
        </w:rPr>
        <w:fldChar w:fldCharType="begin"/>
      </w:r>
      <w:r>
        <w:rPr>
          <w:noProof/>
        </w:rPr>
        <w:instrText xml:space="preserve"> PAGEREF _Toc414635450 \h </w:instrText>
      </w:r>
      <w:r>
        <w:rPr>
          <w:noProof/>
        </w:rPr>
      </w:r>
      <w:r>
        <w:rPr>
          <w:noProof/>
        </w:rPr>
        <w:fldChar w:fldCharType="separate"/>
      </w:r>
      <w:r>
        <w:rPr>
          <w:noProof/>
        </w:rPr>
        <w:t>87</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7.2</w:t>
      </w:r>
      <w:r>
        <w:rPr>
          <w:rFonts w:asciiTheme="minorHAnsi" w:eastAsiaTheme="minorEastAsia" w:hAnsiTheme="minorHAnsi" w:cstheme="minorBidi"/>
          <w:noProof/>
          <w:sz w:val="22"/>
          <w:szCs w:val="22"/>
        </w:rPr>
        <w:tab/>
      </w:r>
      <w:r w:rsidRPr="004140A9">
        <w:rPr>
          <w:rFonts w:ascii="Tw Cen MT" w:hAnsi="Tw Cen MT"/>
          <w:noProof/>
        </w:rPr>
        <w:t>Nodes/Servers</w:t>
      </w:r>
      <w:r>
        <w:rPr>
          <w:noProof/>
        </w:rPr>
        <w:tab/>
      </w:r>
      <w:r>
        <w:rPr>
          <w:noProof/>
        </w:rPr>
        <w:fldChar w:fldCharType="begin"/>
      </w:r>
      <w:r>
        <w:rPr>
          <w:noProof/>
        </w:rPr>
        <w:instrText xml:space="preserve"> PAGEREF _Toc414635451 \h </w:instrText>
      </w:r>
      <w:r>
        <w:rPr>
          <w:noProof/>
        </w:rPr>
      </w:r>
      <w:r>
        <w:rPr>
          <w:noProof/>
        </w:rPr>
        <w:fldChar w:fldCharType="separate"/>
      </w:r>
      <w:r>
        <w:rPr>
          <w:noProof/>
        </w:rPr>
        <w:t>89</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7.3</w:t>
      </w:r>
      <w:r>
        <w:rPr>
          <w:rFonts w:asciiTheme="minorHAnsi" w:eastAsiaTheme="minorEastAsia" w:hAnsiTheme="minorHAnsi" w:cstheme="minorBidi"/>
          <w:noProof/>
          <w:sz w:val="22"/>
          <w:szCs w:val="22"/>
        </w:rPr>
        <w:tab/>
      </w:r>
      <w:r w:rsidRPr="004140A9">
        <w:rPr>
          <w:rFonts w:ascii="Tw Cen MT" w:hAnsi="Tw Cen MT"/>
          <w:noProof/>
        </w:rPr>
        <w:t>Deployable Packages</w:t>
      </w:r>
      <w:r>
        <w:rPr>
          <w:noProof/>
        </w:rPr>
        <w:tab/>
      </w:r>
      <w:r>
        <w:rPr>
          <w:noProof/>
        </w:rPr>
        <w:fldChar w:fldCharType="begin"/>
      </w:r>
      <w:r>
        <w:rPr>
          <w:noProof/>
        </w:rPr>
        <w:instrText xml:space="preserve"> PAGEREF _Toc414635452 \h </w:instrText>
      </w:r>
      <w:r>
        <w:rPr>
          <w:noProof/>
        </w:rPr>
      </w:r>
      <w:r>
        <w:rPr>
          <w:noProof/>
        </w:rPr>
        <w:fldChar w:fldCharType="separate"/>
      </w:r>
      <w:r>
        <w:rPr>
          <w:noProof/>
        </w:rPr>
        <w:t>89</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7.4</w:t>
      </w:r>
      <w:r>
        <w:rPr>
          <w:rFonts w:asciiTheme="minorHAnsi" w:eastAsiaTheme="minorEastAsia" w:hAnsiTheme="minorHAnsi" w:cstheme="minorBidi"/>
          <w:noProof/>
          <w:sz w:val="22"/>
          <w:szCs w:val="22"/>
        </w:rPr>
        <w:tab/>
      </w:r>
      <w:r w:rsidRPr="004140A9">
        <w:rPr>
          <w:rFonts w:ascii="Tw Cen MT" w:hAnsi="Tw Cen MT"/>
          <w:noProof/>
        </w:rPr>
        <w:t>Connectivity</w:t>
      </w:r>
      <w:r>
        <w:rPr>
          <w:noProof/>
        </w:rPr>
        <w:tab/>
      </w:r>
      <w:r>
        <w:rPr>
          <w:noProof/>
        </w:rPr>
        <w:fldChar w:fldCharType="begin"/>
      </w:r>
      <w:r>
        <w:rPr>
          <w:noProof/>
        </w:rPr>
        <w:instrText xml:space="preserve"> PAGEREF _Toc414635453 \h </w:instrText>
      </w:r>
      <w:r>
        <w:rPr>
          <w:noProof/>
        </w:rPr>
      </w:r>
      <w:r>
        <w:rPr>
          <w:noProof/>
        </w:rPr>
        <w:fldChar w:fldCharType="separate"/>
      </w:r>
      <w:r>
        <w:rPr>
          <w:noProof/>
        </w:rPr>
        <w:t>90</w:t>
      </w:r>
      <w:r>
        <w:rPr>
          <w:noProof/>
        </w:rPr>
        <w:fldChar w:fldCharType="end"/>
      </w:r>
    </w:p>
    <w:p w:rsidR="00986D2A" w:rsidRDefault="00986D2A">
      <w:pPr>
        <w:pStyle w:val="TOC1"/>
        <w:tabs>
          <w:tab w:val="left" w:pos="432"/>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8.</w:t>
      </w:r>
      <w:r>
        <w:rPr>
          <w:rFonts w:asciiTheme="minorHAnsi" w:eastAsiaTheme="minorEastAsia" w:hAnsiTheme="minorHAnsi" w:cstheme="minorBidi"/>
          <w:noProof/>
          <w:sz w:val="22"/>
          <w:szCs w:val="22"/>
        </w:rPr>
        <w:tab/>
      </w:r>
      <w:r w:rsidRPr="004140A9">
        <w:rPr>
          <w:rFonts w:ascii="Tw Cen MT" w:hAnsi="Tw Cen MT"/>
          <w:noProof/>
        </w:rPr>
        <w:t>Security</w:t>
      </w:r>
      <w:r>
        <w:rPr>
          <w:noProof/>
        </w:rPr>
        <w:tab/>
      </w:r>
      <w:r>
        <w:rPr>
          <w:noProof/>
        </w:rPr>
        <w:fldChar w:fldCharType="begin"/>
      </w:r>
      <w:r>
        <w:rPr>
          <w:noProof/>
        </w:rPr>
        <w:instrText xml:space="preserve"> PAGEREF _Toc414635454 \h </w:instrText>
      </w:r>
      <w:r>
        <w:rPr>
          <w:noProof/>
        </w:rPr>
      </w:r>
      <w:r>
        <w:rPr>
          <w:noProof/>
        </w:rPr>
        <w:fldChar w:fldCharType="separate"/>
      </w:r>
      <w:r>
        <w:rPr>
          <w:noProof/>
        </w:rPr>
        <w:t>91</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noProof/>
          <w:color w:val="000000"/>
          <w14:scene3d>
            <w14:camera w14:prst="orthographicFront"/>
            <w14:lightRig w14:rig="threePt" w14:dir="t">
              <w14:rot w14:lat="0" w14:lon="0" w14:rev="0"/>
            </w14:lightRig>
          </w14:scene3d>
        </w:rPr>
        <w:t>8.1</w:t>
      </w:r>
      <w:r>
        <w:rPr>
          <w:rFonts w:asciiTheme="minorHAnsi" w:eastAsiaTheme="minorEastAsia" w:hAnsiTheme="minorHAnsi" w:cstheme="minorBidi"/>
          <w:noProof/>
          <w:sz w:val="22"/>
          <w:szCs w:val="22"/>
        </w:rPr>
        <w:tab/>
      </w:r>
      <w:r>
        <w:rPr>
          <w:noProof/>
        </w:rPr>
        <w:t>TESS Strategy - OTM</w:t>
      </w:r>
      <w:r>
        <w:rPr>
          <w:noProof/>
        </w:rPr>
        <w:tab/>
      </w:r>
      <w:r>
        <w:rPr>
          <w:noProof/>
        </w:rPr>
        <w:fldChar w:fldCharType="begin"/>
      </w:r>
      <w:r>
        <w:rPr>
          <w:noProof/>
        </w:rPr>
        <w:instrText xml:space="preserve"> PAGEREF _Toc414635455 \h </w:instrText>
      </w:r>
      <w:r>
        <w:rPr>
          <w:noProof/>
        </w:rPr>
      </w:r>
      <w:r>
        <w:rPr>
          <w:noProof/>
        </w:rPr>
        <w:fldChar w:fldCharType="separate"/>
      </w:r>
      <w:r>
        <w:rPr>
          <w:noProof/>
        </w:rPr>
        <w:t>92</w:t>
      </w:r>
      <w:r>
        <w:rPr>
          <w:noProof/>
        </w:rPr>
        <w:fldChar w:fldCharType="end"/>
      </w:r>
    </w:p>
    <w:p w:rsidR="00986D2A" w:rsidRDefault="00986D2A">
      <w:pPr>
        <w:pStyle w:val="TOC2"/>
        <w:rPr>
          <w:rFonts w:asciiTheme="minorHAnsi" w:eastAsiaTheme="minorEastAsia" w:hAnsiTheme="minorHAnsi" w:cstheme="minorBidi"/>
          <w:noProof/>
          <w:sz w:val="22"/>
          <w:szCs w:val="22"/>
        </w:rPr>
      </w:pPr>
      <w:r>
        <w:rPr>
          <w:noProof/>
        </w:rPr>
        <w:tab/>
      </w:r>
      <w:r>
        <w:rPr>
          <w:noProof/>
        </w:rPr>
        <w:fldChar w:fldCharType="begin"/>
      </w:r>
      <w:r>
        <w:rPr>
          <w:noProof/>
        </w:rPr>
        <w:instrText xml:space="preserve"> PAGEREF _Toc414635456 \h </w:instrText>
      </w:r>
      <w:r>
        <w:rPr>
          <w:noProof/>
        </w:rPr>
      </w:r>
      <w:r>
        <w:rPr>
          <w:noProof/>
        </w:rPr>
        <w:fldChar w:fldCharType="separate"/>
      </w:r>
      <w:r>
        <w:rPr>
          <w:noProof/>
        </w:rPr>
        <w:t>93</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lastRenderedPageBreak/>
        <w:t>8.2</w:t>
      </w:r>
      <w:r>
        <w:rPr>
          <w:rFonts w:asciiTheme="minorHAnsi" w:eastAsiaTheme="minorEastAsia" w:hAnsiTheme="minorHAnsi" w:cstheme="minorBidi"/>
          <w:noProof/>
          <w:sz w:val="22"/>
          <w:szCs w:val="22"/>
        </w:rPr>
        <w:tab/>
      </w:r>
      <w:r w:rsidRPr="004140A9">
        <w:rPr>
          <w:rFonts w:ascii="Tw Cen MT" w:hAnsi="Tw Cen MT"/>
          <w:noProof/>
        </w:rPr>
        <w:t>Authentication and Authorization - DRS</w:t>
      </w:r>
      <w:r>
        <w:rPr>
          <w:noProof/>
        </w:rPr>
        <w:tab/>
      </w:r>
      <w:r>
        <w:rPr>
          <w:noProof/>
        </w:rPr>
        <w:fldChar w:fldCharType="begin"/>
      </w:r>
      <w:r>
        <w:rPr>
          <w:noProof/>
        </w:rPr>
        <w:instrText xml:space="preserve"> PAGEREF _Toc414635457 \h </w:instrText>
      </w:r>
      <w:r>
        <w:rPr>
          <w:noProof/>
        </w:rPr>
      </w:r>
      <w:r>
        <w:rPr>
          <w:noProof/>
        </w:rPr>
        <w:fldChar w:fldCharType="separate"/>
      </w:r>
      <w:r>
        <w:rPr>
          <w:noProof/>
        </w:rPr>
        <w:t>94</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noProof/>
        </w:rPr>
        <w:t>8.2.1</w:t>
      </w:r>
      <w:r>
        <w:rPr>
          <w:rFonts w:asciiTheme="minorHAnsi" w:eastAsiaTheme="minorEastAsia" w:hAnsiTheme="minorHAnsi" w:cstheme="minorBidi"/>
          <w:noProof/>
          <w:sz w:val="22"/>
          <w:szCs w:val="22"/>
        </w:rPr>
        <w:tab/>
      </w:r>
      <w:r w:rsidRPr="004140A9">
        <w:rPr>
          <w:noProof/>
        </w:rPr>
        <w:t>SSO Domains</w:t>
      </w:r>
      <w:r>
        <w:rPr>
          <w:noProof/>
        </w:rPr>
        <w:tab/>
      </w:r>
      <w:r>
        <w:rPr>
          <w:noProof/>
        </w:rPr>
        <w:fldChar w:fldCharType="begin"/>
      </w:r>
      <w:r>
        <w:rPr>
          <w:noProof/>
        </w:rPr>
        <w:instrText xml:space="preserve"> PAGEREF _Toc414635458 \h </w:instrText>
      </w:r>
      <w:r>
        <w:rPr>
          <w:noProof/>
        </w:rPr>
      </w:r>
      <w:r>
        <w:rPr>
          <w:noProof/>
        </w:rPr>
        <w:fldChar w:fldCharType="separate"/>
      </w:r>
      <w:r>
        <w:rPr>
          <w:noProof/>
        </w:rPr>
        <w:t>94</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noProof/>
        </w:rPr>
        <w:t>8.2.2</w:t>
      </w:r>
      <w:r>
        <w:rPr>
          <w:rFonts w:asciiTheme="minorHAnsi" w:eastAsiaTheme="minorEastAsia" w:hAnsiTheme="minorHAnsi" w:cstheme="minorBidi"/>
          <w:noProof/>
          <w:sz w:val="22"/>
          <w:szCs w:val="22"/>
        </w:rPr>
        <w:tab/>
      </w:r>
      <w:r w:rsidRPr="004140A9">
        <w:rPr>
          <w:noProof/>
        </w:rPr>
        <w:t>Authentication</w:t>
      </w:r>
      <w:r>
        <w:rPr>
          <w:noProof/>
        </w:rPr>
        <w:tab/>
      </w:r>
      <w:r>
        <w:rPr>
          <w:noProof/>
        </w:rPr>
        <w:fldChar w:fldCharType="begin"/>
      </w:r>
      <w:r>
        <w:rPr>
          <w:noProof/>
        </w:rPr>
        <w:instrText xml:space="preserve"> PAGEREF _Toc414635459 \h </w:instrText>
      </w:r>
      <w:r>
        <w:rPr>
          <w:noProof/>
        </w:rPr>
      </w:r>
      <w:r>
        <w:rPr>
          <w:noProof/>
        </w:rPr>
        <w:fldChar w:fldCharType="separate"/>
      </w:r>
      <w:r>
        <w:rPr>
          <w:noProof/>
        </w:rPr>
        <w:t>94</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noProof/>
        </w:rPr>
        <w:t>8.2.3</w:t>
      </w:r>
      <w:r>
        <w:rPr>
          <w:rFonts w:asciiTheme="minorHAnsi" w:eastAsiaTheme="minorEastAsia" w:hAnsiTheme="minorHAnsi" w:cstheme="minorBidi"/>
          <w:noProof/>
          <w:sz w:val="22"/>
          <w:szCs w:val="22"/>
        </w:rPr>
        <w:tab/>
      </w:r>
      <w:r w:rsidRPr="004140A9">
        <w:rPr>
          <w:noProof/>
        </w:rPr>
        <w:t>Authorization</w:t>
      </w:r>
      <w:r>
        <w:rPr>
          <w:noProof/>
        </w:rPr>
        <w:tab/>
      </w:r>
      <w:r>
        <w:rPr>
          <w:noProof/>
        </w:rPr>
        <w:fldChar w:fldCharType="begin"/>
      </w:r>
      <w:r>
        <w:rPr>
          <w:noProof/>
        </w:rPr>
        <w:instrText xml:space="preserve"> PAGEREF _Toc414635460 \h </w:instrText>
      </w:r>
      <w:r>
        <w:rPr>
          <w:noProof/>
        </w:rPr>
      </w:r>
      <w:r>
        <w:rPr>
          <w:noProof/>
        </w:rPr>
        <w:fldChar w:fldCharType="separate"/>
      </w:r>
      <w:r>
        <w:rPr>
          <w:noProof/>
        </w:rPr>
        <w:t>95</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noProof/>
        </w:rPr>
        <w:t>8.2.4</w:t>
      </w:r>
      <w:r>
        <w:rPr>
          <w:rFonts w:asciiTheme="minorHAnsi" w:eastAsiaTheme="minorEastAsia" w:hAnsiTheme="minorHAnsi" w:cstheme="minorBidi"/>
          <w:noProof/>
          <w:sz w:val="22"/>
          <w:szCs w:val="22"/>
        </w:rPr>
        <w:tab/>
      </w:r>
      <w:r w:rsidRPr="004140A9">
        <w:rPr>
          <w:noProof/>
        </w:rPr>
        <w:t>Users Enrollment</w:t>
      </w:r>
      <w:r>
        <w:rPr>
          <w:noProof/>
        </w:rPr>
        <w:tab/>
      </w:r>
      <w:r>
        <w:rPr>
          <w:noProof/>
        </w:rPr>
        <w:fldChar w:fldCharType="begin"/>
      </w:r>
      <w:r>
        <w:rPr>
          <w:noProof/>
        </w:rPr>
        <w:instrText xml:space="preserve"> PAGEREF _Toc414635461 \h </w:instrText>
      </w:r>
      <w:r>
        <w:rPr>
          <w:noProof/>
        </w:rPr>
      </w:r>
      <w:r>
        <w:rPr>
          <w:noProof/>
        </w:rPr>
        <w:fldChar w:fldCharType="separate"/>
      </w:r>
      <w:r>
        <w:rPr>
          <w:noProof/>
        </w:rPr>
        <w:t>95</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noProof/>
        </w:rPr>
        <w:t>8.2.5</w:t>
      </w:r>
      <w:r>
        <w:rPr>
          <w:rFonts w:asciiTheme="minorHAnsi" w:eastAsiaTheme="minorEastAsia" w:hAnsiTheme="minorHAnsi" w:cstheme="minorBidi"/>
          <w:noProof/>
          <w:sz w:val="22"/>
          <w:szCs w:val="22"/>
        </w:rPr>
        <w:tab/>
      </w:r>
      <w:r w:rsidRPr="004140A9">
        <w:rPr>
          <w:noProof/>
        </w:rPr>
        <w:t>Roles Remediation</w:t>
      </w:r>
      <w:r>
        <w:rPr>
          <w:noProof/>
        </w:rPr>
        <w:tab/>
      </w:r>
      <w:r>
        <w:rPr>
          <w:noProof/>
        </w:rPr>
        <w:fldChar w:fldCharType="begin"/>
      </w:r>
      <w:r>
        <w:rPr>
          <w:noProof/>
        </w:rPr>
        <w:instrText xml:space="preserve"> PAGEREF _Toc414635462 \h </w:instrText>
      </w:r>
      <w:r>
        <w:rPr>
          <w:noProof/>
        </w:rPr>
      </w:r>
      <w:r>
        <w:rPr>
          <w:noProof/>
        </w:rPr>
        <w:fldChar w:fldCharType="separate"/>
      </w:r>
      <w:r>
        <w:rPr>
          <w:noProof/>
        </w:rPr>
        <w:t>95</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noProof/>
        </w:rPr>
        <w:t>8.2.6</w:t>
      </w:r>
      <w:r>
        <w:rPr>
          <w:rFonts w:asciiTheme="minorHAnsi" w:eastAsiaTheme="minorEastAsia" w:hAnsiTheme="minorHAnsi" w:cstheme="minorBidi"/>
          <w:noProof/>
          <w:sz w:val="22"/>
          <w:szCs w:val="22"/>
        </w:rPr>
        <w:tab/>
      </w:r>
      <w:r w:rsidRPr="004140A9">
        <w:rPr>
          <w:noProof/>
        </w:rPr>
        <w:t>Application Integration</w:t>
      </w:r>
      <w:r>
        <w:rPr>
          <w:noProof/>
        </w:rPr>
        <w:tab/>
      </w:r>
      <w:r>
        <w:rPr>
          <w:noProof/>
        </w:rPr>
        <w:fldChar w:fldCharType="begin"/>
      </w:r>
      <w:r>
        <w:rPr>
          <w:noProof/>
        </w:rPr>
        <w:instrText xml:space="preserve"> PAGEREF _Toc414635463 \h </w:instrText>
      </w:r>
      <w:r>
        <w:rPr>
          <w:noProof/>
        </w:rPr>
      </w:r>
      <w:r>
        <w:rPr>
          <w:noProof/>
        </w:rPr>
        <w:fldChar w:fldCharType="separate"/>
      </w:r>
      <w:r>
        <w:rPr>
          <w:noProof/>
        </w:rPr>
        <w:t>95</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noProof/>
        </w:rPr>
        <w:t>8.2.7</w:t>
      </w:r>
      <w:r>
        <w:rPr>
          <w:rFonts w:asciiTheme="minorHAnsi" w:eastAsiaTheme="minorEastAsia" w:hAnsiTheme="minorHAnsi" w:cstheme="minorBidi"/>
          <w:noProof/>
          <w:sz w:val="22"/>
          <w:szCs w:val="22"/>
        </w:rPr>
        <w:tab/>
      </w:r>
      <w:r w:rsidRPr="004140A9">
        <w:rPr>
          <w:noProof/>
        </w:rPr>
        <w:t>TESS EA Requirements</w:t>
      </w:r>
      <w:r>
        <w:rPr>
          <w:noProof/>
        </w:rPr>
        <w:tab/>
      </w:r>
      <w:r>
        <w:rPr>
          <w:noProof/>
        </w:rPr>
        <w:fldChar w:fldCharType="begin"/>
      </w:r>
      <w:r>
        <w:rPr>
          <w:noProof/>
        </w:rPr>
        <w:instrText xml:space="preserve"> PAGEREF _Toc414635464 \h </w:instrText>
      </w:r>
      <w:r>
        <w:rPr>
          <w:noProof/>
        </w:rPr>
      </w:r>
      <w:r>
        <w:rPr>
          <w:noProof/>
        </w:rPr>
        <w:fldChar w:fldCharType="separate"/>
      </w:r>
      <w:r>
        <w:rPr>
          <w:noProof/>
        </w:rPr>
        <w:t>95</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8.3</w:t>
      </w:r>
      <w:r>
        <w:rPr>
          <w:rFonts w:asciiTheme="minorHAnsi" w:eastAsiaTheme="minorEastAsia" w:hAnsiTheme="minorHAnsi" w:cstheme="minorBidi"/>
          <w:noProof/>
          <w:sz w:val="22"/>
          <w:szCs w:val="22"/>
        </w:rPr>
        <w:tab/>
      </w:r>
      <w:r w:rsidRPr="004140A9">
        <w:rPr>
          <w:rFonts w:ascii="Tw Cen MT" w:hAnsi="Tw Cen MT"/>
          <w:noProof/>
        </w:rPr>
        <w:t>Authentication and Authorization – HYP</w:t>
      </w:r>
      <w:r>
        <w:rPr>
          <w:noProof/>
        </w:rPr>
        <w:tab/>
      </w:r>
      <w:r>
        <w:rPr>
          <w:noProof/>
        </w:rPr>
        <w:fldChar w:fldCharType="begin"/>
      </w:r>
      <w:r>
        <w:rPr>
          <w:noProof/>
        </w:rPr>
        <w:instrText xml:space="preserve"> PAGEREF _Toc414635465 \h </w:instrText>
      </w:r>
      <w:r>
        <w:rPr>
          <w:noProof/>
        </w:rPr>
      </w:r>
      <w:r>
        <w:rPr>
          <w:noProof/>
        </w:rPr>
        <w:fldChar w:fldCharType="separate"/>
      </w:r>
      <w:r>
        <w:rPr>
          <w:noProof/>
        </w:rPr>
        <w:t>96</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noProof/>
        </w:rPr>
        <w:t>8.3.1</w:t>
      </w:r>
      <w:r>
        <w:rPr>
          <w:rFonts w:asciiTheme="minorHAnsi" w:eastAsiaTheme="minorEastAsia" w:hAnsiTheme="minorHAnsi" w:cstheme="minorBidi"/>
          <w:noProof/>
          <w:sz w:val="22"/>
          <w:szCs w:val="22"/>
        </w:rPr>
        <w:tab/>
      </w:r>
      <w:r w:rsidRPr="004140A9">
        <w:rPr>
          <w:noProof/>
        </w:rPr>
        <w:t>Implement Idle session timeout warning.</w:t>
      </w:r>
      <w:r>
        <w:rPr>
          <w:noProof/>
        </w:rPr>
        <w:tab/>
      </w:r>
      <w:r>
        <w:rPr>
          <w:noProof/>
        </w:rPr>
        <w:fldChar w:fldCharType="begin"/>
      </w:r>
      <w:r>
        <w:rPr>
          <w:noProof/>
        </w:rPr>
        <w:instrText xml:space="preserve"> PAGEREF _Toc414635466 \h </w:instrText>
      </w:r>
      <w:r>
        <w:rPr>
          <w:noProof/>
        </w:rPr>
      </w:r>
      <w:r>
        <w:rPr>
          <w:noProof/>
        </w:rPr>
        <w:fldChar w:fldCharType="separate"/>
      </w:r>
      <w:r>
        <w:rPr>
          <w:noProof/>
        </w:rPr>
        <w:t>96</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noProof/>
        </w:rPr>
        <w:t>8.3.2</w:t>
      </w:r>
      <w:r>
        <w:rPr>
          <w:rFonts w:asciiTheme="minorHAnsi" w:eastAsiaTheme="minorEastAsia" w:hAnsiTheme="minorHAnsi" w:cstheme="minorBidi"/>
          <w:noProof/>
          <w:sz w:val="22"/>
          <w:szCs w:val="22"/>
        </w:rPr>
        <w:tab/>
      </w:r>
      <w:r w:rsidRPr="004140A9">
        <w:rPr>
          <w:noProof/>
        </w:rPr>
        <w:t>Implement means to link session.</w:t>
      </w:r>
      <w:r>
        <w:rPr>
          <w:noProof/>
        </w:rPr>
        <w:tab/>
      </w:r>
      <w:r>
        <w:rPr>
          <w:noProof/>
        </w:rPr>
        <w:fldChar w:fldCharType="begin"/>
      </w:r>
      <w:r>
        <w:rPr>
          <w:noProof/>
        </w:rPr>
        <w:instrText xml:space="preserve"> PAGEREF _Toc414635467 \h </w:instrText>
      </w:r>
      <w:r>
        <w:rPr>
          <w:noProof/>
        </w:rPr>
      </w:r>
      <w:r>
        <w:rPr>
          <w:noProof/>
        </w:rPr>
        <w:fldChar w:fldCharType="separate"/>
      </w:r>
      <w:r>
        <w:rPr>
          <w:noProof/>
        </w:rPr>
        <w:t>96</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noProof/>
        </w:rPr>
        <w:t>8.3.3</w:t>
      </w:r>
      <w:r>
        <w:rPr>
          <w:rFonts w:asciiTheme="minorHAnsi" w:eastAsiaTheme="minorEastAsia" w:hAnsiTheme="minorHAnsi" w:cstheme="minorBidi"/>
          <w:noProof/>
          <w:sz w:val="22"/>
          <w:szCs w:val="22"/>
        </w:rPr>
        <w:tab/>
      </w:r>
      <w:r w:rsidRPr="004140A9">
        <w:rPr>
          <w:noProof/>
        </w:rPr>
        <w:t>Implement logout warning. –</w:t>
      </w:r>
      <w:r>
        <w:rPr>
          <w:noProof/>
        </w:rPr>
        <w:tab/>
      </w:r>
      <w:r>
        <w:rPr>
          <w:noProof/>
        </w:rPr>
        <w:fldChar w:fldCharType="begin"/>
      </w:r>
      <w:r>
        <w:rPr>
          <w:noProof/>
        </w:rPr>
        <w:instrText xml:space="preserve"> PAGEREF _Toc414635468 \h </w:instrText>
      </w:r>
      <w:r>
        <w:rPr>
          <w:noProof/>
        </w:rPr>
      </w:r>
      <w:r>
        <w:rPr>
          <w:noProof/>
        </w:rPr>
        <w:fldChar w:fldCharType="separate"/>
      </w:r>
      <w:r>
        <w:rPr>
          <w:noProof/>
        </w:rPr>
        <w:t>96</w:t>
      </w:r>
      <w:r>
        <w:rPr>
          <w:noProof/>
        </w:rPr>
        <w:fldChar w:fldCharType="end"/>
      </w:r>
    </w:p>
    <w:p w:rsidR="00986D2A" w:rsidRDefault="00986D2A">
      <w:pPr>
        <w:pStyle w:val="TOC3"/>
        <w:rPr>
          <w:rFonts w:asciiTheme="minorHAnsi" w:eastAsiaTheme="minorEastAsia" w:hAnsiTheme="minorHAnsi" w:cstheme="minorBidi"/>
          <w:noProof/>
          <w:sz w:val="22"/>
          <w:szCs w:val="22"/>
        </w:rPr>
      </w:pPr>
      <w:r w:rsidRPr="004140A9">
        <w:rPr>
          <w:noProof/>
        </w:rPr>
        <w:t>8.3.4</w:t>
      </w:r>
      <w:r>
        <w:rPr>
          <w:rFonts w:asciiTheme="minorHAnsi" w:eastAsiaTheme="minorEastAsia" w:hAnsiTheme="minorHAnsi" w:cstheme="minorBidi"/>
          <w:noProof/>
          <w:sz w:val="22"/>
          <w:szCs w:val="22"/>
        </w:rPr>
        <w:tab/>
      </w:r>
      <w:r w:rsidRPr="004140A9">
        <w:rPr>
          <w:noProof/>
        </w:rPr>
        <w:t>Retrieve TESS Header attributes. –</w:t>
      </w:r>
      <w:r>
        <w:rPr>
          <w:noProof/>
        </w:rPr>
        <w:tab/>
      </w:r>
      <w:r>
        <w:rPr>
          <w:noProof/>
        </w:rPr>
        <w:fldChar w:fldCharType="begin"/>
      </w:r>
      <w:r>
        <w:rPr>
          <w:noProof/>
        </w:rPr>
        <w:instrText xml:space="preserve"> PAGEREF _Toc414635469 \h </w:instrText>
      </w:r>
      <w:r>
        <w:rPr>
          <w:noProof/>
        </w:rPr>
      </w:r>
      <w:r>
        <w:rPr>
          <w:noProof/>
        </w:rPr>
        <w:fldChar w:fldCharType="separate"/>
      </w:r>
      <w:r>
        <w:rPr>
          <w:noProof/>
        </w:rPr>
        <w:t>96</w:t>
      </w:r>
      <w:r>
        <w:rPr>
          <w:noProof/>
        </w:rPr>
        <w:fldChar w:fldCharType="end"/>
      </w:r>
    </w:p>
    <w:p w:rsidR="00986D2A" w:rsidRDefault="00986D2A">
      <w:pPr>
        <w:pStyle w:val="TOC1"/>
        <w:tabs>
          <w:tab w:val="left" w:pos="432"/>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9.</w:t>
      </w:r>
      <w:r>
        <w:rPr>
          <w:rFonts w:asciiTheme="minorHAnsi" w:eastAsiaTheme="minorEastAsia" w:hAnsiTheme="minorHAnsi" w:cstheme="minorBidi"/>
          <w:noProof/>
          <w:sz w:val="22"/>
          <w:szCs w:val="22"/>
        </w:rPr>
        <w:tab/>
      </w:r>
      <w:r w:rsidRPr="004140A9">
        <w:rPr>
          <w:rFonts w:ascii="Tw Cen MT" w:hAnsi="Tw Cen MT"/>
          <w:noProof/>
        </w:rPr>
        <w:t>Transactions</w:t>
      </w:r>
      <w:r>
        <w:rPr>
          <w:noProof/>
        </w:rPr>
        <w:tab/>
      </w:r>
      <w:r>
        <w:rPr>
          <w:noProof/>
        </w:rPr>
        <w:fldChar w:fldCharType="begin"/>
      </w:r>
      <w:r>
        <w:rPr>
          <w:noProof/>
        </w:rPr>
        <w:instrText xml:space="preserve"> PAGEREF _Toc414635470 \h </w:instrText>
      </w:r>
      <w:r>
        <w:rPr>
          <w:noProof/>
        </w:rPr>
      </w:r>
      <w:r>
        <w:rPr>
          <w:noProof/>
        </w:rPr>
        <w:fldChar w:fldCharType="separate"/>
      </w:r>
      <w:r>
        <w:rPr>
          <w:noProof/>
        </w:rPr>
        <w:t>96</w:t>
      </w:r>
      <w:r>
        <w:rPr>
          <w:noProof/>
        </w:rPr>
        <w:fldChar w:fldCharType="end"/>
      </w:r>
    </w:p>
    <w:p w:rsidR="00986D2A" w:rsidRDefault="00986D2A">
      <w:pPr>
        <w:pStyle w:val="TOC1"/>
        <w:tabs>
          <w:tab w:val="left" w:pos="864"/>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10.</w:t>
      </w:r>
      <w:r>
        <w:rPr>
          <w:rFonts w:asciiTheme="minorHAnsi" w:eastAsiaTheme="minorEastAsia" w:hAnsiTheme="minorHAnsi" w:cstheme="minorBidi"/>
          <w:noProof/>
          <w:sz w:val="22"/>
          <w:szCs w:val="22"/>
        </w:rPr>
        <w:tab/>
      </w:r>
      <w:r w:rsidRPr="004140A9">
        <w:rPr>
          <w:rFonts w:ascii="Tw Cen MT" w:hAnsi="Tw Cen MT"/>
          <w:noProof/>
        </w:rPr>
        <w:t>Logging</w:t>
      </w:r>
      <w:r>
        <w:rPr>
          <w:noProof/>
        </w:rPr>
        <w:tab/>
      </w:r>
      <w:r>
        <w:rPr>
          <w:noProof/>
        </w:rPr>
        <w:fldChar w:fldCharType="begin"/>
      </w:r>
      <w:r>
        <w:rPr>
          <w:noProof/>
        </w:rPr>
        <w:instrText xml:space="preserve"> PAGEREF _Toc414635471 \h </w:instrText>
      </w:r>
      <w:r>
        <w:rPr>
          <w:noProof/>
        </w:rPr>
      </w:r>
      <w:r>
        <w:rPr>
          <w:noProof/>
        </w:rPr>
        <w:fldChar w:fldCharType="separate"/>
      </w:r>
      <w:r>
        <w:rPr>
          <w:noProof/>
        </w:rPr>
        <w:t>98</w:t>
      </w:r>
      <w:r>
        <w:rPr>
          <w:noProof/>
        </w:rPr>
        <w:fldChar w:fldCharType="end"/>
      </w:r>
    </w:p>
    <w:p w:rsidR="00986D2A" w:rsidRDefault="00986D2A">
      <w:pPr>
        <w:pStyle w:val="TOC1"/>
        <w:tabs>
          <w:tab w:val="left" w:pos="864"/>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11.</w:t>
      </w:r>
      <w:r>
        <w:rPr>
          <w:rFonts w:asciiTheme="minorHAnsi" w:eastAsiaTheme="minorEastAsia" w:hAnsiTheme="minorHAnsi" w:cstheme="minorBidi"/>
          <w:noProof/>
          <w:sz w:val="22"/>
          <w:szCs w:val="22"/>
        </w:rPr>
        <w:tab/>
      </w:r>
      <w:r w:rsidRPr="004140A9">
        <w:rPr>
          <w:rFonts w:ascii="Tw Cen MT" w:hAnsi="Tw Cen MT"/>
          <w:noProof/>
        </w:rPr>
        <w:t>Auditing</w:t>
      </w:r>
      <w:r>
        <w:rPr>
          <w:noProof/>
        </w:rPr>
        <w:tab/>
      </w:r>
      <w:r>
        <w:rPr>
          <w:noProof/>
        </w:rPr>
        <w:fldChar w:fldCharType="begin"/>
      </w:r>
      <w:r>
        <w:rPr>
          <w:noProof/>
        </w:rPr>
        <w:instrText xml:space="preserve"> PAGEREF _Toc414635472 \h </w:instrText>
      </w:r>
      <w:r>
        <w:rPr>
          <w:noProof/>
        </w:rPr>
      </w:r>
      <w:r>
        <w:rPr>
          <w:noProof/>
        </w:rPr>
        <w:fldChar w:fldCharType="separate"/>
      </w:r>
      <w:r>
        <w:rPr>
          <w:noProof/>
        </w:rPr>
        <w:t>98</w:t>
      </w:r>
      <w:r>
        <w:rPr>
          <w:noProof/>
        </w:rPr>
        <w:fldChar w:fldCharType="end"/>
      </w:r>
    </w:p>
    <w:p w:rsidR="00986D2A" w:rsidRDefault="00986D2A">
      <w:pPr>
        <w:pStyle w:val="TOC1"/>
        <w:tabs>
          <w:tab w:val="left" w:pos="864"/>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12.</w:t>
      </w:r>
      <w:r>
        <w:rPr>
          <w:rFonts w:asciiTheme="minorHAnsi" w:eastAsiaTheme="minorEastAsia" w:hAnsiTheme="minorHAnsi" w:cstheme="minorBidi"/>
          <w:noProof/>
          <w:sz w:val="22"/>
          <w:szCs w:val="22"/>
        </w:rPr>
        <w:tab/>
      </w:r>
      <w:r w:rsidRPr="004140A9">
        <w:rPr>
          <w:rFonts w:ascii="Tw Cen MT" w:hAnsi="Tw Cen MT"/>
          <w:noProof/>
        </w:rPr>
        <w:t>Performance</w:t>
      </w:r>
      <w:r>
        <w:rPr>
          <w:noProof/>
        </w:rPr>
        <w:tab/>
      </w:r>
      <w:r>
        <w:rPr>
          <w:noProof/>
        </w:rPr>
        <w:fldChar w:fldCharType="begin"/>
      </w:r>
      <w:r>
        <w:rPr>
          <w:noProof/>
        </w:rPr>
        <w:instrText xml:space="preserve"> PAGEREF _Toc414635473 \h </w:instrText>
      </w:r>
      <w:r>
        <w:rPr>
          <w:noProof/>
        </w:rPr>
      </w:r>
      <w:r>
        <w:rPr>
          <w:noProof/>
        </w:rPr>
        <w:fldChar w:fldCharType="separate"/>
      </w:r>
      <w:r>
        <w:rPr>
          <w:noProof/>
        </w:rPr>
        <w:t>99</w:t>
      </w:r>
      <w:r>
        <w:rPr>
          <w:noProof/>
        </w:rPr>
        <w:fldChar w:fldCharType="end"/>
      </w:r>
    </w:p>
    <w:p w:rsidR="00986D2A" w:rsidRDefault="00986D2A">
      <w:pPr>
        <w:pStyle w:val="TOC1"/>
        <w:tabs>
          <w:tab w:val="left" w:pos="864"/>
        </w:tabs>
        <w:rPr>
          <w:rFonts w:asciiTheme="minorHAnsi" w:eastAsiaTheme="minorEastAsia" w:hAnsiTheme="minorHAnsi" w:cstheme="minorBidi"/>
          <w:noProof/>
          <w:sz w:val="22"/>
          <w:szCs w:val="22"/>
        </w:rPr>
      </w:pPr>
      <w:r w:rsidRPr="004140A9">
        <w:rPr>
          <w:rFonts w:ascii="Tw Cen MT" w:hAnsi="Tw Cen MT"/>
          <w:noProof/>
          <w:color w:val="000000"/>
          <w14:scene3d>
            <w14:camera w14:prst="orthographicFront"/>
            <w14:lightRig w14:rig="threePt" w14:dir="t">
              <w14:rot w14:lat="0" w14:lon="0" w14:rev="0"/>
            </w14:lightRig>
          </w14:scene3d>
        </w:rPr>
        <w:t>13.</w:t>
      </w:r>
      <w:r>
        <w:rPr>
          <w:rFonts w:asciiTheme="minorHAnsi" w:eastAsiaTheme="minorEastAsia" w:hAnsiTheme="minorHAnsi" w:cstheme="minorBidi"/>
          <w:noProof/>
          <w:sz w:val="22"/>
          <w:szCs w:val="22"/>
        </w:rPr>
        <w:tab/>
      </w:r>
      <w:r w:rsidRPr="004140A9">
        <w:rPr>
          <w:rFonts w:ascii="Tw Cen MT" w:hAnsi="Tw Cen MT"/>
          <w:noProof/>
        </w:rPr>
        <w:t>Appendix A:  FP&amp;R Architecture Updates</w:t>
      </w:r>
      <w:r>
        <w:rPr>
          <w:noProof/>
        </w:rPr>
        <w:tab/>
      </w:r>
      <w:r>
        <w:rPr>
          <w:noProof/>
        </w:rPr>
        <w:fldChar w:fldCharType="begin"/>
      </w:r>
      <w:r>
        <w:rPr>
          <w:noProof/>
        </w:rPr>
        <w:instrText xml:space="preserve"> PAGEREF _Toc414635474 \h </w:instrText>
      </w:r>
      <w:r>
        <w:rPr>
          <w:noProof/>
        </w:rPr>
      </w:r>
      <w:r>
        <w:rPr>
          <w:noProof/>
        </w:rPr>
        <w:fldChar w:fldCharType="separate"/>
      </w:r>
      <w:r>
        <w:rPr>
          <w:noProof/>
        </w:rPr>
        <w:t>100</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noProof/>
          <w:color w:val="000000"/>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rPr>
        <w:tab/>
      </w:r>
      <w:r>
        <w:rPr>
          <w:noProof/>
        </w:rPr>
        <w:t>Big Picture</w:t>
      </w:r>
      <w:r>
        <w:rPr>
          <w:noProof/>
        </w:rPr>
        <w:tab/>
      </w:r>
      <w:r>
        <w:rPr>
          <w:noProof/>
        </w:rPr>
        <w:fldChar w:fldCharType="begin"/>
      </w:r>
      <w:r>
        <w:rPr>
          <w:noProof/>
        </w:rPr>
        <w:instrText xml:space="preserve"> PAGEREF _Toc414635475 \h </w:instrText>
      </w:r>
      <w:r>
        <w:rPr>
          <w:noProof/>
        </w:rPr>
      </w:r>
      <w:r>
        <w:rPr>
          <w:noProof/>
        </w:rPr>
        <w:fldChar w:fldCharType="separate"/>
      </w:r>
      <w:r>
        <w:rPr>
          <w:noProof/>
        </w:rPr>
        <w:t>100</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noProof/>
          <w:color w:val="000000"/>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rPr>
        <w:tab/>
      </w:r>
      <w:r>
        <w:rPr>
          <w:noProof/>
        </w:rPr>
        <w:t>FP&amp;R Integration Context Diagram</w:t>
      </w:r>
      <w:r>
        <w:rPr>
          <w:noProof/>
        </w:rPr>
        <w:tab/>
      </w:r>
      <w:r>
        <w:rPr>
          <w:noProof/>
        </w:rPr>
        <w:fldChar w:fldCharType="begin"/>
      </w:r>
      <w:r>
        <w:rPr>
          <w:noProof/>
        </w:rPr>
        <w:instrText xml:space="preserve"> PAGEREF _Toc414635476 \h </w:instrText>
      </w:r>
      <w:r>
        <w:rPr>
          <w:noProof/>
        </w:rPr>
      </w:r>
      <w:r>
        <w:rPr>
          <w:noProof/>
        </w:rPr>
        <w:fldChar w:fldCharType="separate"/>
      </w:r>
      <w:r>
        <w:rPr>
          <w:noProof/>
        </w:rPr>
        <w:t>102</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noProof/>
          <w:color w:val="000000"/>
          <w14:scene3d>
            <w14:camera w14:prst="orthographicFront"/>
            <w14:lightRig w14:rig="threePt" w14:dir="t">
              <w14:rot w14:lat="0" w14:lon="0" w14:rev="0"/>
            </w14:lightRig>
          </w14:scene3d>
        </w:rPr>
        <w:t>13.3</w:t>
      </w:r>
      <w:r>
        <w:rPr>
          <w:rFonts w:asciiTheme="minorHAnsi" w:eastAsiaTheme="minorEastAsia" w:hAnsiTheme="minorHAnsi" w:cstheme="minorBidi"/>
          <w:noProof/>
          <w:sz w:val="22"/>
          <w:szCs w:val="22"/>
        </w:rPr>
        <w:tab/>
      </w:r>
      <w:r>
        <w:rPr>
          <w:noProof/>
        </w:rPr>
        <w:t>Architectural Pattern Options</w:t>
      </w:r>
      <w:r>
        <w:rPr>
          <w:noProof/>
        </w:rPr>
        <w:tab/>
      </w:r>
      <w:r>
        <w:rPr>
          <w:noProof/>
        </w:rPr>
        <w:fldChar w:fldCharType="begin"/>
      </w:r>
      <w:r>
        <w:rPr>
          <w:noProof/>
        </w:rPr>
        <w:instrText xml:space="preserve"> PAGEREF _Toc414635477 \h </w:instrText>
      </w:r>
      <w:r>
        <w:rPr>
          <w:noProof/>
        </w:rPr>
      </w:r>
      <w:r>
        <w:rPr>
          <w:noProof/>
        </w:rPr>
        <w:fldChar w:fldCharType="separate"/>
      </w:r>
      <w:r>
        <w:rPr>
          <w:noProof/>
        </w:rPr>
        <w:t>105</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noProof/>
          <w:color w:val="000000"/>
          <w14:scene3d>
            <w14:camera w14:prst="orthographicFront"/>
            <w14:lightRig w14:rig="threePt" w14:dir="t">
              <w14:rot w14:lat="0" w14:lon="0" w14:rev="0"/>
            </w14:lightRig>
          </w14:scene3d>
        </w:rPr>
        <w:t>13.4</w:t>
      </w:r>
      <w:r>
        <w:rPr>
          <w:rFonts w:asciiTheme="minorHAnsi" w:eastAsiaTheme="minorEastAsia" w:hAnsiTheme="minorHAnsi" w:cstheme="minorBidi"/>
          <w:noProof/>
          <w:sz w:val="22"/>
          <w:szCs w:val="22"/>
        </w:rPr>
        <w:tab/>
      </w:r>
      <w:r>
        <w:rPr>
          <w:noProof/>
        </w:rPr>
        <w:t>Map of Message Type/Platform to Arch Pattern.</w:t>
      </w:r>
      <w:r>
        <w:rPr>
          <w:noProof/>
        </w:rPr>
        <w:tab/>
      </w:r>
      <w:r>
        <w:rPr>
          <w:noProof/>
        </w:rPr>
        <w:fldChar w:fldCharType="begin"/>
      </w:r>
      <w:r>
        <w:rPr>
          <w:noProof/>
        </w:rPr>
        <w:instrText xml:space="preserve"> PAGEREF _Toc414635478 \h </w:instrText>
      </w:r>
      <w:r>
        <w:rPr>
          <w:noProof/>
        </w:rPr>
      </w:r>
      <w:r>
        <w:rPr>
          <w:noProof/>
        </w:rPr>
        <w:fldChar w:fldCharType="separate"/>
      </w:r>
      <w:r>
        <w:rPr>
          <w:noProof/>
        </w:rPr>
        <w:t>112</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noProof/>
          <w:color w:val="000000"/>
          <w14:scene3d>
            <w14:camera w14:prst="orthographicFront"/>
            <w14:lightRig w14:rig="threePt" w14:dir="t">
              <w14:rot w14:lat="0" w14:lon="0" w14:rev="0"/>
            </w14:lightRig>
          </w14:scene3d>
        </w:rPr>
        <w:t>13.5</w:t>
      </w:r>
      <w:r>
        <w:rPr>
          <w:rFonts w:asciiTheme="minorHAnsi" w:eastAsiaTheme="minorEastAsia" w:hAnsiTheme="minorHAnsi" w:cstheme="minorBidi"/>
          <w:noProof/>
          <w:sz w:val="22"/>
          <w:szCs w:val="22"/>
        </w:rPr>
        <w:tab/>
      </w:r>
      <w:r>
        <w:rPr>
          <w:noProof/>
        </w:rPr>
        <w:t>Volume Statistics</w:t>
      </w:r>
      <w:r>
        <w:rPr>
          <w:noProof/>
        </w:rPr>
        <w:tab/>
      </w:r>
      <w:r>
        <w:rPr>
          <w:noProof/>
        </w:rPr>
        <w:fldChar w:fldCharType="begin"/>
      </w:r>
      <w:r>
        <w:rPr>
          <w:noProof/>
        </w:rPr>
        <w:instrText xml:space="preserve"> PAGEREF _Toc414635479 \h </w:instrText>
      </w:r>
      <w:r>
        <w:rPr>
          <w:noProof/>
        </w:rPr>
      </w:r>
      <w:r>
        <w:rPr>
          <w:noProof/>
        </w:rPr>
        <w:fldChar w:fldCharType="separate"/>
      </w:r>
      <w:r>
        <w:rPr>
          <w:noProof/>
        </w:rPr>
        <w:t>112</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noProof/>
          <w:color w:val="000000"/>
          <w14:scene3d>
            <w14:camera w14:prst="orthographicFront"/>
            <w14:lightRig w14:rig="threePt" w14:dir="t">
              <w14:rot w14:lat="0" w14:lon="0" w14:rev="0"/>
            </w14:lightRig>
          </w14:scene3d>
        </w:rPr>
        <w:t>13.6</w:t>
      </w:r>
      <w:r>
        <w:rPr>
          <w:rFonts w:asciiTheme="minorHAnsi" w:eastAsiaTheme="minorEastAsia" w:hAnsiTheme="minorHAnsi" w:cstheme="minorBidi"/>
          <w:noProof/>
          <w:sz w:val="22"/>
          <w:szCs w:val="22"/>
        </w:rPr>
        <w:tab/>
      </w:r>
      <w:r>
        <w:rPr>
          <w:noProof/>
        </w:rPr>
        <w:t>FTPR Adhoc Queries Current Architecture</w:t>
      </w:r>
      <w:r>
        <w:rPr>
          <w:noProof/>
        </w:rPr>
        <w:tab/>
      </w:r>
      <w:r>
        <w:rPr>
          <w:noProof/>
        </w:rPr>
        <w:fldChar w:fldCharType="begin"/>
      </w:r>
      <w:r>
        <w:rPr>
          <w:noProof/>
        </w:rPr>
        <w:instrText xml:space="preserve"> PAGEREF _Toc414635480 \h </w:instrText>
      </w:r>
      <w:r>
        <w:rPr>
          <w:noProof/>
        </w:rPr>
      </w:r>
      <w:r>
        <w:rPr>
          <w:noProof/>
        </w:rPr>
        <w:fldChar w:fldCharType="separate"/>
      </w:r>
      <w:r>
        <w:rPr>
          <w:noProof/>
        </w:rPr>
        <w:t>113</w:t>
      </w:r>
      <w:r>
        <w:rPr>
          <w:noProof/>
        </w:rPr>
        <w:fldChar w:fldCharType="end"/>
      </w:r>
    </w:p>
    <w:p w:rsidR="00986D2A" w:rsidRDefault="00986D2A">
      <w:pPr>
        <w:pStyle w:val="TOC2"/>
        <w:tabs>
          <w:tab w:val="left" w:pos="1100"/>
        </w:tabs>
        <w:rPr>
          <w:rFonts w:asciiTheme="minorHAnsi" w:eastAsiaTheme="minorEastAsia" w:hAnsiTheme="minorHAnsi" w:cstheme="minorBidi"/>
          <w:noProof/>
          <w:sz w:val="22"/>
          <w:szCs w:val="22"/>
        </w:rPr>
      </w:pPr>
      <w:r w:rsidRPr="004140A9">
        <w:rPr>
          <w:noProof/>
          <w:color w:val="000000"/>
          <w14:scene3d>
            <w14:camera w14:prst="orthographicFront"/>
            <w14:lightRig w14:rig="threePt" w14:dir="t">
              <w14:rot w14:lat="0" w14:lon="0" w14:rev="0"/>
            </w14:lightRig>
          </w14:scene3d>
        </w:rPr>
        <w:t>13.7</w:t>
      </w:r>
      <w:r>
        <w:rPr>
          <w:rFonts w:asciiTheme="minorHAnsi" w:eastAsiaTheme="minorEastAsia" w:hAnsiTheme="minorHAnsi" w:cstheme="minorBidi"/>
          <w:noProof/>
          <w:sz w:val="22"/>
          <w:szCs w:val="22"/>
        </w:rPr>
        <w:tab/>
      </w:r>
      <w:r>
        <w:rPr>
          <w:noProof/>
        </w:rPr>
        <w:t>Business Data Model (BDM)</w:t>
      </w:r>
      <w:r>
        <w:rPr>
          <w:noProof/>
        </w:rPr>
        <w:tab/>
      </w:r>
      <w:r>
        <w:rPr>
          <w:noProof/>
        </w:rPr>
        <w:fldChar w:fldCharType="begin"/>
      </w:r>
      <w:r>
        <w:rPr>
          <w:noProof/>
        </w:rPr>
        <w:instrText xml:space="preserve"> PAGEREF _Toc414635481 \h </w:instrText>
      </w:r>
      <w:r>
        <w:rPr>
          <w:noProof/>
        </w:rPr>
      </w:r>
      <w:r>
        <w:rPr>
          <w:noProof/>
        </w:rPr>
        <w:fldChar w:fldCharType="separate"/>
      </w:r>
      <w:r>
        <w:rPr>
          <w:noProof/>
        </w:rPr>
        <w:t>114</w:t>
      </w:r>
      <w:r>
        <w:rPr>
          <w:noProof/>
        </w:rPr>
        <w:fldChar w:fldCharType="end"/>
      </w:r>
    </w:p>
    <w:p w:rsidR="00986D2A" w:rsidRDefault="00986D2A">
      <w:pPr>
        <w:pStyle w:val="TOC1"/>
        <w:tabs>
          <w:tab w:val="left" w:pos="864"/>
        </w:tabs>
        <w:rPr>
          <w:rFonts w:asciiTheme="minorHAnsi" w:eastAsiaTheme="minorEastAsia" w:hAnsiTheme="minorHAnsi" w:cstheme="minorBidi"/>
          <w:noProof/>
          <w:sz w:val="22"/>
          <w:szCs w:val="22"/>
        </w:rPr>
      </w:pPr>
      <w:r w:rsidRPr="004140A9">
        <w:rPr>
          <w:noProof/>
          <w:color w:val="000000"/>
          <w14:scene3d>
            <w14:camera w14:prst="orthographicFront"/>
            <w14:lightRig w14:rig="threePt" w14:dir="t">
              <w14:rot w14:lat="0" w14:lon="0" w14:rev="0"/>
            </w14:lightRig>
          </w14:scene3d>
        </w:rPr>
        <w:t>14.</w:t>
      </w:r>
      <w:r>
        <w:rPr>
          <w:rFonts w:asciiTheme="minorHAnsi" w:eastAsiaTheme="minorEastAsia" w:hAnsiTheme="minorHAnsi" w:cstheme="minorBidi"/>
          <w:noProof/>
          <w:sz w:val="22"/>
          <w:szCs w:val="22"/>
        </w:rPr>
        <w:tab/>
      </w:r>
      <w:r>
        <w:rPr>
          <w:noProof/>
        </w:rPr>
        <w:t>OTM 6.2.5 – New Interface Mechanism – Direct XML Insert</w:t>
      </w:r>
      <w:r>
        <w:rPr>
          <w:noProof/>
        </w:rPr>
        <w:tab/>
      </w:r>
      <w:r>
        <w:rPr>
          <w:noProof/>
        </w:rPr>
        <w:fldChar w:fldCharType="begin"/>
      </w:r>
      <w:r>
        <w:rPr>
          <w:noProof/>
        </w:rPr>
        <w:instrText xml:space="preserve"> PAGEREF _Toc414635482 \h </w:instrText>
      </w:r>
      <w:r>
        <w:rPr>
          <w:noProof/>
        </w:rPr>
      </w:r>
      <w:r>
        <w:rPr>
          <w:noProof/>
        </w:rPr>
        <w:fldChar w:fldCharType="separate"/>
      </w:r>
      <w:r>
        <w:rPr>
          <w:noProof/>
        </w:rPr>
        <w:t>115</w:t>
      </w:r>
      <w:r>
        <w:rPr>
          <w:noProof/>
        </w:rPr>
        <w:fldChar w:fldCharType="end"/>
      </w:r>
    </w:p>
    <w:p w:rsidR="00986D2A" w:rsidRDefault="00986D2A">
      <w:pPr>
        <w:pStyle w:val="TOC3"/>
        <w:rPr>
          <w:rFonts w:asciiTheme="minorHAnsi" w:eastAsiaTheme="minorEastAsia" w:hAnsiTheme="minorHAnsi" w:cstheme="minorBidi"/>
          <w:noProof/>
          <w:sz w:val="22"/>
          <w:szCs w:val="22"/>
        </w:rPr>
      </w:pPr>
      <w:r>
        <w:rPr>
          <w:noProof/>
        </w:rPr>
        <w:t>14.1.1</w:t>
      </w:r>
      <w:r>
        <w:rPr>
          <w:rFonts w:asciiTheme="minorHAnsi" w:eastAsiaTheme="minorEastAsia" w:hAnsiTheme="minorHAnsi" w:cstheme="minorBidi"/>
          <w:noProof/>
          <w:sz w:val="22"/>
          <w:szCs w:val="22"/>
        </w:rPr>
        <w:tab/>
      </w:r>
      <w:r>
        <w:rPr>
          <w:noProof/>
        </w:rPr>
        <w:t>Internal Processing of Direct XML</w:t>
      </w:r>
      <w:r>
        <w:rPr>
          <w:noProof/>
        </w:rPr>
        <w:tab/>
      </w:r>
      <w:r>
        <w:rPr>
          <w:noProof/>
        </w:rPr>
        <w:fldChar w:fldCharType="begin"/>
      </w:r>
      <w:r>
        <w:rPr>
          <w:noProof/>
        </w:rPr>
        <w:instrText xml:space="preserve"> PAGEREF _Toc414635483 \h </w:instrText>
      </w:r>
      <w:r>
        <w:rPr>
          <w:noProof/>
        </w:rPr>
      </w:r>
      <w:r>
        <w:rPr>
          <w:noProof/>
        </w:rPr>
        <w:fldChar w:fldCharType="separate"/>
      </w:r>
      <w:r>
        <w:rPr>
          <w:noProof/>
        </w:rPr>
        <w:t>116</w:t>
      </w:r>
      <w:r>
        <w:rPr>
          <w:noProof/>
        </w:rPr>
        <w:fldChar w:fldCharType="end"/>
      </w:r>
    </w:p>
    <w:p w:rsidR="00986D2A" w:rsidRDefault="00986D2A">
      <w:pPr>
        <w:pStyle w:val="TOC3"/>
        <w:rPr>
          <w:rFonts w:asciiTheme="minorHAnsi" w:eastAsiaTheme="minorEastAsia" w:hAnsiTheme="minorHAnsi" w:cstheme="minorBidi"/>
          <w:noProof/>
          <w:sz w:val="22"/>
          <w:szCs w:val="22"/>
        </w:rPr>
      </w:pPr>
      <w:r>
        <w:rPr>
          <w:noProof/>
        </w:rPr>
        <w:t>14.1.2</w:t>
      </w:r>
      <w:r>
        <w:rPr>
          <w:rFonts w:asciiTheme="minorHAnsi" w:eastAsiaTheme="minorEastAsia" w:hAnsiTheme="minorHAnsi" w:cstheme="minorBidi"/>
          <w:noProof/>
          <w:sz w:val="22"/>
          <w:szCs w:val="22"/>
        </w:rPr>
        <w:tab/>
      </w:r>
      <w:r>
        <w:rPr>
          <w:noProof/>
        </w:rPr>
        <w:t>Proof of Concept for the Direct XML Insert approach</w:t>
      </w:r>
      <w:r>
        <w:rPr>
          <w:noProof/>
        </w:rPr>
        <w:tab/>
      </w:r>
      <w:r>
        <w:rPr>
          <w:noProof/>
        </w:rPr>
        <w:fldChar w:fldCharType="begin"/>
      </w:r>
      <w:r>
        <w:rPr>
          <w:noProof/>
        </w:rPr>
        <w:instrText xml:space="preserve"> PAGEREF _Toc414635484 \h </w:instrText>
      </w:r>
      <w:r>
        <w:rPr>
          <w:noProof/>
        </w:rPr>
      </w:r>
      <w:r>
        <w:rPr>
          <w:noProof/>
        </w:rPr>
        <w:fldChar w:fldCharType="separate"/>
      </w:r>
      <w:r>
        <w:rPr>
          <w:noProof/>
        </w:rPr>
        <w:t>117</w:t>
      </w:r>
      <w:r>
        <w:rPr>
          <w:noProof/>
        </w:rPr>
        <w:fldChar w:fldCharType="end"/>
      </w:r>
    </w:p>
    <w:p w:rsidR="00F3321F" w:rsidRPr="00BD7CBD" w:rsidRDefault="00F3321F" w:rsidP="00F3321F">
      <w:pPr>
        <w:rPr>
          <w:lang w:eastAsia="en-US"/>
        </w:rPr>
      </w:pPr>
      <w:r w:rsidRPr="00BD7CBD">
        <w:rPr>
          <w:lang w:eastAsia="en-US"/>
        </w:rPr>
        <w:fldChar w:fldCharType="end"/>
      </w:r>
    </w:p>
    <w:p w:rsidR="00F3321F" w:rsidRPr="00BD7CBD" w:rsidRDefault="00F3321F" w:rsidP="00F3321F">
      <w:pPr>
        <w:pStyle w:val="BodyText"/>
        <w:rPr>
          <w:rFonts w:ascii="Tw Cen MT" w:hAnsi="Tw Cen MT"/>
        </w:rPr>
      </w:pPr>
      <w:r w:rsidRPr="00BD7CBD">
        <w:rPr>
          <w:rFonts w:ascii="Tw Cen MT" w:hAnsi="Tw Cen MT"/>
        </w:rPr>
        <w:br w:type="page"/>
      </w:r>
    </w:p>
    <w:p w:rsidR="00F3321F" w:rsidRPr="00BD7CBD" w:rsidRDefault="00F3321F" w:rsidP="00F3321F">
      <w:pPr>
        <w:pStyle w:val="Heading114pt"/>
        <w:rPr>
          <w:rFonts w:ascii="Tw Cen MT" w:hAnsi="Tw Cen MT"/>
        </w:rPr>
      </w:pPr>
      <w:bookmarkStart w:id="2" w:name="_Toc176747315"/>
      <w:bookmarkStart w:id="3" w:name="_Toc414635391"/>
      <w:bookmarkStart w:id="4" w:name="_Toc456598586"/>
      <w:bookmarkStart w:id="5" w:name="_Toc456600917"/>
      <w:r w:rsidRPr="00BD7CBD">
        <w:rPr>
          <w:rFonts w:ascii="Tw Cen MT" w:hAnsi="Tw Cen MT"/>
        </w:rPr>
        <w:lastRenderedPageBreak/>
        <w:t>Introduction</w:t>
      </w:r>
      <w:bookmarkEnd w:id="2"/>
      <w:bookmarkEnd w:id="3"/>
    </w:p>
    <w:p w:rsidR="00F3321F" w:rsidRPr="00BD7CBD" w:rsidRDefault="00F3321F" w:rsidP="00F3321F">
      <w:pPr>
        <w:pStyle w:val="Heading114pt"/>
        <w:numPr>
          <w:ilvl w:val="0"/>
          <w:numId w:val="0"/>
        </w:numPr>
        <w:rPr>
          <w:rFonts w:ascii="Tw Cen MT" w:hAnsi="Tw Cen MT"/>
        </w:rPr>
      </w:pPr>
    </w:p>
    <w:p w:rsidR="00F3321F" w:rsidRPr="00BD7CBD" w:rsidRDefault="00F3321F" w:rsidP="00F3321F">
      <w:pPr>
        <w:autoSpaceDE w:val="0"/>
        <w:autoSpaceDN w:val="0"/>
        <w:adjustRightInd w:val="0"/>
        <w:ind w:left="720"/>
        <w:rPr>
          <w:szCs w:val="20"/>
        </w:rPr>
      </w:pPr>
      <w:r w:rsidRPr="00BD7CBD">
        <w:rPr>
          <w:szCs w:val="20"/>
        </w:rPr>
        <w:t>The Solution Architecture Document (commonly called the SAD, and previously referred to as the Software Architecture Document) is owned by the project architect. The SAD will be created in collaboration with other project stakeholders involved in making technology decisions. This document will capture the overall technical direction and evolution of the system’s architecture in multiple views and will act as a contract between the project architect and the project team.</w:t>
      </w:r>
    </w:p>
    <w:p w:rsidR="00F3321F" w:rsidRPr="00BD7CBD" w:rsidRDefault="00F3321F" w:rsidP="00F3321F">
      <w:pPr>
        <w:pStyle w:val="Heading114pt"/>
        <w:numPr>
          <w:ilvl w:val="0"/>
          <w:numId w:val="0"/>
        </w:numPr>
        <w:rPr>
          <w:rFonts w:ascii="Tw Cen MT" w:hAnsi="Tw Cen MT"/>
        </w:rPr>
      </w:pPr>
    </w:p>
    <w:p w:rsidR="00F3321F" w:rsidRPr="00BD7CBD" w:rsidRDefault="00F3321F" w:rsidP="00F3321F">
      <w:pPr>
        <w:pStyle w:val="Heading212pt"/>
        <w:rPr>
          <w:rFonts w:ascii="Tw Cen MT" w:hAnsi="Tw Cen MT"/>
        </w:rPr>
      </w:pPr>
      <w:bookmarkStart w:id="6" w:name="_Toc176747316"/>
      <w:bookmarkStart w:id="7" w:name="_Toc414635392"/>
      <w:r w:rsidRPr="00BD7CBD">
        <w:rPr>
          <w:rFonts w:ascii="Tw Cen MT" w:hAnsi="Tw Cen MT"/>
        </w:rPr>
        <w:t>Purpose</w:t>
      </w:r>
      <w:bookmarkEnd w:id="6"/>
      <w:bookmarkEnd w:id="7"/>
    </w:p>
    <w:p w:rsidR="00F3321F" w:rsidRPr="00BD7CBD" w:rsidRDefault="00F3321F" w:rsidP="00F3321F">
      <w:pPr>
        <w:autoSpaceDE w:val="0"/>
        <w:autoSpaceDN w:val="0"/>
        <w:adjustRightInd w:val="0"/>
        <w:ind w:left="720"/>
        <w:rPr>
          <w:szCs w:val="20"/>
        </w:rPr>
      </w:pPr>
      <w:r w:rsidRPr="00BD7CBD">
        <w:rPr>
          <w:szCs w:val="20"/>
        </w:rPr>
        <w:t>The Solution Architecture Document provides a comprehensive architectural overview of the system by using a number of different architectural views to depict different aspects of the system. It is intended to capture and convey the significant architectural decisions which have been made on the system.</w:t>
      </w:r>
    </w:p>
    <w:p w:rsidR="00F3321F" w:rsidRPr="00BD7CBD" w:rsidRDefault="00F3321F" w:rsidP="00F3321F">
      <w:pPr>
        <w:autoSpaceDE w:val="0"/>
        <w:autoSpaceDN w:val="0"/>
        <w:adjustRightInd w:val="0"/>
        <w:rPr>
          <w:szCs w:val="20"/>
        </w:rPr>
      </w:pPr>
    </w:p>
    <w:p w:rsidR="00F3321F" w:rsidRPr="00BD7CBD" w:rsidRDefault="00F3321F" w:rsidP="00F3321F">
      <w:pPr>
        <w:pStyle w:val="Heading212pt"/>
        <w:rPr>
          <w:rFonts w:ascii="Tw Cen MT" w:hAnsi="Tw Cen MT"/>
        </w:rPr>
      </w:pPr>
      <w:bookmarkStart w:id="8" w:name="_Toc176747317"/>
      <w:bookmarkStart w:id="9" w:name="_Toc414635393"/>
      <w:r w:rsidRPr="00BD7CBD">
        <w:rPr>
          <w:rFonts w:ascii="Tw Cen MT" w:hAnsi="Tw Cen MT"/>
        </w:rPr>
        <w:t>Scope</w:t>
      </w:r>
      <w:bookmarkEnd w:id="8"/>
      <w:bookmarkEnd w:id="9"/>
    </w:p>
    <w:p w:rsidR="00F3321F" w:rsidRPr="00BD7CBD" w:rsidRDefault="00F3321F" w:rsidP="00F3321F">
      <w:pPr>
        <w:pStyle w:val="BodyText"/>
        <w:rPr>
          <w:rFonts w:ascii="Tw Cen MT" w:hAnsi="Tw Cen MT"/>
        </w:rPr>
      </w:pPr>
      <w:r w:rsidRPr="00BD7CBD">
        <w:rPr>
          <w:rFonts w:ascii="Tw Cen MT" w:hAnsi="Tw Cen MT"/>
        </w:rPr>
        <w:t xml:space="preserve">The scope of the Solution Architecture Document is specific to those Blueprint projects that will be implementing a software solution.  The SAD will begin in the Inception Phase and evolve throughout the development lifecycle through the Elaboration Phase.  </w:t>
      </w:r>
    </w:p>
    <w:p w:rsidR="00F3321F" w:rsidRPr="00BD7CBD" w:rsidRDefault="00F3321F" w:rsidP="00F3321F">
      <w:pPr>
        <w:pStyle w:val="BodyText"/>
        <w:rPr>
          <w:rFonts w:ascii="Tw Cen MT" w:hAnsi="Tw Cen MT"/>
        </w:rPr>
      </w:pPr>
      <w:r w:rsidRPr="00BD7CBD">
        <w:rPr>
          <w:rFonts w:ascii="Tw Cen MT" w:hAnsi="Tw Cen MT"/>
        </w:rPr>
        <w:t>During the Inception Phase, this document will only address technical feasibility and capture multiple high level technical options that are called “solution scenarios” (sections 2-5).</w:t>
      </w:r>
    </w:p>
    <w:p w:rsidR="00F3321F" w:rsidRDefault="00F3321F" w:rsidP="00F3321F">
      <w:pPr>
        <w:pStyle w:val="BodyText"/>
        <w:rPr>
          <w:rFonts w:ascii="Tw Cen MT" w:hAnsi="Tw Cen MT"/>
        </w:rPr>
      </w:pPr>
      <w:r w:rsidRPr="00BD7CBD">
        <w:rPr>
          <w:rFonts w:ascii="Tw Cen MT" w:hAnsi="Tw Cen MT"/>
        </w:rPr>
        <w:t>Overall, the Solution Architecture Document will evolve as the solution scenarios transform into candidate architecture and finally solidify into solution architecture. This document will be updated throughout the development lifecycle.</w:t>
      </w:r>
    </w:p>
    <w:p w:rsidR="002D3F1E" w:rsidRDefault="002A768D" w:rsidP="00F3321F">
      <w:pPr>
        <w:pStyle w:val="BodyText"/>
        <w:rPr>
          <w:rFonts w:ascii="Tw Cen MT" w:hAnsi="Tw Cen MT"/>
        </w:rPr>
      </w:pPr>
      <w:r>
        <w:rPr>
          <w:rFonts w:ascii="Tw Cen MT" w:hAnsi="Tw Cen MT"/>
        </w:rPr>
        <w:t xml:space="preserve">The FPR project </w:t>
      </w:r>
      <w:r w:rsidR="002D3F1E">
        <w:rPr>
          <w:rFonts w:ascii="Tw Cen MT" w:hAnsi="Tw Cen MT"/>
        </w:rPr>
        <w:t>will be delivered in three releases</w:t>
      </w:r>
      <w:r w:rsidR="00532A01">
        <w:rPr>
          <w:rFonts w:ascii="Tw Cen MT" w:hAnsi="Tw Cen MT"/>
        </w:rPr>
        <w:t>:</w:t>
      </w:r>
      <w:r w:rsidR="002D3F1E">
        <w:rPr>
          <w:rFonts w:ascii="Tw Cen MT" w:hAnsi="Tw Cen MT"/>
        </w:rPr>
        <w:t xml:space="preserve"> </w:t>
      </w:r>
      <w:r w:rsidR="00532A01">
        <w:rPr>
          <w:rFonts w:ascii="Tw Cen MT" w:hAnsi="Tw Cen MT"/>
        </w:rPr>
        <w:t xml:space="preserve"> Marine, TRE and </w:t>
      </w:r>
      <w:r w:rsidR="00405D1D">
        <w:rPr>
          <w:rFonts w:ascii="Tw Cen MT" w:hAnsi="Tw Cen MT"/>
        </w:rPr>
        <w:t>Internet-Facing</w:t>
      </w:r>
      <w:r w:rsidR="00532A01">
        <w:rPr>
          <w:rFonts w:ascii="Tw Cen MT" w:hAnsi="Tw Cen MT"/>
        </w:rPr>
        <w:t xml:space="preserve"> B2B.</w:t>
      </w:r>
    </w:p>
    <w:p w:rsidR="00532A01" w:rsidRDefault="002A768D" w:rsidP="00F3321F">
      <w:pPr>
        <w:pStyle w:val="BodyText"/>
        <w:rPr>
          <w:rFonts w:ascii="Tw Cen MT" w:hAnsi="Tw Cen MT"/>
        </w:rPr>
      </w:pPr>
      <w:r>
        <w:rPr>
          <w:rFonts w:ascii="Tw Cen MT" w:hAnsi="Tw Cen MT"/>
        </w:rPr>
        <w:t>Th</w:t>
      </w:r>
      <w:r w:rsidR="00532A01">
        <w:rPr>
          <w:rFonts w:ascii="Tw Cen MT" w:hAnsi="Tw Cen MT"/>
        </w:rPr>
        <w:t xml:space="preserve">e Marine Release will deliver the ability to track and to plan for shipments imported using marine carriers. </w:t>
      </w:r>
    </w:p>
    <w:p w:rsidR="00532A01" w:rsidRDefault="00532A01" w:rsidP="00F3321F">
      <w:pPr>
        <w:pStyle w:val="BodyText"/>
        <w:rPr>
          <w:rFonts w:ascii="Tw Cen MT" w:hAnsi="Tw Cen MT"/>
        </w:rPr>
      </w:pPr>
      <w:r>
        <w:rPr>
          <w:rFonts w:ascii="Tw Cen MT" w:hAnsi="Tw Cen MT"/>
        </w:rPr>
        <w:t xml:space="preserve">The TRE (Truck, Rail, </w:t>
      </w:r>
      <w:r w:rsidR="00361ED6">
        <w:rPr>
          <w:rFonts w:ascii="Tw Cen MT" w:hAnsi="Tw Cen MT"/>
        </w:rPr>
        <w:t>and Export</w:t>
      </w:r>
      <w:r>
        <w:rPr>
          <w:rFonts w:ascii="Tw Cen MT" w:hAnsi="Tw Cen MT"/>
        </w:rPr>
        <w:t xml:space="preserve">) </w:t>
      </w:r>
      <w:r w:rsidR="00361ED6">
        <w:rPr>
          <w:rFonts w:ascii="Tw Cen MT" w:hAnsi="Tw Cen MT"/>
        </w:rPr>
        <w:t xml:space="preserve">Release </w:t>
      </w:r>
      <w:r>
        <w:rPr>
          <w:rFonts w:ascii="Tw Cen MT" w:hAnsi="Tw Cen MT"/>
        </w:rPr>
        <w:t>will deliver the full FPR system using the current B2B interfaces.</w:t>
      </w:r>
    </w:p>
    <w:p w:rsidR="00361ED6" w:rsidRDefault="00361ED6" w:rsidP="00F3321F">
      <w:pPr>
        <w:pStyle w:val="BodyText"/>
        <w:rPr>
          <w:rFonts w:ascii="Tw Cen MT" w:hAnsi="Tw Cen MT"/>
        </w:rPr>
      </w:pPr>
      <w:r>
        <w:rPr>
          <w:rFonts w:ascii="Tw Cen MT" w:hAnsi="Tw Cen MT"/>
        </w:rPr>
        <w:t xml:space="preserve">The </w:t>
      </w:r>
      <w:r w:rsidR="00405D1D">
        <w:rPr>
          <w:rFonts w:ascii="Tw Cen MT" w:hAnsi="Tw Cen MT"/>
        </w:rPr>
        <w:t>Internet-Facing</w:t>
      </w:r>
      <w:r>
        <w:rPr>
          <w:rFonts w:ascii="Tw Cen MT" w:hAnsi="Tw Cen MT"/>
        </w:rPr>
        <w:t xml:space="preserve"> B2B release will deliver the ability </w:t>
      </w:r>
      <w:r w:rsidR="00807E73">
        <w:rPr>
          <w:rFonts w:ascii="Tw Cen MT" w:hAnsi="Tw Cen MT"/>
        </w:rPr>
        <w:t xml:space="preserve">for </w:t>
      </w:r>
      <w:r>
        <w:rPr>
          <w:rFonts w:ascii="Tw Cen MT" w:hAnsi="Tw Cen MT"/>
        </w:rPr>
        <w:t>FPR business partners to access shipping information and report shipping status updates via the internet.</w:t>
      </w:r>
    </w:p>
    <w:p w:rsidR="002A768D" w:rsidRPr="002A768D" w:rsidRDefault="002A768D" w:rsidP="00F3321F">
      <w:pPr>
        <w:pStyle w:val="BodyText"/>
        <w:rPr>
          <w:rFonts w:ascii="Tw Cen MT" w:hAnsi="Tw Cen MT"/>
        </w:rPr>
      </w:pPr>
      <w:r>
        <w:rPr>
          <w:rFonts w:ascii="Tw Cen MT" w:hAnsi="Tw Cen MT"/>
        </w:rPr>
        <w:t xml:space="preserve">This document addresses the entire FPR Project. </w:t>
      </w:r>
      <w:r w:rsidR="00807E73">
        <w:rPr>
          <w:rFonts w:ascii="Tw Cen MT" w:hAnsi="Tw Cen MT"/>
        </w:rPr>
        <w:t xml:space="preserve"> </w:t>
      </w:r>
      <w:r>
        <w:rPr>
          <w:rFonts w:ascii="Tw Cen MT" w:hAnsi="Tw Cen MT"/>
        </w:rPr>
        <w:t>Areas of the document that are</w:t>
      </w:r>
      <w:r w:rsidR="000F6BD7">
        <w:rPr>
          <w:rFonts w:ascii="Tw Cen MT" w:hAnsi="Tw Cen MT"/>
        </w:rPr>
        <w:t>n’t</w:t>
      </w:r>
      <w:r>
        <w:rPr>
          <w:rFonts w:ascii="Tw Cen MT" w:hAnsi="Tw Cen MT"/>
        </w:rPr>
        <w:t xml:space="preserve"> relevant </w:t>
      </w:r>
      <w:r w:rsidR="000F6BD7">
        <w:rPr>
          <w:rFonts w:ascii="Tw Cen MT" w:hAnsi="Tw Cen MT"/>
        </w:rPr>
        <w:t xml:space="preserve">until </w:t>
      </w:r>
      <w:r w:rsidR="00361ED6">
        <w:rPr>
          <w:rFonts w:ascii="Tw Cen MT" w:hAnsi="Tw Cen MT"/>
        </w:rPr>
        <w:t xml:space="preserve">the TRE or </w:t>
      </w:r>
      <w:r w:rsidR="00405D1D">
        <w:rPr>
          <w:rFonts w:ascii="Tw Cen MT" w:hAnsi="Tw Cen MT"/>
        </w:rPr>
        <w:t>Internet-Facing</w:t>
      </w:r>
      <w:r w:rsidR="00361ED6">
        <w:rPr>
          <w:rFonts w:ascii="Tw Cen MT" w:hAnsi="Tw Cen MT"/>
        </w:rPr>
        <w:t xml:space="preserve"> B2B releases will be identified</w:t>
      </w:r>
      <w:r w:rsidR="000F6BD7">
        <w:rPr>
          <w:rFonts w:ascii="Tw Cen MT" w:hAnsi="Tw Cen MT"/>
        </w:rPr>
        <w:t xml:space="preserve"> with </w:t>
      </w:r>
      <w:r w:rsidR="00782522" w:rsidRPr="000F6BD7">
        <w:rPr>
          <w:rFonts w:ascii="Tw Cen MT" w:hAnsi="Tw Cen MT"/>
          <w:noProof/>
        </w:rPr>
        <w:drawing>
          <wp:inline distT="0" distB="0" distL="0" distR="0">
            <wp:extent cx="1322705" cy="262890"/>
            <wp:effectExtent l="0" t="0" r="0"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2705" cy="262890"/>
                    </a:xfrm>
                    <a:prstGeom prst="rect">
                      <a:avLst/>
                    </a:prstGeom>
                    <a:noFill/>
                    <a:ln>
                      <a:noFill/>
                    </a:ln>
                  </pic:spPr>
                </pic:pic>
              </a:graphicData>
            </a:graphic>
          </wp:inline>
        </w:drawing>
      </w:r>
      <w:r w:rsidR="000F6BD7">
        <w:rPr>
          <w:rFonts w:ascii="Tw Cen MT" w:hAnsi="Tw Cen MT"/>
        </w:rPr>
        <w:t xml:space="preserve"> </w:t>
      </w:r>
      <w:r w:rsidR="00807E73">
        <w:rPr>
          <w:rFonts w:ascii="Tw Cen MT" w:hAnsi="Tw Cen MT"/>
        </w:rPr>
        <w:t xml:space="preserve">or </w:t>
      </w:r>
      <w:r w:rsidR="00782522" w:rsidRPr="000F6BD7">
        <w:rPr>
          <w:rFonts w:ascii="Tw Cen MT" w:hAnsi="Tw Cen MT"/>
          <w:noProof/>
        </w:rPr>
        <w:drawing>
          <wp:inline distT="0" distB="0" distL="0" distR="0">
            <wp:extent cx="1342390" cy="281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2390" cy="281940"/>
                    </a:xfrm>
                    <a:prstGeom prst="rect">
                      <a:avLst/>
                    </a:prstGeom>
                    <a:noFill/>
                    <a:ln>
                      <a:noFill/>
                    </a:ln>
                  </pic:spPr>
                </pic:pic>
              </a:graphicData>
            </a:graphic>
          </wp:inline>
        </w:drawing>
      </w:r>
      <w:r w:rsidR="000F6BD7">
        <w:rPr>
          <w:rFonts w:ascii="Tw Cen MT" w:hAnsi="Tw Cen MT"/>
        </w:rPr>
        <w:t>.</w:t>
      </w:r>
    </w:p>
    <w:p w:rsidR="00F3321F" w:rsidRPr="00BD7CBD" w:rsidRDefault="00F3321F" w:rsidP="00F3321F">
      <w:pPr>
        <w:autoSpaceDE w:val="0"/>
        <w:autoSpaceDN w:val="0"/>
        <w:adjustRightInd w:val="0"/>
        <w:rPr>
          <w:szCs w:val="20"/>
        </w:rPr>
      </w:pPr>
    </w:p>
    <w:p w:rsidR="00F3321F" w:rsidRPr="00BD7CBD" w:rsidRDefault="00A44881" w:rsidP="00F3321F">
      <w:pPr>
        <w:pStyle w:val="Heading212pt"/>
        <w:rPr>
          <w:rFonts w:ascii="Tw Cen MT" w:hAnsi="Tw Cen MT"/>
        </w:rPr>
      </w:pPr>
      <w:bookmarkStart w:id="10" w:name="_Toc176747318"/>
      <w:r>
        <w:rPr>
          <w:rFonts w:ascii="Tw Cen MT" w:hAnsi="Tw Cen MT"/>
        </w:rPr>
        <w:br w:type="page"/>
      </w:r>
      <w:bookmarkStart w:id="11" w:name="_Toc414635394"/>
      <w:r w:rsidR="00F3321F" w:rsidRPr="00BD7CBD">
        <w:rPr>
          <w:rFonts w:ascii="Tw Cen MT" w:hAnsi="Tw Cen MT"/>
        </w:rPr>
        <w:lastRenderedPageBreak/>
        <w:t>Problem Statement</w:t>
      </w:r>
      <w:bookmarkEnd w:id="10"/>
      <w:bookmarkEnd w:id="11"/>
    </w:p>
    <w:p w:rsidR="00F3321F" w:rsidRPr="00BD7CBD" w:rsidRDefault="00F3321F" w:rsidP="00F3321F">
      <w:pPr>
        <w:ind w:left="720"/>
      </w:pPr>
    </w:p>
    <w:p w:rsidR="00F3321F" w:rsidRPr="00BD7CBD" w:rsidRDefault="00F3321F" w:rsidP="00F3321F">
      <w:pPr>
        <w:ind w:left="720"/>
      </w:pPr>
      <w:r w:rsidRPr="00BD7CBD">
        <w:t>The Freight Paym</w:t>
      </w:r>
      <w:r w:rsidR="00405D1D">
        <w:t>ent and Routing function at TMS is</w:t>
      </w:r>
      <w:r w:rsidR="00807E73">
        <w:t xml:space="preserve"> </w:t>
      </w:r>
      <w:r w:rsidRPr="00BD7CBD">
        <w:t>comprise</w:t>
      </w:r>
      <w:r w:rsidR="00405D1D">
        <w:t xml:space="preserve">d of </w:t>
      </w:r>
      <w:r w:rsidRPr="00BD7CBD">
        <w:t xml:space="preserve">all the activities required in the vehicle supply chain to move vehicles from plants to dealers. This includes functions such as: </w:t>
      </w:r>
    </w:p>
    <w:p w:rsidR="00F3321F" w:rsidRPr="00BD7CBD" w:rsidRDefault="00F3321F" w:rsidP="007C403F">
      <w:pPr>
        <w:numPr>
          <w:ilvl w:val="0"/>
          <w:numId w:val="16"/>
        </w:numPr>
      </w:pPr>
      <w:r w:rsidRPr="00BD7CBD">
        <w:t>Carrier Rate Management</w:t>
      </w:r>
    </w:p>
    <w:p w:rsidR="00F3321F" w:rsidRPr="00BD7CBD" w:rsidRDefault="00F3321F" w:rsidP="007C403F">
      <w:pPr>
        <w:numPr>
          <w:ilvl w:val="0"/>
          <w:numId w:val="16"/>
        </w:numPr>
      </w:pPr>
      <w:r w:rsidRPr="00BD7CBD">
        <w:t>Carrier/Route Planning</w:t>
      </w:r>
    </w:p>
    <w:p w:rsidR="00F3321F" w:rsidRPr="00BD7CBD" w:rsidRDefault="00F3321F" w:rsidP="007C403F">
      <w:pPr>
        <w:numPr>
          <w:ilvl w:val="0"/>
          <w:numId w:val="16"/>
        </w:numPr>
      </w:pPr>
      <w:r w:rsidRPr="00BD7CBD">
        <w:t>Route Management</w:t>
      </w:r>
    </w:p>
    <w:p w:rsidR="00F3321F" w:rsidRPr="00BD7CBD" w:rsidRDefault="00F3321F" w:rsidP="007C403F">
      <w:pPr>
        <w:numPr>
          <w:ilvl w:val="0"/>
          <w:numId w:val="16"/>
        </w:numPr>
      </w:pPr>
      <w:r w:rsidRPr="00BD7CBD">
        <w:t xml:space="preserve">Vehicle Tracking </w:t>
      </w:r>
    </w:p>
    <w:p w:rsidR="00F3321F" w:rsidRPr="00BD7CBD" w:rsidRDefault="00F3321F" w:rsidP="007C403F">
      <w:pPr>
        <w:numPr>
          <w:ilvl w:val="0"/>
          <w:numId w:val="16"/>
        </w:numPr>
      </w:pPr>
      <w:r w:rsidRPr="00BD7CBD">
        <w:t>Freight Audit and Payment</w:t>
      </w:r>
    </w:p>
    <w:p w:rsidR="00F3321F" w:rsidRPr="00BD7CBD" w:rsidRDefault="00F3321F" w:rsidP="007C403F">
      <w:pPr>
        <w:numPr>
          <w:ilvl w:val="0"/>
          <w:numId w:val="16"/>
        </w:numPr>
      </w:pPr>
      <w:r w:rsidRPr="00BD7CBD">
        <w:t>Carrier and Route Performance Tracking</w:t>
      </w:r>
    </w:p>
    <w:p w:rsidR="00F3321F" w:rsidRPr="00BD7CBD" w:rsidRDefault="00F3321F" w:rsidP="007C403F">
      <w:pPr>
        <w:numPr>
          <w:ilvl w:val="0"/>
          <w:numId w:val="16"/>
        </w:numPr>
      </w:pPr>
      <w:r w:rsidRPr="00BD7CBD">
        <w:t>Reporting and Analysis</w:t>
      </w:r>
      <w:r w:rsidRPr="00BD7CBD">
        <w:tab/>
      </w:r>
    </w:p>
    <w:p w:rsidR="00F3321F" w:rsidRPr="00BD7CBD" w:rsidRDefault="00F3321F" w:rsidP="007C403F">
      <w:pPr>
        <w:numPr>
          <w:ilvl w:val="0"/>
          <w:numId w:val="16"/>
        </w:numPr>
      </w:pPr>
      <w:r w:rsidRPr="00BD7CBD">
        <w:t xml:space="preserve">Monthly Vessel Voyage Forecast  </w:t>
      </w:r>
    </w:p>
    <w:p w:rsidR="00F3321F" w:rsidRPr="00BD7CBD" w:rsidRDefault="00F3321F" w:rsidP="007C403F">
      <w:pPr>
        <w:numPr>
          <w:ilvl w:val="0"/>
          <w:numId w:val="16"/>
        </w:numPr>
      </w:pPr>
      <w:r w:rsidRPr="00BD7CBD">
        <w:t>Vessel Voyage Forecast Maintenance</w:t>
      </w:r>
    </w:p>
    <w:p w:rsidR="00F3321F" w:rsidRPr="00BD7CBD" w:rsidRDefault="00807E73" w:rsidP="007C403F">
      <w:pPr>
        <w:numPr>
          <w:ilvl w:val="0"/>
          <w:numId w:val="16"/>
        </w:numPr>
      </w:pPr>
      <w:r>
        <w:t xml:space="preserve">Dealer </w:t>
      </w:r>
      <w:r w:rsidR="00F3321F" w:rsidRPr="00BD7CBD">
        <w:t>ETA (Estimated Time of Arriv</w:t>
      </w:r>
      <w:r>
        <w:t xml:space="preserve">al)  </w:t>
      </w:r>
    </w:p>
    <w:p w:rsidR="00F3321F" w:rsidRPr="00BD7CBD" w:rsidRDefault="00F3321F" w:rsidP="00F3321F">
      <w:pPr>
        <w:ind w:left="921"/>
      </w:pPr>
    </w:p>
    <w:p w:rsidR="00405D1D" w:rsidRDefault="00405D1D" w:rsidP="00F3321F">
      <w:pPr>
        <w:ind w:left="720"/>
      </w:pPr>
    </w:p>
    <w:p w:rsidR="00F3321F" w:rsidRPr="00BD7CBD" w:rsidRDefault="00F3321F" w:rsidP="00F3321F">
      <w:pPr>
        <w:ind w:left="720"/>
      </w:pPr>
      <w:r w:rsidRPr="00BD7CBD">
        <w:t xml:space="preserve">The current Toyota Logistics Services (TLS) Routing and Freight Payment functionality was implemented in 1983 for few specific distribution paths, such as only one primary route to deliver a </w:t>
      </w:r>
      <w:r w:rsidR="00405D1D">
        <w:t>vehicle</w:t>
      </w:r>
      <w:r w:rsidRPr="00BD7CBD">
        <w:t xml:space="preserve"> to a dealer. As the company has grown from an ‘import’ company to one with North America</w:t>
      </w:r>
      <w:r w:rsidR="00405D1D">
        <w:t>n</w:t>
      </w:r>
      <w:r w:rsidRPr="00BD7CBD">
        <w:t xml:space="preserve"> production</w:t>
      </w:r>
      <w:r w:rsidR="00405D1D">
        <w:t>,</w:t>
      </w:r>
      <w:r w:rsidRPr="00BD7CBD">
        <w:t xml:space="preserve"> more distribution options are required. Factors that have contributed to the need for greater distribution flexibility include:  increased railhead usage, railcar shortages, product launches, labor strikes and weather.</w:t>
      </w:r>
    </w:p>
    <w:p w:rsidR="00F3321F" w:rsidRPr="00BD7CBD" w:rsidRDefault="00F3321F" w:rsidP="00F3321F">
      <w:pPr>
        <w:ind w:left="720"/>
      </w:pPr>
    </w:p>
    <w:p w:rsidR="00F3321F" w:rsidRPr="00BD7CBD" w:rsidRDefault="00F3321F" w:rsidP="00F3321F">
      <w:pPr>
        <w:ind w:left="720"/>
      </w:pPr>
    </w:p>
    <w:p w:rsidR="00F3321F" w:rsidRPr="00BD7CBD" w:rsidRDefault="00F3321F" w:rsidP="00F3321F">
      <w:pPr>
        <w:ind w:left="720"/>
      </w:pPr>
      <w:r w:rsidRPr="00BD7CBD">
        <w:t>Specific issues that must be addressed are as follows:</w:t>
      </w:r>
    </w:p>
    <w:p w:rsidR="00F3321F" w:rsidRPr="00BD7CBD" w:rsidRDefault="00F3321F" w:rsidP="00F3321F">
      <w:pPr>
        <w:widowControl w:val="0"/>
        <w:numPr>
          <w:ilvl w:val="0"/>
          <w:numId w:val="5"/>
        </w:numPr>
        <w:tabs>
          <w:tab w:val="clear" w:pos="360"/>
        </w:tabs>
        <w:spacing w:line="240" w:lineRule="atLeast"/>
        <w:ind w:left="1080"/>
      </w:pPr>
      <w:r w:rsidRPr="00BD7CBD">
        <w:t>Service to dealers has been negatively impacted (cars not received, car sitting, etc.) and freight expenses have increased as a result of the dramatic increase in North American production.</w:t>
      </w:r>
    </w:p>
    <w:p w:rsidR="00F3321F" w:rsidRPr="00BD7CBD" w:rsidRDefault="00F3321F" w:rsidP="00F3321F">
      <w:pPr>
        <w:widowControl w:val="0"/>
        <w:numPr>
          <w:ilvl w:val="0"/>
          <w:numId w:val="5"/>
        </w:numPr>
        <w:tabs>
          <w:tab w:val="clear" w:pos="360"/>
        </w:tabs>
        <w:spacing w:line="240" w:lineRule="atLeast"/>
        <w:ind w:left="1080"/>
      </w:pPr>
      <w:r w:rsidRPr="00BD7CBD">
        <w:t>There is currently no ability to utilize multiple modes of transportation (e.g. truck-rail-truck)</w:t>
      </w:r>
    </w:p>
    <w:p w:rsidR="00F3321F" w:rsidRPr="00BD7CBD" w:rsidRDefault="00F3321F" w:rsidP="00F3321F">
      <w:pPr>
        <w:widowControl w:val="0"/>
        <w:numPr>
          <w:ilvl w:val="0"/>
          <w:numId w:val="5"/>
        </w:numPr>
        <w:tabs>
          <w:tab w:val="clear" w:pos="360"/>
        </w:tabs>
        <w:spacing w:line="240" w:lineRule="atLeast"/>
        <w:ind w:left="1080"/>
      </w:pPr>
      <w:r w:rsidRPr="00BD7CBD">
        <w:t>Challenges, such as rail car and truck driver shortages, are increasing</w:t>
      </w:r>
    </w:p>
    <w:p w:rsidR="00F3321F" w:rsidRPr="00BD7CBD" w:rsidRDefault="00F3321F" w:rsidP="00F3321F">
      <w:pPr>
        <w:widowControl w:val="0"/>
        <w:numPr>
          <w:ilvl w:val="0"/>
          <w:numId w:val="5"/>
        </w:numPr>
        <w:tabs>
          <w:tab w:val="clear" w:pos="360"/>
        </w:tabs>
        <w:spacing w:line="240" w:lineRule="atLeast"/>
        <w:ind w:left="1080"/>
      </w:pPr>
      <w:r w:rsidRPr="00BD7CBD">
        <w:t xml:space="preserve">TLS overpays </w:t>
      </w:r>
      <w:r w:rsidR="00405D1D">
        <w:t xml:space="preserve">carriers </w:t>
      </w:r>
      <w:r w:rsidRPr="00BD7CBD">
        <w:t>due to lack of effective rate functionality ($1.2M as of 10/6/06)</w:t>
      </w:r>
    </w:p>
    <w:p w:rsidR="00F3321F" w:rsidRPr="00BD7CBD" w:rsidRDefault="00F3321F" w:rsidP="00F3321F">
      <w:pPr>
        <w:widowControl w:val="0"/>
        <w:numPr>
          <w:ilvl w:val="0"/>
          <w:numId w:val="5"/>
        </w:numPr>
        <w:tabs>
          <w:tab w:val="clear" w:pos="360"/>
        </w:tabs>
        <w:spacing w:line="240" w:lineRule="atLeast"/>
        <w:ind w:left="1080"/>
      </w:pPr>
      <w:r w:rsidRPr="00BD7CBD">
        <w:t>TLS deviation expense</w:t>
      </w:r>
      <w:r w:rsidR="00405D1D">
        <w:t>s need</w:t>
      </w:r>
      <w:r w:rsidRPr="00BD7CBD">
        <w:t xml:space="preserve"> to be reduced by 10% ($13.7M as of 10/6/06)</w:t>
      </w:r>
    </w:p>
    <w:p w:rsidR="00F3321F" w:rsidRPr="00BD7CBD" w:rsidRDefault="00F3321F" w:rsidP="00F3321F">
      <w:pPr>
        <w:widowControl w:val="0"/>
        <w:numPr>
          <w:ilvl w:val="0"/>
          <w:numId w:val="5"/>
        </w:numPr>
        <w:tabs>
          <w:tab w:val="clear" w:pos="360"/>
        </w:tabs>
        <w:spacing w:line="240" w:lineRule="atLeast"/>
        <w:ind w:left="1080"/>
      </w:pPr>
      <w:r w:rsidRPr="00BD7CBD">
        <w:t>Due to limited routing options, manual workarounds to distribute vehicles outside the system and pay the appropriate logistics partners for services rendered have been created and have had the following impact:</w:t>
      </w:r>
    </w:p>
    <w:p w:rsidR="00F3321F" w:rsidRPr="00BD7CBD" w:rsidRDefault="00F3321F" w:rsidP="007C403F">
      <w:pPr>
        <w:widowControl w:val="0"/>
        <w:numPr>
          <w:ilvl w:val="0"/>
          <w:numId w:val="22"/>
        </w:numPr>
        <w:spacing w:line="240" w:lineRule="atLeast"/>
      </w:pPr>
      <w:r w:rsidRPr="00BD7CBD">
        <w:t xml:space="preserve">Manual workarounds are at capacity.  Any additional workload will substantially increase the risk of errors. </w:t>
      </w:r>
    </w:p>
    <w:p w:rsidR="00F3321F" w:rsidRPr="00BD7CBD" w:rsidRDefault="00F3321F" w:rsidP="007C403F">
      <w:pPr>
        <w:widowControl w:val="0"/>
        <w:numPr>
          <w:ilvl w:val="0"/>
          <w:numId w:val="23"/>
        </w:numPr>
        <w:spacing w:line="240" w:lineRule="atLeast"/>
      </w:pPr>
      <w:r w:rsidRPr="00BD7CBD">
        <w:t>Extra manual work is increasing with vehicle volume as available transportation resources are decreasing. This trend is expected to continue unless the system is changed to incorporate more flexible routing options.</w:t>
      </w:r>
    </w:p>
    <w:p w:rsidR="00F3321F" w:rsidRPr="00BD7CBD" w:rsidRDefault="00F3321F" w:rsidP="00F3321F">
      <w:pPr>
        <w:pStyle w:val="BodyText"/>
        <w:ind w:left="0"/>
        <w:rPr>
          <w:rFonts w:ascii="Tw Cen MT" w:hAnsi="Tw Cen MT"/>
        </w:rPr>
      </w:pPr>
    </w:p>
    <w:p w:rsidR="00F3321F" w:rsidRPr="00BD7CBD" w:rsidRDefault="00F3321F" w:rsidP="00F3321F">
      <w:pPr>
        <w:pStyle w:val="BodyText"/>
        <w:ind w:left="561"/>
        <w:rPr>
          <w:rFonts w:ascii="Tw Cen MT" w:hAnsi="Tw Cen MT"/>
        </w:rPr>
      </w:pPr>
      <w:r w:rsidRPr="00BD7CBD">
        <w:rPr>
          <w:rFonts w:ascii="Tw Cen MT" w:hAnsi="Tw Cen MT"/>
        </w:rPr>
        <w:t xml:space="preserve">The current system functionality cannot address these issues. A system that will provide more flexibility in delivering vehicles to customers (e.g. dealers, auto shows, </w:t>
      </w:r>
      <w:r w:rsidR="00807E73" w:rsidRPr="00BD7CBD">
        <w:rPr>
          <w:rFonts w:ascii="Tw Cen MT" w:hAnsi="Tw Cen MT"/>
        </w:rPr>
        <w:t>and rental</w:t>
      </w:r>
      <w:r w:rsidRPr="00BD7CBD">
        <w:rPr>
          <w:rFonts w:ascii="Tw Cen MT" w:hAnsi="Tw Cen MT"/>
        </w:rPr>
        <w:t xml:space="preserve"> companies) is required. </w:t>
      </w:r>
    </w:p>
    <w:p w:rsidR="00FF2FE2" w:rsidRPr="00BD7CBD" w:rsidRDefault="00FF2FE2" w:rsidP="00FF2FE2">
      <w:pPr>
        <w:pStyle w:val="BodyText"/>
        <w:spacing w:line="240" w:lineRule="auto"/>
        <w:rPr>
          <w:rFonts w:ascii="Tw Cen MT" w:hAnsi="Tw Cen MT"/>
        </w:rPr>
      </w:pPr>
      <w:r>
        <w:rPr>
          <w:rFonts w:ascii="Tw Cen MT" w:hAnsi="Tw Cen MT"/>
        </w:rPr>
        <w:lastRenderedPageBreak/>
        <w:br w:type="page"/>
      </w:r>
    </w:p>
    <w:p w:rsidR="00FF2FE2" w:rsidRPr="00BD7CBD" w:rsidRDefault="00FF2FE2" w:rsidP="00FF2FE2">
      <w:pPr>
        <w:pStyle w:val="Heading212pt"/>
        <w:rPr>
          <w:rFonts w:ascii="Tw Cen MT" w:eastAsia="MS Mincho" w:hAnsi="Tw Cen MT"/>
        </w:rPr>
      </w:pPr>
      <w:bookmarkStart w:id="12" w:name="_Toc176747340"/>
      <w:bookmarkStart w:id="13" w:name="_Toc414635395"/>
      <w:r w:rsidRPr="00BD7CBD">
        <w:rPr>
          <w:rFonts w:ascii="Tw Cen MT" w:eastAsia="MS Mincho" w:hAnsi="Tw Cen MT"/>
        </w:rPr>
        <w:lastRenderedPageBreak/>
        <w:t xml:space="preserve">TLS Business </w:t>
      </w:r>
      <w:bookmarkEnd w:id="12"/>
      <w:r>
        <w:rPr>
          <w:rFonts w:ascii="Tw Cen MT" w:eastAsia="MS Mincho" w:hAnsi="Tw Cen MT"/>
        </w:rPr>
        <w:t>Context</w:t>
      </w:r>
      <w:bookmarkEnd w:id="13"/>
    </w:p>
    <w:p w:rsidR="00FF2FE2" w:rsidRPr="00BD7CBD" w:rsidRDefault="00FF2FE2" w:rsidP="00FF2FE2">
      <w:pPr>
        <w:pStyle w:val="BodyText"/>
        <w:spacing w:line="240" w:lineRule="auto"/>
        <w:rPr>
          <w:rFonts w:ascii="Tw Cen MT" w:eastAsia="MS Mincho" w:hAnsi="Tw Cen MT"/>
        </w:rPr>
      </w:pPr>
    </w:p>
    <w:p w:rsidR="00FF2FE2" w:rsidRPr="00C56D5F" w:rsidRDefault="00782522" w:rsidP="00FF2FE2">
      <w:pPr>
        <w:pStyle w:val="BodyText"/>
        <w:spacing w:line="240" w:lineRule="auto"/>
        <w:rPr>
          <w:rFonts w:ascii="Tw Cen MT" w:eastAsia="MS Mincho" w:hAnsi="Tw Cen MT"/>
        </w:rPr>
      </w:pPr>
      <w:r w:rsidRPr="00C56D5F">
        <w:rPr>
          <w:noProof/>
        </w:rPr>
        <w:drawing>
          <wp:inline distT="0" distB="0" distL="0" distR="0">
            <wp:extent cx="6079490" cy="4396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9490" cy="4396740"/>
                    </a:xfrm>
                    <a:prstGeom prst="rect">
                      <a:avLst/>
                    </a:prstGeom>
                    <a:noFill/>
                    <a:ln>
                      <a:noFill/>
                    </a:ln>
                  </pic:spPr>
                </pic:pic>
              </a:graphicData>
            </a:graphic>
          </wp:inline>
        </w:drawing>
      </w:r>
    </w:p>
    <w:p w:rsidR="00FF2FE2" w:rsidRPr="00BD7CBD" w:rsidRDefault="00FF2FE2" w:rsidP="00FF2FE2">
      <w:pPr>
        <w:pStyle w:val="BodyText"/>
        <w:spacing w:line="240" w:lineRule="auto"/>
        <w:rPr>
          <w:rFonts w:ascii="Tw Cen MT" w:eastAsia="MS Mincho" w:hAnsi="Tw Cen MT"/>
        </w:rPr>
      </w:pPr>
    </w:p>
    <w:p w:rsidR="00FF2FE2" w:rsidRDefault="00FF2FE2" w:rsidP="00FF2FE2">
      <w:pPr>
        <w:pStyle w:val="BodyText"/>
        <w:ind w:left="0"/>
        <w:rPr>
          <w:rFonts w:ascii="Tw Cen MT" w:eastAsia="MS Mincho" w:hAnsi="Tw Cen MT"/>
        </w:rPr>
      </w:pPr>
      <w:r w:rsidRPr="00BD7CBD">
        <w:rPr>
          <w:rFonts w:ascii="Tw Cen MT" w:eastAsia="MS Mincho" w:hAnsi="Tw Cen MT"/>
        </w:rPr>
        <w:t xml:space="preserve">The above diagram </w:t>
      </w:r>
      <w:r>
        <w:rPr>
          <w:rFonts w:ascii="Tw Cen MT" w:eastAsia="MS Mincho" w:hAnsi="Tw Cen MT"/>
        </w:rPr>
        <w:t xml:space="preserve">represents </w:t>
      </w:r>
      <w:r w:rsidRPr="00BD7CBD">
        <w:rPr>
          <w:rFonts w:ascii="Tw Cen MT" w:eastAsia="MS Mincho" w:hAnsi="Tw Cen MT"/>
        </w:rPr>
        <w:t xml:space="preserve">the business </w:t>
      </w:r>
      <w:r>
        <w:rPr>
          <w:rFonts w:ascii="Tw Cen MT" w:eastAsia="MS Mincho" w:hAnsi="Tw Cen MT"/>
        </w:rPr>
        <w:t>information that is</w:t>
      </w:r>
      <w:r w:rsidRPr="00BD7CBD">
        <w:rPr>
          <w:rFonts w:ascii="Tw Cen MT" w:eastAsia="MS Mincho" w:hAnsi="Tw Cen MT"/>
        </w:rPr>
        <w:t xml:space="preserve"> sent between the parties involved with Toyota Logistic Services FPR system. This messaging should remain the same as the system is transitioned to the COTS package. The details on how the messages are exchange may change but the transfer of information will still occur.</w:t>
      </w:r>
      <w:r>
        <w:rPr>
          <w:rFonts w:ascii="Tw Cen MT" w:eastAsia="MS Mincho" w:hAnsi="Tw Cen MT"/>
        </w:rPr>
        <w:t xml:space="preserve"> </w:t>
      </w:r>
    </w:p>
    <w:p w:rsidR="00F3321F" w:rsidRPr="00BD7CBD" w:rsidRDefault="00FF2FE2" w:rsidP="00FF2FE2">
      <w:pPr>
        <w:pStyle w:val="BodyText"/>
        <w:ind w:left="0"/>
        <w:rPr>
          <w:rFonts w:ascii="Tw Cen MT" w:hAnsi="Tw Cen MT"/>
        </w:rPr>
      </w:pPr>
      <w:r w:rsidRPr="00BD7CBD">
        <w:rPr>
          <w:rFonts w:ascii="Tw Cen MT" w:eastAsia="MS Mincho" w:hAnsi="Tw Cen MT"/>
        </w:rPr>
        <w:lastRenderedPageBreak/>
        <w:br w:type="page"/>
      </w:r>
    </w:p>
    <w:p w:rsidR="00F3321F" w:rsidRPr="00BD7CBD" w:rsidRDefault="00F3321F" w:rsidP="00F3321F">
      <w:pPr>
        <w:pStyle w:val="Heading212pt"/>
        <w:rPr>
          <w:rFonts w:ascii="Tw Cen MT" w:hAnsi="Tw Cen MT"/>
          <w:szCs w:val="28"/>
        </w:rPr>
      </w:pPr>
      <w:bookmarkStart w:id="14" w:name="_Toc176747319"/>
      <w:bookmarkStart w:id="15" w:name="_Toc414635396"/>
      <w:bookmarkEnd w:id="4"/>
      <w:bookmarkEnd w:id="5"/>
      <w:r w:rsidRPr="00BD7CBD">
        <w:rPr>
          <w:rFonts w:ascii="Tw Cen MT" w:hAnsi="Tw Cen MT"/>
        </w:rPr>
        <w:lastRenderedPageBreak/>
        <w:t>References</w:t>
      </w:r>
      <w:bookmarkEnd w:id="14"/>
      <w:bookmarkEnd w:id="15"/>
    </w:p>
    <w:p w:rsidR="00F3321F" w:rsidRPr="00BD7CBD" w:rsidRDefault="00F3321F" w:rsidP="00F3321F">
      <w:pPr>
        <w:pStyle w:val="BodyText"/>
        <w:numPr>
          <w:ilvl w:val="0"/>
          <w:numId w:val="3"/>
        </w:numPr>
        <w:spacing w:after="0" w:line="240" w:lineRule="auto"/>
        <w:rPr>
          <w:rFonts w:ascii="Tw Cen MT" w:hAnsi="Tw Cen MT"/>
        </w:rPr>
      </w:pPr>
      <w:bookmarkStart w:id="16" w:name="_Toc456598588"/>
      <w:bookmarkStart w:id="17" w:name="_Toc456600919"/>
      <w:r w:rsidRPr="00BD7CBD">
        <w:rPr>
          <w:rFonts w:ascii="Tw Cen MT" w:hAnsi="Tw Cen MT"/>
        </w:rPr>
        <w:t>Blueprint Website (http://blueprint)</w:t>
      </w:r>
    </w:p>
    <w:p w:rsidR="00F3321F" w:rsidRPr="00BD7CBD" w:rsidRDefault="00F3321F" w:rsidP="00F3321F">
      <w:pPr>
        <w:pStyle w:val="BodyText"/>
        <w:numPr>
          <w:ilvl w:val="0"/>
          <w:numId w:val="3"/>
        </w:numPr>
        <w:spacing w:after="0" w:line="240" w:lineRule="auto"/>
        <w:rPr>
          <w:rFonts w:ascii="Tw Cen MT" w:hAnsi="Tw Cen MT"/>
        </w:rPr>
      </w:pPr>
      <w:r w:rsidRPr="00BD7CBD">
        <w:rPr>
          <w:rFonts w:ascii="Tw Cen MT" w:hAnsi="Tw Cen MT"/>
        </w:rPr>
        <w:t>Toyota Reference Architecture Website (</w:t>
      </w:r>
      <w:bookmarkStart w:id="18" w:name="OLE_LINK2"/>
      <w:r w:rsidRPr="00BD7CBD">
        <w:rPr>
          <w:rFonts w:ascii="Tw Cen MT" w:hAnsi="Tw Cen MT"/>
        </w:rPr>
        <w:t>http://tv/tra</w:t>
      </w:r>
      <w:bookmarkEnd w:id="18"/>
      <w:r w:rsidRPr="00BD7CBD">
        <w:rPr>
          <w:rFonts w:ascii="Tw Cen MT" w:hAnsi="Tw Cen MT"/>
        </w:rPr>
        <w:t>)</w:t>
      </w:r>
    </w:p>
    <w:p w:rsidR="00F3321F" w:rsidRPr="00BD7CBD" w:rsidRDefault="00F3321F" w:rsidP="00F3321F">
      <w:pPr>
        <w:pStyle w:val="BodyText"/>
        <w:numPr>
          <w:ilvl w:val="0"/>
          <w:numId w:val="3"/>
        </w:numPr>
        <w:spacing w:after="0" w:line="240" w:lineRule="auto"/>
        <w:rPr>
          <w:rFonts w:ascii="Tw Cen MT" w:hAnsi="Tw Cen MT"/>
        </w:rPr>
      </w:pPr>
      <w:r w:rsidRPr="00BD7CBD">
        <w:rPr>
          <w:rFonts w:ascii="Tw Cen MT" w:hAnsi="Tw Cen MT"/>
        </w:rPr>
        <w:t>The Rational Unified Process:  An Introduction (2</w:t>
      </w:r>
      <w:r w:rsidRPr="00BD7CBD">
        <w:rPr>
          <w:rFonts w:ascii="Tw Cen MT" w:hAnsi="Tw Cen MT"/>
          <w:vertAlign w:val="superscript"/>
        </w:rPr>
        <w:t>nd</w:t>
      </w:r>
      <w:r w:rsidRPr="00BD7CBD">
        <w:rPr>
          <w:rFonts w:ascii="Tw Cen MT" w:hAnsi="Tw Cen MT"/>
        </w:rPr>
        <w:t xml:space="preserve"> Edition) by Philippe Kruchten</w:t>
      </w:r>
    </w:p>
    <w:p w:rsidR="00F3321F" w:rsidRDefault="00F3321F" w:rsidP="00F3321F">
      <w:pPr>
        <w:pStyle w:val="BodyText"/>
        <w:numPr>
          <w:ilvl w:val="0"/>
          <w:numId w:val="3"/>
        </w:numPr>
        <w:spacing w:after="0" w:line="240" w:lineRule="auto"/>
        <w:rPr>
          <w:rFonts w:ascii="Tw Cen MT" w:hAnsi="Tw Cen MT"/>
        </w:rPr>
      </w:pPr>
      <w:r w:rsidRPr="00BD7CBD">
        <w:rPr>
          <w:rFonts w:ascii="Tw Cen MT" w:hAnsi="Tw Cen MT"/>
        </w:rPr>
        <w:t>FPR SAD from Inception Phase (FPR - Solution Architecture Document Inception – Final.doc)</w:t>
      </w:r>
    </w:p>
    <w:p w:rsidR="00554C21" w:rsidRDefault="00554C21" w:rsidP="00554C21">
      <w:pPr>
        <w:pStyle w:val="BodyText"/>
        <w:numPr>
          <w:ilvl w:val="0"/>
          <w:numId w:val="3"/>
        </w:numPr>
        <w:spacing w:after="0" w:line="240" w:lineRule="auto"/>
        <w:rPr>
          <w:rFonts w:ascii="Tw Cen MT" w:hAnsi="Tw Cen MT"/>
        </w:rPr>
      </w:pPr>
      <w:r w:rsidRPr="00BD7CBD">
        <w:rPr>
          <w:rFonts w:ascii="Tw Cen MT" w:hAnsi="Tw Cen MT"/>
        </w:rPr>
        <w:t xml:space="preserve">FPR SAD from </w:t>
      </w:r>
      <w:r>
        <w:rPr>
          <w:rFonts w:ascii="Tw Cen MT" w:hAnsi="Tw Cen MT"/>
        </w:rPr>
        <w:t>Marine Elaboration</w:t>
      </w:r>
      <w:r w:rsidRPr="00BD7CBD">
        <w:rPr>
          <w:rFonts w:ascii="Tw Cen MT" w:hAnsi="Tw Cen MT"/>
        </w:rPr>
        <w:t xml:space="preserve"> Phase (</w:t>
      </w:r>
      <w:r w:rsidRPr="00554C21">
        <w:rPr>
          <w:rFonts w:ascii="Tw Cen MT" w:hAnsi="Tw Cen MT"/>
        </w:rPr>
        <w:t>FPR - Solution Architecture Document Elaboration - v2.6.doc</w:t>
      </w:r>
      <w:r w:rsidRPr="00BD7CBD">
        <w:rPr>
          <w:rFonts w:ascii="Tw Cen MT" w:hAnsi="Tw Cen MT"/>
        </w:rPr>
        <w:t>)</w:t>
      </w:r>
    </w:p>
    <w:p w:rsidR="00554C21" w:rsidRPr="00BD7CBD" w:rsidRDefault="00554C21" w:rsidP="00F3321F">
      <w:pPr>
        <w:pStyle w:val="BodyText"/>
        <w:numPr>
          <w:ilvl w:val="0"/>
          <w:numId w:val="3"/>
        </w:numPr>
        <w:spacing w:after="0" w:line="240" w:lineRule="auto"/>
        <w:rPr>
          <w:rFonts w:ascii="Tw Cen MT" w:hAnsi="Tw Cen MT"/>
        </w:rPr>
      </w:pPr>
      <w:r w:rsidRPr="00554C21">
        <w:rPr>
          <w:rFonts w:ascii="Tw Cen MT" w:hAnsi="Tw Cen MT"/>
        </w:rPr>
        <w:t>BPM X-Reference v4.xls</w:t>
      </w:r>
    </w:p>
    <w:p w:rsidR="00F3321F" w:rsidRPr="00BD7CBD" w:rsidRDefault="00F3321F" w:rsidP="00F3321F">
      <w:pPr>
        <w:pStyle w:val="BodyText"/>
        <w:numPr>
          <w:ilvl w:val="0"/>
          <w:numId w:val="3"/>
        </w:numPr>
        <w:spacing w:after="0" w:line="240" w:lineRule="auto"/>
        <w:rPr>
          <w:rFonts w:ascii="Tw Cen MT" w:hAnsi="Tw Cen MT"/>
          <w:lang w:val="it-IT"/>
        </w:rPr>
      </w:pPr>
      <w:r w:rsidRPr="00BD7CBD">
        <w:rPr>
          <w:rFonts w:ascii="Tw Cen MT" w:hAnsi="Tw Cen MT"/>
          <w:lang w:val="it-IT"/>
        </w:rPr>
        <w:t>Oracle Transportation Design Document for Toyota (Toyota OTM Design Document.doc)</w:t>
      </w:r>
    </w:p>
    <w:p w:rsidR="00F3321F" w:rsidRDefault="00F3321F" w:rsidP="00F3321F">
      <w:pPr>
        <w:pStyle w:val="BodyText"/>
        <w:numPr>
          <w:ilvl w:val="0"/>
          <w:numId w:val="3"/>
        </w:numPr>
        <w:spacing w:after="0" w:line="240" w:lineRule="auto"/>
        <w:rPr>
          <w:rFonts w:ascii="Tw Cen MT" w:hAnsi="Tw Cen MT"/>
        </w:rPr>
      </w:pPr>
      <w:r w:rsidRPr="00BD7CBD">
        <w:rPr>
          <w:rFonts w:ascii="Tw Cen MT" w:hAnsi="Tw Cen MT"/>
        </w:rPr>
        <w:t>Oracle High Level Toyota OTM Integration Strategy (Toyota OTM integration strategy diag.vsd)</w:t>
      </w:r>
    </w:p>
    <w:p w:rsidR="0024002D" w:rsidRDefault="0024002D" w:rsidP="0024002D">
      <w:pPr>
        <w:pStyle w:val="BodyText"/>
        <w:spacing w:after="0" w:line="240" w:lineRule="auto"/>
        <w:rPr>
          <w:rFonts w:ascii="Tw Cen MT" w:hAnsi="Tw Cen MT"/>
        </w:rPr>
      </w:pPr>
    </w:p>
    <w:p w:rsidR="000F32D9" w:rsidRPr="00BD7CBD" w:rsidRDefault="000F32D9" w:rsidP="000F32D9">
      <w:pPr>
        <w:pStyle w:val="BodyText"/>
        <w:spacing w:after="0" w:line="240" w:lineRule="auto"/>
        <w:rPr>
          <w:rFonts w:ascii="Tw Cen MT" w:hAnsi="Tw Cen MT"/>
        </w:rPr>
      </w:pPr>
    </w:p>
    <w:p w:rsidR="00EB0FEE" w:rsidRDefault="00EB0FEE" w:rsidP="00F3321F">
      <w:pPr>
        <w:pStyle w:val="BodyText"/>
        <w:spacing w:after="0" w:line="240" w:lineRule="auto"/>
        <w:ind w:left="0"/>
        <w:rPr>
          <w:rFonts w:ascii="Tw Cen MT" w:hAnsi="Tw Cen MT"/>
        </w:rPr>
      </w:pPr>
    </w:p>
    <w:p w:rsidR="00EB0FEE" w:rsidRDefault="00EB0FEE" w:rsidP="00F3321F">
      <w:pPr>
        <w:pStyle w:val="BodyText"/>
        <w:spacing w:after="0" w:line="240" w:lineRule="auto"/>
        <w:ind w:left="0"/>
      </w:pPr>
    </w:p>
    <w:p w:rsidR="00EB0FEE" w:rsidRDefault="00EB0FEE" w:rsidP="00EB0FEE">
      <w:pPr>
        <w:pStyle w:val="BodyText"/>
        <w:tabs>
          <w:tab w:val="left" w:pos="2114"/>
        </w:tabs>
        <w:spacing w:after="0" w:line="240" w:lineRule="auto"/>
        <w:ind w:left="0"/>
      </w:pPr>
      <w:r>
        <w:tab/>
      </w:r>
    </w:p>
    <w:p w:rsidR="00F3321F" w:rsidRPr="00BD7CBD" w:rsidRDefault="007D3D21" w:rsidP="00F3321F">
      <w:pPr>
        <w:pStyle w:val="BodyText"/>
        <w:spacing w:after="0" w:line="240" w:lineRule="auto"/>
        <w:ind w:left="0"/>
        <w:rPr>
          <w:rFonts w:ascii="Tw Cen MT" w:hAnsi="Tw Cen MT"/>
        </w:rPr>
      </w:pPr>
      <w:r w:rsidRPr="00EB0FEE">
        <w:br w:type="page"/>
      </w:r>
    </w:p>
    <w:p w:rsidR="00F3321F" w:rsidRPr="00BD7CBD" w:rsidRDefault="00F3321F" w:rsidP="00F3321F">
      <w:pPr>
        <w:pStyle w:val="Heading114pt"/>
        <w:rPr>
          <w:rFonts w:ascii="Tw Cen MT" w:hAnsi="Tw Cen MT"/>
        </w:rPr>
      </w:pPr>
      <w:bookmarkStart w:id="19" w:name="_Toc176747320"/>
      <w:bookmarkStart w:id="20" w:name="_Toc414635397"/>
      <w:bookmarkStart w:id="21" w:name="_Toc456598590"/>
      <w:bookmarkStart w:id="22" w:name="_Toc456600921"/>
      <w:bookmarkEnd w:id="16"/>
      <w:bookmarkEnd w:id="17"/>
      <w:r w:rsidRPr="00BD7CBD">
        <w:rPr>
          <w:rFonts w:ascii="Tw Cen MT" w:hAnsi="Tw Cen MT"/>
        </w:rPr>
        <w:lastRenderedPageBreak/>
        <w:t>Architectural Representation</w:t>
      </w:r>
      <w:bookmarkEnd w:id="19"/>
      <w:bookmarkEnd w:id="20"/>
    </w:p>
    <w:p w:rsidR="00F3321F" w:rsidRPr="00BD7CBD" w:rsidRDefault="00F3321F" w:rsidP="00F3321F">
      <w:pPr>
        <w:pStyle w:val="Title"/>
        <w:ind w:left="720"/>
        <w:jc w:val="left"/>
        <w:rPr>
          <w:rFonts w:ascii="Tw Cen MT" w:hAnsi="Tw Cen MT" w:cs="Century Gothic"/>
          <w:b w:val="0"/>
          <w:color w:val="000000"/>
          <w:sz w:val="20"/>
        </w:rPr>
      </w:pPr>
      <w:r w:rsidRPr="00BD7CBD">
        <w:rPr>
          <w:rFonts w:ascii="Tw Cen MT" w:hAnsi="Tw Cen MT" w:cs="Century Gothic"/>
          <w:b w:val="0"/>
          <w:color w:val="000000"/>
          <w:sz w:val="20"/>
        </w:rPr>
        <w:t>The architectural approach is derived from a hybrid of methodologies all based on the Rational Unified Process (RUP) as adapted by the Blueprint Process. This approach emphasizes that application architecture is developed using common and widely accepted design patterns to meet requirements and business concerns while adhering to the cardinal principles articulated in the Toyota Reference Architecture (TRA). The architecture is described first by a high-level outline, and then by a more detailed set of views each representing distinct aspects of the system from a different perspective. The last section represents another form of views, in which the architecture is revisited through each relevant systemic quality, tying the parts into the whole.</w:t>
      </w:r>
    </w:p>
    <w:p w:rsidR="00F3321F" w:rsidRPr="00BD7CBD" w:rsidRDefault="00F3321F" w:rsidP="00F3321F"/>
    <w:p w:rsidR="00F3321F" w:rsidRPr="007D3D21" w:rsidRDefault="00F3321F" w:rsidP="007D3D21">
      <w:pPr>
        <w:pStyle w:val="Heading212pt"/>
        <w:rPr>
          <w:rFonts w:ascii="Tw Cen MT" w:eastAsia="MS Mincho" w:hAnsi="Tw Cen MT"/>
        </w:rPr>
      </w:pPr>
      <w:bookmarkStart w:id="23" w:name="_Toc176747321"/>
      <w:bookmarkStart w:id="24" w:name="_Toc414635398"/>
      <w:bookmarkEnd w:id="21"/>
      <w:bookmarkEnd w:id="22"/>
      <w:r w:rsidRPr="007D3D21">
        <w:rPr>
          <w:rFonts w:ascii="Tw Cen MT" w:eastAsia="MS Mincho" w:hAnsi="Tw Cen MT"/>
        </w:rPr>
        <w:t>Architectural Goals and Constraints</w:t>
      </w:r>
      <w:bookmarkEnd w:id="23"/>
      <w:bookmarkEnd w:id="24"/>
    </w:p>
    <w:p w:rsidR="00F3321F" w:rsidRPr="00BD7CBD" w:rsidRDefault="00F3321F" w:rsidP="00F3321F">
      <w:pPr>
        <w:widowControl w:val="0"/>
        <w:spacing w:line="240" w:lineRule="atLeast"/>
        <w:ind w:left="720"/>
        <w:rPr>
          <w:rFonts w:eastAsia="Times New Roman"/>
          <w:szCs w:val="20"/>
          <w:lang w:eastAsia="en-US"/>
        </w:rPr>
      </w:pPr>
      <w:r w:rsidRPr="00BD7CBD">
        <w:rPr>
          <w:rFonts w:eastAsia="Times New Roman"/>
          <w:szCs w:val="20"/>
          <w:lang w:eastAsia="en-US"/>
        </w:rPr>
        <w:t>Toyota Logistic Services has purchased a COTS pro</w:t>
      </w:r>
      <w:r w:rsidR="00F72724">
        <w:rPr>
          <w:rFonts w:eastAsia="Times New Roman"/>
          <w:szCs w:val="20"/>
          <w:lang w:eastAsia="en-US"/>
        </w:rPr>
        <w:t>duct to replace the legacy home-</w:t>
      </w:r>
      <w:r w:rsidRPr="00BD7CBD">
        <w:rPr>
          <w:rFonts w:eastAsia="Times New Roman"/>
          <w:szCs w:val="20"/>
          <w:lang w:eastAsia="en-US"/>
        </w:rPr>
        <w:t>grown Freight Payment System. The Oracle Transportation Management system will be implemented to provide the functionality required to support the planning, shipping and delivery of vehicles handled by TLS. TLS is referring to the FPR/OTM system as the Toyota Transportation Management System (TTMS).</w:t>
      </w:r>
    </w:p>
    <w:p w:rsidR="00F3321F" w:rsidRPr="00BD7CBD" w:rsidRDefault="00F3321F" w:rsidP="00F3321F">
      <w:pPr>
        <w:widowControl w:val="0"/>
        <w:spacing w:line="240" w:lineRule="atLeast"/>
        <w:ind w:left="720"/>
        <w:rPr>
          <w:rFonts w:eastAsia="Times New Roman"/>
          <w:szCs w:val="20"/>
          <w:lang w:eastAsia="en-US"/>
        </w:rPr>
      </w:pPr>
    </w:p>
    <w:p w:rsidR="00F3321F" w:rsidRPr="00BD7CBD" w:rsidRDefault="00F3321F" w:rsidP="00F3321F">
      <w:pPr>
        <w:widowControl w:val="0"/>
        <w:spacing w:line="240" w:lineRule="atLeast"/>
        <w:ind w:left="720"/>
        <w:rPr>
          <w:rFonts w:eastAsia="Times New Roman"/>
          <w:szCs w:val="20"/>
          <w:lang w:eastAsia="en-US"/>
        </w:rPr>
      </w:pPr>
      <w:r w:rsidRPr="00BD7CBD">
        <w:rPr>
          <w:rFonts w:eastAsia="Times New Roman"/>
          <w:szCs w:val="20"/>
          <w:lang w:eastAsia="en-US"/>
        </w:rPr>
        <w:t>The architectural goals of this solution are:</w:t>
      </w:r>
    </w:p>
    <w:p w:rsidR="00F3321F" w:rsidRPr="00BD7CBD" w:rsidRDefault="00F3321F" w:rsidP="00F3321F">
      <w:pPr>
        <w:widowControl w:val="0"/>
        <w:numPr>
          <w:ilvl w:val="0"/>
          <w:numId w:val="4"/>
        </w:numPr>
        <w:spacing w:line="240" w:lineRule="atLeast"/>
        <w:ind w:right="360"/>
        <w:jc w:val="both"/>
        <w:rPr>
          <w:rFonts w:eastAsia="Times New Roman"/>
          <w:szCs w:val="20"/>
          <w:lang w:eastAsia="en-US"/>
        </w:rPr>
      </w:pPr>
      <w:r w:rsidRPr="00BD7CBD">
        <w:rPr>
          <w:rFonts w:eastAsia="Times New Roman"/>
          <w:szCs w:val="20"/>
          <w:lang w:eastAsia="en-US"/>
        </w:rPr>
        <w:t xml:space="preserve">Integrate Oracle Transportation Management system (OTM), with </w:t>
      </w:r>
      <w:r w:rsidR="00F72724">
        <w:rPr>
          <w:rFonts w:eastAsia="Times New Roman"/>
          <w:szCs w:val="20"/>
          <w:lang w:eastAsia="en-US"/>
        </w:rPr>
        <w:t xml:space="preserve">the </w:t>
      </w:r>
      <w:r w:rsidRPr="00BD7CBD">
        <w:rPr>
          <w:rFonts w:eastAsia="Times New Roman"/>
          <w:szCs w:val="20"/>
          <w:lang w:eastAsia="en-US"/>
        </w:rPr>
        <w:t xml:space="preserve">myriad of systems at </w:t>
      </w:r>
      <w:smartTag w:uri="urn:schemas-microsoft-com:office:smarttags" w:element="place">
        <w:smartTag w:uri="urn:schemas-microsoft-com:office:smarttags" w:element="City">
          <w:r w:rsidRPr="00BD7CBD">
            <w:rPr>
              <w:rFonts w:eastAsia="Times New Roman"/>
              <w:szCs w:val="20"/>
              <w:lang w:eastAsia="en-US"/>
            </w:rPr>
            <w:t>Toyota</w:t>
          </w:r>
        </w:smartTag>
      </w:smartTag>
      <w:r w:rsidRPr="00BD7CBD">
        <w:rPr>
          <w:rFonts w:eastAsia="Times New Roman"/>
          <w:szCs w:val="20"/>
          <w:lang w:eastAsia="en-US"/>
        </w:rPr>
        <w:t>.</w:t>
      </w:r>
    </w:p>
    <w:p w:rsidR="00F3321F" w:rsidRPr="00BD7CBD" w:rsidRDefault="00F3321F" w:rsidP="00F3321F">
      <w:pPr>
        <w:widowControl w:val="0"/>
        <w:numPr>
          <w:ilvl w:val="0"/>
          <w:numId w:val="4"/>
        </w:numPr>
        <w:spacing w:line="240" w:lineRule="atLeast"/>
        <w:ind w:right="360"/>
        <w:jc w:val="both"/>
        <w:rPr>
          <w:rFonts w:eastAsia="Times New Roman"/>
          <w:szCs w:val="20"/>
          <w:lang w:eastAsia="en-US"/>
        </w:rPr>
      </w:pPr>
      <w:r w:rsidRPr="00BD7CBD">
        <w:rPr>
          <w:rFonts w:eastAsia="Times New Roman"/>
          <w:szCs w:val="20"/>
          <w:lang w:eastAsia="en-US"/>
        </w:rPr>
        <w:t xml:space="preserve">Provide plug-and-play ability to </w:t>
      </w:r>
      <w:r w:rsidR="00F72724">
        <w:rPr>
          <w:rFonts w:eastAsia="Times New Roman"/>
          <w:szCs w:val="20"/>
          <w:lang w:eastAsia="en-US"/>
        </w:rPr>
        <w:t xml:space="preserve">allow for the replacement of the </w:t>
      </w:r>
      <w:r w:rsidRPr="00BD7CBD">
        <w:rPr>
          <w:rFonts w:eastAsia="Times New Roman"/>
          <w:szCs w:val="20"/>
          <w:lang w:eastAsia="en-US"/>
        </w:rPr>
        <w:t xml:space="preserve">COTS package at a later date without a major rewrite of </w:t>
      </w:r>
      <w:r w:rsidR="00F72724">
        <w:rPr>
          <w:rFonts w:eastAsia="Times New Roman"/>
          <w:szCs w:val="20"/>
          <w:lang w:eastAsia="en-US"/>
        </w:rPr>
        <w:t>the integrated systems</w:t>
      </w:r>
      <w:r w:rsidRPr="00BD7CBD">
        <w:rPr>
          <w:rFonts w:eastAsia="Times New Roman"/>
          <w:szCs w:val="20"/>
          <w:lang w:eastAsia="en-US"/>
        </w:rPr>
        <w:t>.</w:t>
      </w:r>
    </w:p>
    <w:p w:rsidR="00F3321F" w:rsidRPr="00BD7CBD" w:rsidRDefault="00F3321F" w:rsidP="00F3321F">
      <w:pPr>
        <w:widowControl w:val="0"/>
        <w:numPr>
          <w:ilvl w:val="0"/>
          <w:numId w:val="4"/>
        </w:numPr>
        <w:spacing w:line="240" w:lineRule="atLeast"/>
        <w:ind w:right="360"/>
        <w:jc w:val="both"/>
        <w:rPr>
          <w:rFonts w:eastAsia="Times New Roman"/>
          <w:szCs w:val="20"/>
          <w:lang w:eastAsia="en-US"/>
        </w:rPr>
      </w:pPr>
      <w:r w:rsidRPr="00BD7CBD">
        <w:rPr>
          <w:rFonts w:eastAsia="Times New Roman"/>
          <w:szCs w:val="20"/>
          <w:lang w:eastAsia="en-US"/>
        </w:rPr>
        <w:t>Remove the dependency on the ETA system.</w:t>
      </w:r>
    </w:p>
    <w:p w:rsidR="00F3321F" w:rsidRPr="00BD7CBD" w:rsidRDefault="00F3321F" w:rsidP="00F3321F">
      <w:pPr>
        <w:widowControl w:val="0"/>
        <w:numPr>
          <w:ilvl w:val="0"/>
          <w:numId w:val="4"/>
        </w:numPr>
        <w:spacing w:line="240" w:lineRule="atLeast"/>
        <w:rPr>
          <w:rFonts w:eastAsia="Times New Roman"/>
          <w:szCs w:val="20"/>
          <w:lang w:eastAsia="en-US"/>
        </w:rPr>
      </w:pPr>
      <w:r w:rsidRPr="00BD7CBD">
        <w:rPr>
          <w:rFonts w:eastAsia="Times New Roman"/>
          <w:szCs w:val="20"/>
          <w:lang w:eastAsia="en-US"/>
        </w:rPr>
        <w:t>Minimize the changes required to existing legacy systems.</w:t>
      </w:r>
    </w:p>
    <w:p w:rsidR="00F3321F" w:rsidRPr="00BD7CBD" w:rsidRDefault="00F3321F" w:rsidP="00F3321F">
      <w:pPr>
        <w:widowControl w:val="0"/>
        <w:numPr>
          <w:ilvl w:val="0"/>
          <w:numId w:val="4"/>
        </w:numPr>
        <w:spacing w:line="240" w:lineRule="atLeast"/>
        <w:rPr>
          <w:rFonts w:eastAsia="Times New Roman"/>
          <w:szCs w:val="20"/>
          <w:lang w:eastAsia="en-US"/>
        </w:rPr>
      </w:pPr>
      <w:r w:rsidRPr="00BD7CBD">
        <w:rPr>
          <w:rFonts w:eastAsia="Times New Roman"/>
          <w:szCs w:val="20"/>
          <w:lang w:eastAsia="en-US"/>
        </w:rPr>
        <w:t>Utilize Hyperion for reports.</w:t>
      </w:r>
    </w:p>
    <w:p w:rsidR="00F3321F" w:rsidRPr="00BD7CBD" w:rsidRDefault="00F3321F" w:rsidP="00F3321F">
      <w:pPr>
        <w:widowControl w:val="0"/>
        <w:numPr>
          <w:ilvl w:val="0"/>
          <w:numId w:val="4"/>
        </w:numPr>
        <w:spacing w:line="240" w:lineRule="atLeast"/>
        <w:rPr>
          <w:rFonts w:eastAsia="Times New Roman"/>
          <w:szCs w:val="20"/>
          <w:lang w:eastAsia="en-US"/>
        </w:rPr>
      </w:pPr>
      <w:r w:rsidRPr="00BD7CBD">
        <w:rPr>
          <w:rFonts w:eastAsia="Times New Roman"/>
          <w:szCs w:val="20"/>
          <w:lang w:eastAsia="en-US"/>
        </w:rPr>
        <w:t>Utilize the enterprise wide security authentication and validation framework known as the Toyota Business Gateway (TBG) framework.</w:t>
      </w:r>
    </w:p>
    <w:p w:rsidR="00F3321F" w:rsidRPr="00BD7CBD" w:rsidRDefault="00F3321F" w:rsidP="00F3321F">
      <w:pPr>
        <w:widowControl w:val="0"/>
        <w:numPr>
          <w:ilvl w:val="0"/>
          <w:numId w:val="4"/>
        </w:numPr>
        <w:spacing w:line="240" w:lineRule="atLeast"/>
        <w:rPr>
          <w:rFonts w:eastAsia="Times New Roman"/>
          <w:szCs w:val="20"/>
          <w:lang w:eastAsia="en-US"/>
        </w:rPr>
      </w:pPr>
      <w:r w:rsidRPr="00BD7CBD">
        <w:rPr>
          <w:rFonts w:eastAsia="Times New Roman"/>
          <w:szCs w:val="20"/>
          <w:lang w:eastAsia="en-US"/>
        </w:rPr>
        <w:t>Adhere to the guiding principles of the Toyota Reference Architecture.</w:t>
      </w:r>
    </w:p>
    <w:p w:rsidR="00F3321F" w:rsidRPr="00BD7CBD" w:rsidRDefault="00F3321F" w:rsidP="00F3321F">
      <w:pPr>
        <w:widowControl w:val="0"/>
        <w:spacing w:line="240" w:lineRule="atLeast"/>
        <w:ind w:left="1080" w:right="360"/>
        <w:jc w:val="both"/>
        <w:rPr>
          <w:rFonts w:eastAsia="Times New Roman"/>
          <w:szCs w:val="20"/>
          <w:lang w:eastAsia="en-US"/>
        </w:rPr>
      </w:pPr>
    </w:p>
    <w:p w:rsidR="00F3321F" w:rsidRPr="00BD7CBD" w:rsidRDefault="00807E73" w:rsidP="00F3321F">
      <w:pPr>
        <w:widowControl w:val="0"/>
        <w:spacing w:line="240" w:lineRule="atLeast"/>
        <w:ind w:left="720" w:right="360"/>
        <w:jc w:val="both"/>
        <w:rPr>
          <w:rFonts w:eastAsia="Times New Roman"/>
          <w:szCs w:val="20"/>
          <w:lang w:eastAsia="en-US"/>
        </w:rPr>
      </w:pPr>
      <w:r>
        <w:rPr>
          <w:rFonts w:eastAsia="Times New Roman"/>
          <w:szCs w:val="20"/>
          <w:lang w:eastAsia="en-US"/>
        </w:rPr>
        <w:t>Additional and specific</w:t>
      </w:r>
      <w:r w:rsidR="00F3321F" w:rsidRPr="00BD7CBD">
        <w:rPr>
          <w:rFonts w:eastAsia="Times New Roman"/>
          <w:szCs w:val="20"/>
          <w:lang w:eastAsia="en-US"/>
        </w:rPr>
        <w:t xml:space="preserve"> </w:t>
      </w:r>
      <w:r w:rsidR="00D12C62">
        <w:rPr>
          <w:rFonts w:eastAsia="Times New Roman"/>
          <w:szCs w:val="20"/>
          <w:lang w:eastAsia="en-US"/>
        </w:rPr>
        <w:t xml:space="preserve">goals and </w:t>
      </w:r>
      <w:r w:rsidR="00F3321F" w:rsidRPr="00BD7CBD">
        <w:rPr>
          <w:rFonts w:eastAsia="Times New Roman"/>
          <w:szCs w:val="20"/>
          <w:lang w:eastAsia="en-US"/>
        </w:rPr>
        <w:t>challenges</w:t>
      </w:r>
      <w:r w:rsidR="000B2A4E">
        <w:rPr>
          <w:rFonts w:eastAsia="Times New Roman"/>
          <w:szCs w:val="20"/>
          <w:lang w:eastAsia="en-US"/>
        </w:rPr>
        <w:t xml:space="preserve"> </w:t>
      </w:r>
      <w:r w:rsidR="000D77A7">
        <w:rPr>
          <w:rFonts w:eastAsia="Times New Roman"/>
          <w:szCs w:val="20"/>
          <w:lang w:eastAsia="en-US"/>
        </w:rPr>
        <w:t xml:space="preserve">of the FPR project are </w:t>
      </w:r>
      <w:r w:rsidR="00D12C62">
        <w:rPr>
          <w:rFonts w:eastAsia="Times New Roman"/>
          <w:szCs w:val="20"/>
          <w:lang w:eastAsia="en-US"/>
        </w:rPr>
        <w:t xml:space="preserve">further </w:t>
      </w:r>
      <w:r w:rsidR="000D77A7">
        <w:rPr>
          <w:rFonts w:eastAsia="Times New Roman"/>
          <w:szCs w:val="20"/>
          <w:lang w:eastAsia="en-US"/>
        </w:rPr>
        <w:t>addressed in five separate topics</w:t>
      </w:r>
      <w:r w:rsidR="00F3321F" w:rsidRPr="00BD7CBD">
        <w:rPr>
          <w:rFonts w:eastAsia="Times New Roman"/>
          <w:szCs w:val="20"/>
          <w:lang w:eastAsia="en-US"/>
        </w:rPr>
        <w:t>:</w:t>
      </w:r>
    </w:p>
    <w:p w:rsidR="00F3321F" w:rsidRPr="00BD7CBD" w:rsidRDefault="00F3321F" w:rsidP="007C403F">
      <w:pPr>
        <w:widowControl w:val="0"/>
        <w:numPr>
          <w:ilvl w:val="0"/>
          <w:numId w:val="8"/>
        </w:numPr>
        <w:spacing w:line="240" w:lineRule="atLeast"/>
        <w:ind w:right="360"/>
        <w:jc w:val="both"/>
        <w:rPr>
          <w:rFonts w:eastAsia="Times New Roman"/>
          <w:szCs w:val="20"/>
          <w:lang w:eastAsia="en-US"/>
        </w:rPr>
      </w:pPr>
      <w:r w:rsidRPr="00BD7CBD">
        <w:rPr>
          <w:rFonts w:eastAsia="Times New Roman"/>
          <w:szCs w:val="20"/>
          <w:lang w:eastAsia="en-US"/>
        </w:rPr>
        <w:t>OTM COTS Integration</w:t>
      </w:r>
    </w:p>
    <w:p w:rsidR="00F3321F" w:rsidRPr="00BD7CBD" w:rsidRDefault="00F3321F" w:rsidP="007C403F">
      <w:pPr>
        <w:widowControl w:val="0"/>
        <w:numPr>
          <w:ilvl w:val="0"/>
          <w:numId w:val="8"/>
        </w:numPr>
        <w:spacing w:line="240" w:lineRule="atLeast"/>
        <w:ind w:right="360"/>
        <w:jc w:val="both"/>
        <w:rPr>
          <w:rFonts w:eastAsia="Times New Roman"/>
          <w:szCs w:val="20"/>
          <w:lang w:eastAsia="en-US"/>
        </w:rPr>
      </w:pPr>
      <w:r w:rsidRPr="00BD7CBD">
        <w:rPr>
          <w:rFonts w:eastAsia="Times New Roman"/>
          <w:szCs w:val="20"/>
          <w:lang w:eastAsia="en-US"/>
        </w:rPr>
        <w:t xml:space="preserve">Legacy FPR System Bridging and Retirement </w:t>
      </w:r>
    </w:p>
    <w:p w:rsidR="00F3321F" w:rsidRPr="00BD7CBD" w:rsidRDefault="0024002D" w:rsidP="007C403F">
      <w:pPr>
        <w:widowControl w:val="0"/>
        <w:numPr>
          <w:ilvl w:val="0"/>
          <w:numId w:val="8"/>
        </w:numPr>
        <w:spacing w:line="240" w:lineRule="atLeast"/>
        <w:rPr>
          <w:rFonts w:eastAsia="Times New Roman"/>
          <w:szCs w:val="20"/>
          <w:lang w:eastAsia="en-US"/>
        </w:rPr>
      </w:pPr>
      <w:r>
        <w:rPr>
          <w:rFonts w:eastAsia="Times New Roman"/>
          <w:szCs w:val="20"/>
          <w:lang w:eastAsia="en-US"/>
        </w:rPr>
        <w:t>PeopleSoft</w:t>
      </w:r>
      <w:r w:rsidR="00F3321F" w:rsidRPr="00BD7CBD">
        <w:rPr>
          <w:rFonts w:eastAsia="Times New Roman"/>
          <w:szCs w:val="20"/>
          <w:lang w:eastAsia="en-US"/>
        </w:rPr>
        <w:t xml:space="preserve"> Integration</w:t>
      </w:r>
      <w:r>
        <w:rPr>
          <w:rFonts w:eastAsia="Times New Roman"/>
          <w:szCs w:val="20"/>
          <w:lang w:eastAsia="en-US"/>
        </w:rPr>
        <w:t xml:space="preserve"> (Payables and Receivables)</w:t>
      </w:r>
    </w:p>
    <w:p w:rsidR="00F3321F" w:rsidRDefault="0024002D" w:rsidP="007C403F">
      <w:pPr>
        <w:widowControl w:val="0"/>
        <w:numPr>
          <w:ilvl w:val="0"/>
          <w:numId w:val="8"/>
        </w:numPr>
        <w:spacing w:line="240" w:lineRule="atLeast"/>
        <w:rPr>
          <w:rFonts w:eastAsia="Times New Roman"/>
          <w:szCs w:val="20"/>
          <w:lang w:eastAsia="en-US"/>
        </w:rPr>
      </w:pPr>
      <w:r>
        <w:rPr>
          <w:rFonts w:eastAsia="Times New Roman"/>
          <w:szCs w:val="20"/>
          <w:lang w:eastAsia="en-US"/>
        </w:rPr>
        <w:t>Reporting from Multiple Data Sources</w:t>
      </w:r>
    </w:p>
    <w:p w:rsidR="0024002D" w:rsidRPr="00BD7CBD" w:rsidRDefault="00405D1D" w:rsidP="007C403F">
      <w:pPr>
        <w:widowControl w:val="0"/>
        <w:numPr>
          <w:ilvl w:val="0"/>
          <w:numId w:val="8"/>
        </w:numPr>
        <w:spacing w:line="240" w:lineRule="atLeast"/>
        <w:rPr>
          <w:rFonts w:eastAsia="Times New Roman"/>
          <w:szCs w:val="20"/>
          <w:lang w:eastAsia="en-US"/>
        </w:rPr>
      </w:pPr>
      <w:r>
        <w:rPr>
          <w:rFonts w:eastAsia="Times New Roman"/>
          <w:szCs w:val="20"/>
          <w:lang w:eastAsia="en-US"/>
        </w:rPr>
        <w:t>Internet-Facing</w:t>
      </w:r>
      <w:r w:rsidR="0024002D">
        <w:rPr>
          <w:rFonts w:eastAsia="Times New Roman"/>
          <w:szCs w:val="20"/>
          <w:lang w:eastAsia="en-US"/>
        </w:rPr>
        <w:t xml:space="preserve"> B2B</w:t>
      </w:r>
      <w:r w:rsidR="000D77A7">
        <w:rPr>
          <w:rFonts w:eastAsia="Times New Roman"/>
          <w:szCs w:val="20"/>
          <w:lang w:eastAsia="en-US"/>
        </w:rPr>
        <w:t xml:space="preserve"> </w:t>
      </w:r>
      <w:r w:rsidR="005C35D9">
        <w:rPr>
          <w:rFonts w:eastAsia="Times New Roman"/>
          <w:szCs w:val="20"/>
          <w:lang w:eastAsia="en-US"/>
        </w:rPr>
        <w:t>Integration</w:t>
      </w:r>
    </w:p>
    <w:p w:rsidR="00F3321F" w:rsidRPr="00BD7CBD" w:rsidRDefault="00F3321F" w:rsidP="00F3321F">
      <w:pPr>
        <w:widowControl w:val="0"/>
        <w:spacing w:line="240" w:lineRule="atLeast"/>
        <w:ind w:left="1080"/>
        <w:rPr>
          <w:rFonts w:eastAsia="Times New Roman"/>
          <w:szCs w:val="20"/>
          <w:lang w:eastAsia="en-US"/>
        </w:rPr>
      </w:pPr>
    </w:p>
    <w:p w:rsidR="00F3321F" w:rsidRPr="00BD7CBD" w:rsidRDefault="00F3321F" w:rsidP="00F3321F">
      <w:pPr>
        <w:widowControl w:val="0"/>
        <w:spacing w:line="240" w:lineRule="atLeast"/>
        <w:ind w:left="720" w:right="360"/>
        <w:jc w:val="both"/>
        <w:rPr>
          <w:rFonts w:eastAsia="Times New Roman"/>
          <w:szCs w:val="20"/>
          <w:lang w:eastAsia="en-US"/>
        </w:rPr>
      </w:pPr>
      <w:r w:rsidRPr="00BD7CBD">
        <w:rPr>
          <w:rFonts w:eastAsia="Times New Roman"/>
          <w:szCs w:val="20"/>
          <w:lang w:eastAsia="en-US"/>
        </w:rPr>
        <w:t>These are discussed in the following sub-sections.</w:t>
      </w:r>
    </w:p>
    <w:p w:rsidR="00F3321F" w:rsidRPr="00BD7CBD" w:rsidRDefault="00F3321F" w:rsidP="00F3321F">
      <w:pPr>
        <w:widowControl w:val="0"/>
        <w:spacing w:line="240" w:lineRule="atLeast"/>
        <w:ind w:left="1080"/>
        <w:rPr>
          <w:rFonts w:eastAsia="Times New Roman"/>
          <w:szCs w:val="20"/>
          <w:lang w:eastAsia="en-US"/>
        </w:rPr>
      </w:pPr>
    </w:p>
    <w:p w:rsidR="00F3321F" w:rsidRPr="00BD7CBD" w:rsidRDefault="00F3321F" w:rsidP="00F3321F">
      <w:pPr>
        <w:widowControl w:val="0"/>
        <w:spacing w:line="240" w:lineRule="atLeast"/>
        <w:ind w:right="360"/>
        <w:jc w:val="both"/>
        <w:rPr>
          <w:rFonts w:eastAsia="Times New Roman"/>
          <w:szCs w:val="20"/>
          <w:lang w:eastAsia="en-US"/>
        </w:rPr>
      </w:pPr>
    </w:p>
    <w:p w:rsidR="00F3321F" w:rsidRPr="00BD7CBD" w:rsidRDefault="00F3321F" w:rsidP="00F3321F">
      <w:pPr>
        <w:pStyle w:val="Heading212pt"/>
        <w:rPr>
          <w:rFonts w:ascii="Tw Cen MT" w:hAnsi="Tw Cen MT"/>
          <w:lang w:eastAsia="en-US"/>
        </w:rPr>
      </w:pPr>
      <w:r w:rsidRPr="00BD7CBD">
        <w:rPr>
          <w:rFonts w:ascii="Tw Cen MT" w:hAnsi="Tw Cen MT"/>
          <w:lang w:eastAsia="en-US"/>
        </w:rPr>
        <w:br w:type="page"/>
      </w:r>
      <w:bookmarkStart w:id="25" w:name="_Toc176747322"/>
      <w:bookmarkStart w:id="26" w:name="_Toc414635399"/>
      <w:r w:rsidRPr="00BD7CBD">
        <w:rPr>
          <w:rFonts w:ascii="Tw Cen MT" w:hAnsi="Tw Cen MT"/>
          <w:lang w:eastAsia="en-US"/>
        </w:rPr>
        <w:lastRenderedPageBreak/>
        <w:t>OTM COTS Integration</w:t>
      </w:r>
      <w:bookmarkEnd w:id="25"/>
      <w:bookmarkEnd w:id="26"/>
    </w:p>
    <w:p w:rsidR="00D12C62" w:rsidRDefault="00F3321F" w:rsidP="00D12C62">
      <w:pPr>
        <w:pStyle w:val="BodyText"/>
        <w:rPr>
          <w:rFonts w:ascii="Tw Cen MT" w:eastAsia="MS Mincho" w:hAnsi="Tw Cen MT"/>
        </w:rPr>
      </w:pPr>
      <w:r w:rsidRPr="00D12C62">
        <w:rPr>
          <w:rFonts w:ascii="Tw Cen MT" w:eastAsia="MS Mincho" w:hAnsi="Tw Cen MT"/>
        </w:rPr>
        <w:t>The OTM application is a fully functional package that is intended to replace the home-grown FPR system.  OTM provides a browser based user interface and a variety of system interfaces.</w:t>
      </w:r>
    </w:p>
    <w:p w:rsidR="00CF1F47" w:rsidRDefault="00CF1F47" w:rsidP="00D12C62">
      <w:pPr>
        <w:pStyle w:val="BodyText"/>
        <w:rPr>
          <w:rFonts w:ascii="Tw Cen MT" w:eastAsia="MS Mincho" w:hAnsi="Tw Cen MT"/>
        </w:rPr>
      </w:pPr>
      <w:r>
        <w:rPr>
          <w:rFonts w:ascii="Tw Cen MT" w:eastAsia="MS Mincho" w:hAnsi="Tw Cen MT"/>
        </w:rPr>
        <w:t>The OTM COTS package will need to be integrated with the existing legacy systems.</w:t>
      </w:r>
    </w:p>
    <w:p w:rsidR="00D12C62" w:rsidRDefault="00D12C62" w:rsidP="00D12C62">
      <w:pPr>
        <w:pStyle w:val="BodyText"/>
        <w:rPr>
          <w:rFonts w:ascii="Tw Cen MT" w:eastAsia="MS Mincho" w:hAnsi="Tw Cen MT"/>
        </w:rPr>
      </w:pPr>
      <w:r>
        <w:rPr>
          <w:rFonts w:ascii="Tw Cen MT" w:eastAsia="MS Mincho" w:hAnsi="Tw Cen MT"/>
        </w:rPr>
        <w:t>The name Toyota Transportation Management System (TTMS) has been introduced to represent the TLS implementation of OTM and the interfaces going into and out of the new TTMS system.</w:t>
      </w:r>
    </w:p>
    <w:p w:rsidR="00D12C62" w:rsidRDefault="00D12C62" w:rsidP="00D12C62">
      <w:pPr>
        <w:pStyle w:val="BodyText"/>
        <w:rPr>
          <w:rFonts w:ascii="Tw Cen MT" w:eastAsia="MS Mincho" w:hAnsi="Tw Cen MT"/>
        </w:rPr>
      </w:pPr>
      <w:r>
        <w:rPr>
          <w:rFonts w:ascii="Tw Cen MT" w:eastAsia="MS Mincho" w:hAnsi="Tw Cen MT"/>
        </w:rPr>
        <w:t>All of the former NVS FPR functionality and data will be replaced by TTMS.</w:t>
      </w:r>
    </w:p>
    <w:p w:rsidR="005A5704" w:rsidRDefault="005A5704" w:rsidP="00D12C62">
      <w:pPr>
        <w:pStyle w:val="BodyText"/>
        <w:rPr>
          <w:rFonts w:ascii="Tw Cen MT" w:eastAsia="MS Mincho" w:hAnsi="Tw Cen MT"/>
        </w:rPr>
      </w:pPr>
    </w:p>
    <w:p w:rsidR="003C6052" w:rsidRDefault="003C6052" w:rsidP="00D12C62">
      <w:pPr>
        <w:pStyle w:val="BodyText"/>
        <w:rPr>
          <w:rFonts w:ascii="Tw Cen MT" w:eastAsia="MS Mincho" w:hAnsi="Tw Cen MT"/>
        </w:rPr>
      </w:pPr>
      <w:r>
        <w:rPr>
          <w:rFonts w:ascii="Tw Cen MT" w:eastAsia="MS Mincho" w:hAnsi="Tw Cen MT"/>
        </w:rPr>
        <w:t>This section addresses the specific interfaces to and from OTM.</w:t>
      </w:r>
    </w:p>
    <w:p w:rsidR="005A5704" w:rsidRDefault="005A5704" w:rsidP="00D12C62">
      <w:pPr>
        <w:pStyle w:val="BodyText"/>
        <w:rPr>
          <w:rFonts w:ascii="Tw Cen MT" w:hAnsi="Tw Cen MT"/>
          <w:b/>
        </w:rPr>
      </w:pPr>
    </w:p>
    <w:p w:rsidR="00D12C62" w:rsidRPr="00D00689" w:rsidRDefault="00D12C62" w:rsidP="00D12C62">
      <w:pPr>
        <w:pStyle w:val="BodyText"/>
        <w:rPr>
          <w:rFonts w:ascii="Tw Cen MT" w:hAnsi="Tw Cen MT"/>
          <w:b/>
        </w:rPr>
      </w:pPr>
      <w:r w:rsidRPr="00D00689">
        <w:rPr>
          <w:rFonts w:ascii="Tw Cen MT" w:hAnsi="Tw Cen MT"/>
          <w:b/>
        </w:rPr>
        <w:t>Goals</w:t>
      </w:r>
    </w:p>
    <w:p w:rsidR="00D12C62" w:rsidRDefault="00CF1F47" w:rsidP="007C403F">
      <w:pPr>
        <w:pStyle w:val="BodyText"/>
        <w:numPr>
          <w:ilvl w:val="0"/>
          <w:numId w:val="24"/>
        </w:numPr>
        <w:rPr>
          <w:rFonts w:ascii="Tw Cen MT" w:hAnsi="Tw Cen MT"/>
        </w:rPr>
      </w:pPr>
      <w:r>
        <w:rPr>
          <w:rFonts w:ascii="Tw Cen MT" w:hAnsi="Tw Cen MT"/>
        </w:rPr>
        <w:t xml:space="preserve">Limit the use and exposure of the </w:t>
      </w:r>
      <w:r w:rsidR="00D12C62">
        <w:rPr>
          <w:rFonts w:ascii="Tw Cen MT" w:hAnsi="Tw Cen MT"/>
        </w:rPr>
        <w:t>COTS specific in</w:t>
      </w:r>
      <w:r>
        <w:rPr>
          <w:rFonts w:ascii="Tw Cen MT" w:hAnsi="Tw Cen MT"/>
        </w:rPr>
        <w:t>terfaces</w:t>
      </w:r>
    </w:p>
    <w:p w:rsidR="00CF1F47" w:rsidRDefault="00CF1F47" w:rsidP="007C403F">
      <w:pPr>
        <w:pStyle w:val="BodyText"/>
        <w:numPr>
          <w:ilvl w:val="0"/>
          <w:numId w:val="24"/>
        </w:numPr>
        <w:rPr>
          <w:rFonts w:ascii="Tw Cen MT" w:hAnsi="Tw Cen MT"/>
        </w:rPr>
      </w:pPr>
      <w:r>
        <w:rPr>
          <w:rFonts w:ascii="Tw Cen MT" w:hAnsi="Tw Cen MT"/>
        </w:rPr>
        <w:t>Limit the amount of data replication and redundant data storage</w:t>
      </w:r>
    </w:p>
    <w:p w:rsidR="00CF1F47" w:rsidRDefault="00CF1F47" w:rsidP="007C403F">
      <w:pPr>
        <w:pStyle w:val="BodyText"/>
        <w:numPr>
          <w:ilvl w:val="0"/>
          <w:numId w:val="24"/>
        </w:numPr>
        <w:rPr>
          <w:rFonts w:ascii="Tw Cen MT" w:hAnsi="Tw Cen MT"/>
        </w:rPr>
      </w:pPr>
      <w:r>
        <w:rPr>
          <w:rFonts w:ascii="Tw Cen MT" w:hAnsi="Tw Cen MT"/>
        </w:rPr>
        <w:t>Provide FPR services interfaces that will support the TLS business requirements no matter what COTS package is installed</w:t>
      </w:r>
    </w:p>
    <w:p w:rsidR="005A5704" w:rsidRDefault="005A5704" w:rsidP="00D12C62">
      <w:pPr>
        <w:pStyle w:val="BodyText"/>
        <w:rPr>
          <w:rFonts w:ascii="Tw Cen MT" w:hAnsi="Tw Cen MT"/>
          <w:b/>
        </w:rPr>
      </w:pPr>
    </w:p>
    <w:p w:rsidR="00D12C62" w:rsidRPr="00D00689" w:rsidRDefault="00D12C62" w:rsidP="00D12C62">
      <w:pPr>
        <w:pStyle w:val="BodyText"/>
        <w:rPr>
          <w:rFonts w:ascii="Tw Cen MT" w:hAnsi="Tw Cen MT"/>
          <w:b/>
        </w:rPr>
      </w:pPr>
      <w:r w:rsidRPr="00D00689">
        <w:rPr>
          <w:rFonts w:ascii="Tw Cen MT" w:hAnsi="Tw Cen MT"/>
          <w:b/>
        </w:rPr>
        <w:t>Constraints</w:t>
      </w:r>
    </w:p>
    <w:p w:rsidR="00D12C62" w:rsidRDefault="00CF1F47" w:rsidP="007C403F">
      <w:pPr>
        <w:pStyle w:val="BodyText"/>
        <w:numPr>
          <w:ilvl w:val="0"/>
          <w:numId w:val="24"/>
        </w:numPr>
        <w:rPr>
          <w:rFonts w:ascii="Tw Cen MT" w:hAnsi="Tw Cen MT"/>
        </w:rPr>
      </w:pPr>
      <w:r>
        <w:rPr>
          <w:rFonts w:ascii="Tw Cen MT" w:hAnsi="Tw Cen MT"/>
        </w:rPr>
        <w:t>OTM COTS Package Environment</w:t>
      </w:r>
    </w:p>
    <w:p w:rsidR="00D12C62" w:rsidRDefault="00CF1F47" w:rsidP="007C403F">
      <w:pPr>
        <w:pStyle w:val="BodyText"/>
        <w:numPr>
          <w:ilvl w:val="0"/>
          <w:numId w:val="24"/>
        </w:numPr>
        <w:rPr>
          <w:rFonts w:ascii="Tw Cen MT" w:hAnsi="Tw Cen MT"/>
        </w:rPr>
      </w:pPr>
      <w:r>
        <w:rPr>
          <w:rFonts w:ascii="Tw Cen MT" w:hAnsi="Tw Cen MT"/>
        </w:rPr>
        <w:t>OTM User Interfaces</w:t>
      </w:r>
    </w:p>
    <w:p w:rsidR="00131119" w:rsidRDefault="00131119" w:rsidP="00131119">
      <w:pPr>
        <w:pStyle w:val="BodyText"/>
        <w:rPr>
          <w:rFonts w:ascii="Tw Cen MT" w:hAnsi="Tw Cen MT"/>
        </w:rPr>
      </w:pPr>
    </w:p>
    <w:p w:rsidR="00F3321F" w:rsidRPr="00BD7CBD" w:rsidRDefault="00F3321F" w:rsidP="00F3321F">
      <w:pPr>
        <w:pStyle w:val="Heading212pt"/>
        <w:rPr>
          <w:rFonts w:ascii="Tw Cen MT" w:hAnsi="Tw Cen MT"/>
          <w:lang w:eastAsia="en-US"/>
        </w:rPr>
      </w:pPr>
      <w:bookmarkStart w:id="27" w:name="_Toc414635400"/>
      <w:bookmarkStart w:id="28" w:name="_Toc176747323"/>
      <w:r w:rsidRPr="00BD7CBD">
        <w:rPr>
          <w:rFonts w:ascii="Tw Cen MT" w:hAnsi="Tw Cen MT"/>
          <w:lang w:eastAsia="en-US"/>
        </w:rPr>
        <w:t>Legacy FPR System Bridging and Retirement</w:t>
      </w:r>
      <w:bookmarkEnd w:id="27"/>
      <w:r w:rsidRPr="00BD7CBD">
        <w:rPr>
          <w:rFonts w:ascii="Tw Cen MT" w:hAnsi="Tw Cen MT"/>
          <w:lang w:eastAsia="en-US"/>
        </w:rPr>
        <w:t xml:space="preserve">  </w:t>
      </w:r>
      <w:bookmarkEnd w:id="28"/>
    </w:p>
    <w:p w:rsidR="00EC4CB0" w:rsidRDefault="00F3321F" w:rsidP="00833642">
      <w:pPr>
        <w:widowControl w:val="0"/>
        <w:spacing w:line="240" w:lineRule="atLeast"/>
        <w:ind w:left="720"/>
        <w:rPr>
          <w:rFonts w:eastAsia="Times New Roman"/>
          <w:szCs w:val="20"/>
          <w:lang w:eastAsia="en-US"/>
        </w:rPr>
      </w:pPr>
      <w:r w:rsidRPr="00BD7CBD">
        <w:rPr>
          <w:rFonts w:eastAsia="Times New Roman"/>
          <w:szCs w:val="20"/>
          <w:lang w:eastAsia="en-US"/>
        </w:rPr>
        <w:t xml:space="preserve">Toyota Logistic Services has been doing </w:t>
      </w:r>
      <w:r w:rsidR="00833642">
        <w:rPr>
          <w:rFonts w:eastAsia="Times New Roman"/>
          <w:szCs w:val="20"/>
          <w:lang w:eastAsia="en-US"/>
        </w:rPr>
        <w:t xml:space="preserve">Freight Payment </w:t>
      </w:r>
      <w:r w:rsidRPr="00BD7CBD">
        <w:rPr>
          <w:rFonts w:eastAsia="Times New Roman"/>
          <w:szCs w:val="20"/>
          <w:lang w:eastAsia="en-US"/>
        </w:rPr>
        <w:t>planning</w:t>
      </w:r>
      <w:r w:rsidR="00833642">
        <w:rPr>
          <w:rFonts w:eastAsia="Times New Roman"/>
          <w:szCs w:val="20"/>
          <w:lang w:eastAsia="en-US"/>
        </w:rPr>
        <w:t xml:space="preserve">, </w:t>
      </w:r>
      <w:r w:rsidRPr="00BD7CBD">
        <w:rPr>
          <w:rFonts w:eastAsia="Times New Roman"/>
          <w:szCs w:val="20"/>
          <w:lang w:eastAsia="en-US"/>
        </w:rPr>
        <w:t>tracking</w:t>
      </w:r>
      <w:r w:rsidR="00833642">
        <w:rPr>
          <w:rFonts w:eastAsia="Times New Roman"/>
          <w:szCs w:val="20"/>
          <w:lang w:eastAsia="en-US"/>
        </w:rPr>
        <w:t xml:space="preserve">, payments and integrating to the logistics operations </w:t>
      </w:r>
      <w:r w:rsidRPr="00BD7CBD">
        <w:rPr>
          <w:rFonts w:eastAsia="Times New Roman"/>
          <w:szCs w:val="20"/>
          <w:lang w:eastAsia="en-US"/>
        </w:rPr>
        <w:t xml:space="preserve">using a combination of Legacy SAS programs and Legacy COBOL programs. </w:t>
      </w:r>
      <w:r w:rsidR="00833642">
        <w:rPr>
          <w:rFonts w:eastAsia="Times New Roman"/>
          <w:szCs w:val="20"/>
          <w:lang w:eastAsia="en-US"/>
        </w:rPr>
        <w:t xml:space="preserve"> </w:t>
      </w:r>
      <w:r w:rsidR="00EC4CB0">
        <w:rPr>
          <w:rFonts w:eastAsia="Times New Roman"/>
          <w:szCs w:val="20"/>
          <w:lang w:eastAsia="en-US"/>
        </w:rPr>
        <w:t xml:space="preserve">These programs are all part of the National Vehicles System (NVS).  </w:t>
      </w:r>
      <w:r w:rsidR="00EC4CB0" w:rsidRPr="00BD7CBD">
        <w:rPr>
          <w:rFonts w:eastAsia="Times New Roman"/>
          <w:szCs w:val="20"/>
          <w:lang w:eastAsia="en-US"/>
        </w:rPr>
        <w:t>The intent is to retire these programs and replace them with TTMS</w:t>
      </w:r>
      <w:r w:rsidR="00EC4CB0">
        <w:rPr>
          <w:rFonts w:eastAsia="Times New Roman"/>
          <w:szCs w:val="20"/>
          <w:lang w:eastAsia="en-US"/>
        </w:rPr>
        <w:t>.</w:t>
      </w:r>
    </w:p>
    <w:p w:rsidR="00EC4CB0" w:rsidRDefault="00EC4CB0" w:rsidP="00833642">
      <w:pPr>
        <w:widowControl w:val="0"/>
        <w:spacing w:line="240" w:lineRule="atLeast"/>
        <w:ind w:left="720"/>
        <w:rPr>
          <w:rFonts w:eastAsia="Times New Roman"/>
          <w:szCs w:val="20"/>
          <w:lang w:eastAsia="en-US"/>
        </w:rPr>
      </w:pPr>
    </w:p>
    <w:p w:rsidR="00EC4CB0" w:rsidRDefault="00EC4CB0" w:rsidP="00833642">
      <w:pPr>
        <w:widowControl w:val="0"/>
        <w:spacing w:line="240" w:lineRule="atLeast"/>
        <w:ind w:left="720"/>
        <w:rPr>
          <w:rFonts w:eastAsia="Times New Roman"/>
          <w:szCs w:val="20"/>
          <w:lang w:eastAsia="en-US"/>
        </w:rPr>
      </w:pPr>
      <w:r>
        <w:rPr>
          <w:rFonts w:eastAsia="Times New Roman"/>
          <w:szCs w:val="20"/>
          <w:lang w:eastAsia="en-US"/>
        </w:rPr>
        <w:t>The non-FPR related NVS system will remain intact and will need to integrate with the new TTMS system.</w:t>
      </w:r>
    </w:p>
    <w:p w:rsidR="00EC4CB0" w:rsidRDefault="00EC4CB0" w:rsidP="00833642">
      <w:pPr>
        <w:widowControl w:val="0"/>
        <w:spacing w:line="240" w:lineRule="atLeast"/>
        <w:ind w:left="720"/>
        <w:rPr>
          <w:rFonts w:eastAsia="Times New Roman"/>
          <w:szCs w:val="20"/>
          <w:lang w:eastAsia="en-US"/>
        </w:rPr>
      </w:pPr>
    </w:p>
    <w:p w:rsidR="00EC4CB0" w:rsidRDefault="00EC4CB0" w:rsidP="00833642">
      <w:pPr>
        <w:widowControl w:val="0"/>
        <w:spacing w:line="240" w:lineRule="atLeast"/>
        <w:ind w:left="720"/>
        <w:rPr>
          <w:rFonts w:eastAsia="Times New Roman"/>
          <w:szCs w:val="20"/>
          <w:lang w:eastAsia="en-US"/>
        </w:rPr>
      </w:pPr>
      <w:r>
        <w:rPr>
          <w:rFonts w:eastAsia="Times New Roman"/>
          <w:szCs w:val="20"/>
          <w:lang w:eastAsia="en-US"/>
        </w:rPr>
        <w:t xml:space="preserve">The TTMS system will provide bridging components to supply FPR data to legacy applications.  Likewise, the TTMS system will provide bridging components to </w:t>
      </w:r>
      <w:r w:rsidR="00F72724">
        <w:rPr>
          <w:rFonts w:eastAsia="Times New Roman"/>
          <w:szCs w:val="20"/>
          <w:lang w:eastAsia="en-US"/>
        </w:rPr>
        <w:t>provide non-</w:t>
      </w:r>
      <w:r w:rsidR="005B7C78">
        <w:rPr>
          <w:rFonts w:eastAsia="Times New Roman"/>
          <w:szCs w:val="20"/>
          <w:lang w:eastAsia="en-US"/>
        </w:rPr>
        <w:t>FPR data to the OTM system.</w:t>
      </w:r>
    </w:p>
    <w:p w:rsidR="00EC4CB0" w:rsidRDefault="00EC4CB0" w:rsidP="00833642">
      <w:pPr>
        <w:widowControl w:val="0"/>
        <w:spacing w:line="240" w:lineRule="atLeast"/>
        <w:ind w:left="720"/>
        <w:rPr>
          <w:rFonts w:eastAsia="Times New Roman"/>
          <w:szCs w:val="20"/>
          <w:lang w:eastAsia="en-US"/>
        </w:rPr>
      </w:pPr>
    </w:p>
    <w:p w:rsidR="00EC4CB0" w:rsidRPr="00D00689" w:rsidRDefault="00EC4CB0" w:rsidP="00EC4CB0">
      <w:pPr>
        <w:pStyle w:val="BodyText"/>
        <w:rPr>
          <w:rFonts w:ascii="Tw Cen MT" w:hAnsi="Tw Cen MT"/>
          <w:b/>
        </w:rPr>
      </w:pPr>
      <w:r w:rsidRPr="00D00689">
        <w:rPr>
          <w:rFonts w:ascii="Tw Cen MT" w:hAnsi="Tw Cen MT"/>
          <w:b/>
        </w:rPr>
        <w:lastRenderedPageBreak/>
        <w:t>Goals</w:t>
      </w:r>
    </w:p>
    <w:p w:rsidR="00EC4CB0" w:rsidRDefault="00EC4CB0" w:rsidP="007C403F">
      <w:pPr>
        <w:pStyle w:val="BodyText"/>
        <w:numPr>
          <w:ilvl w:val="0"/>
          <w:numId w:val="24"/>
        </w:numPr>
        <w:rPr>
          <w:rFonts w:ascii="Tw Cen MT" w:hAnsi="Tw Cen MT"/>
        </w:rPr>
      </w:pPr>
      <w:r>
        <w:rPr>
          <w:rFonts w:ascii="Tw Cen MT" w:hAnsi="Tw Cen MT"/>
        </w:rPr>
        <w:t>Minimize the changes to non-FPR applications that need access to FPR data</w:t>
      </w:r>
    </w:p>
    <w:p w:rsidR="00EC4CB0" w:rsidRDefault="00EC4CB0" w:rsidP="007C403F">
      <w:pPr>
        <w:pStyle w:val="BodyText"/>
        <w:numPr>
          <w:ilvl w:val="0"/>
          <w:numId w:val="24"/>
        </w:numPr>
        <w:rPr>
          <w:rFonts w:ascii="Tw Cen MT" w:hAnsi="Tw Cen MT"/>
        </w:rPr>
      </w:pPr>
      <w:r>
        <w:rPr>
          <w:rFonts w:ascii="Tw Cen MT" w:hAnsi="Tw Cen MT"/>
        </w:rPr>
        <w:t>Remove all FPR master data and FPR functions from NVS</w:t>
      </w:r>
    </w:p>
    <w:p w:rsidR="003C6052" w:rsidRDefault="003C6052" w:rsidP="007C403F">
      <w:pPr>
        <w:pStyle w:val="BodyText"/>
        <w:numPr>
          <w:ilvl w:val="0"/>
          <w:numId w:val="24"/>
        </w:numPr>
        <w:rPr>
          <w:rFonts w:ascii="Tw Cen MT" w:hAnsi="Tw Cen MT"/>
        </w:rPr>
      </w:pPr>
      <w:r>
        <w:rPr>
          <w:rFonts w:ascii="Tw Cen MT" w:hAnsi="Tw Cen MT"/>
        </w:rPr>
        <w:t>Remove redundant functionality from the NVS system</w:t>
      </w:r>
    </w:p>
    <w:p w:rsidR="005A5704" w:rsidRDefault="005A5704" w:rsidP="00EC4CB0">
      <w:pPr>
        <w:pStyle w:val="BodyText"/>
        <w:rPr>
          <w:rFonts w:ascii="Tw Cen MT" w:hAnsi="Tw Cen MT"/>
          <w:b/>
        </w:rPr>
      </w:pPr>
    </w:p>
    <w:p w:rsidR="00EC4CB0" w:rsidRPr="00D00689" w:rsidRDefault="00EC4CB0" w:rsidP="00EC4CB0">
      <w:pPr>
        <w:pStyle w:val="BodyText"/>
        <w:rPr>
          <w:rFonts w:ascii="Tw Cen MT" w:hAnsi="Tw Cen MT"/>
          <w:b/>
        </w:rPr>
      </w:pPr>
      <w:r w:rsidRPr="00D00689">
        <w:rPr>
          <w:rFonts w:ascii="Tw Cen MT" w:hAnsi="Tw Cen MT"/>
          <w:b/>
        </w:rPr>
        <w:t>Constraints</w:t>
      </w:r>
    </w:p>
    <w:p w:rsidR="00EC4CB0" w:rsidRDefault="00EC4CB0" w:rsidP="007C403F">
      <w:pPr>
        <w:pStyle w:val="BodyText"/>
        <w:numPr>
          <w:ilvl w:val="0"/>
          <w:numId w:val="24"/>
        </w:numPr>
        <w:rPr>
          <w:rFonts w:ascii="Tw Cen MT" w:hAnsi="Tw Cen MT"/>
        </w:rPr>
      </w:pPr>
      <w:r>
        <w:rPr>
          <w:rFonts w:ascii="Tw Cen MT" w:hAnsi="Tw Cen MT"/>
        </w:rPr>
        <w:t>Integration to z/OS IMS and batch COBOL applications</w:t>
      </w:r>
    </w:p>
    <w:p w:rsidR="00EC4CB0" w:rsidRDefault="00EC4CB0" w:rsidP="007C403F">
      <w:pPr>
        <w:pStyle w:val="BodyText"/>
        <w:numPr>
          <w:ilvl w:val="0"/>
          <w:numId w:val="24"/>
        </w:numPr>
        <w:rPr>
          <w:rFonts w:ascii="Tw Cen MT" w:hAnsi="Tw Cen MT"/>
        </w:rPr>
      </w:pPr>
      <w:r>
        <w:rPr>
          <w:rFonts w:ascii="Tw Cen MT" w:hAnsi="Tw Cen MT"/>
        </w:rPr>
        <w:t>Integration to iSeries RPG application</w:t>
      </w:r>
    </w:p>
    <w:p w:rsidR="00F3321F" w:rsidRPr="00BD7CBD" w:rsidRDefault="00F3321F" w:rsidP="00F3321F">
      <w:pPr>
        <w:pStyle w:val="Heading212pt"/>
        <w:numPr>
          <w:ilvl w:val="0"/>
          <w:numId w:val="0"/>
        </w:numPr>
        <w:rPr>
          <w:rFonts w:ascii="Tw Cen MT" w:hAnsi="Tw Cen MT"/>
          <w:lang w:eastAsia="en-US"/>
        </w:rPr>
      </w:pPr>
    </w:p>
    <w:p w:rsidR="00F3321F" w:rsidRPr="00BD7CBD" w:rsidRDefault="005C35D9" w:rsidP="00F3321F">
      <w:pPr>
        <w:pStyle w:val="Heading212pt"/>
        <w:rPr>
          <w:rFonts w:ascii="Tw Cen MT" w:hAnsi="Tw Cen MT"/>
          <w:lang w:eastAsia="en-US"/>
        </w:rPr>
      </w:pPr>
      <w:bookmarkStart w:id="29" w:name="_Toc176747325"/>
      <w:bookmarkStart w:id="30" w:name="_Toc414635401"/>
      <w:r>
        <w:rPr>
          <w:rFonts w:ascii="Tw Cen MT" w:hAnsi="Tw Cen MT"/>
          <w:lang w:eastAsia="en-US"/>
        </w:rPr>
        <w:t xml:space="preserve">PeopleSoft </w:t>
      </w:r>
      <w:r w:rsidR="00F3321F" w:rsidRPr="00BD7CBD">
        <w:rPr>
          <w:rFonts w:ascii="Tw Cen MT" w:hAnsi="Tw Cen MT"/>
          <w:lang w:eastAsia="en-US"/>
        </w:rPr>
        <w:t>Integration</w:t>
      </w:r>
      <w:bookmarkEnd w:id="29"/>
      <w:r>
        <w:rPr>
          <w:rFonts w:ascii="Tw Cen MT" w:hAnsi="Tw Cen MT"/>
          <w:lang w:eastAsia="en-US"/>
        </w:rPr>
        <w:t xml:space="preserve"> (Payables and Receivables)</w:t>
      </w:r>
      <w:bookmarkEnd w:id="30"/>
      <w:r>
        <w:rPr>
          <w:rFonts w:ascii="Tw Cen MT" w:hAnsi="Tw Cen MT"/>
          <w:lang w:eastAsia="en-US"/>
        </w:rPr>
        <w:t xml:space="preserve"> </w:t>
      </w:r>
    </w:p>
    <w:p w:rsidR="00FC66B4" w:rsidRDefault="00F3321F" w:rsidP="00F3321F">
      <w:pPr>
        <w:pStyle w:val="BodyText"/>
        <w:rPr>
          <w:rFonts w:ascii="Tw Cen MT" w:hAnsi="Tw Cen MT"/>
        </w:rPr>
      </w:pPr>
      <w:r w:rsidRPr="00BD7CBD">
        <w:rPr>
          <w:rFonts w:ascii="Tw Cen MT" w:hAnsi="Tw Cen MT"/>
        </w:rPr>
        <w:t xml:space="preserve">Toyota Logistic Services provides payments to vendors for handling </w:t>
      </w:r>
      <w:r w:rsidR="00FC66B4">
        <w:rPr>
          <w:rFonts w:ascii="Tw Cen MT" w:hAnsi="Tw Cen MT"/>
        </w:rPr>
        <w:t>and inspecting</w:t>
      </w:r>
      <w:r w:rsidRPr="00BD7CBD">
        <w:rPr>
          <w:rFonts w:ascii="Tw Cen MT" w:hAnsi="Tw Cen MT"/>
        </w:rPr>
        <w:t xml:space="preserve"> freight ship</w:t>
      </w:r>
      <w:r w:rsidR="00FC66B4">
        <w:rPr>
          <w:rFonts w:ascii="Tw Cen MT" w:hAnsi="Tw Cen MT"/>
        </w:rPr>
        <w:t>ments</w:t>
      </w:r>
      <w:r w:rsidRPr="00BD7CBD">
        <w:rPr>
          <w:rFonts w:ascii="Tw Cen MT" w:hAnsi="Tw Cen MT"/>
        </w:rPr>
        <w:t xml:space="preserve">. </w:t>
      </w:r>
      <w:r w:rsidR="009F1519">
        <w:rPr>
          <w:rFonts w:ascii="Tw Cen MT" w:hAnsi="Tw Cen MT"/>
        </w:rPr>
        <w:t xml:space="preserve">There is one instance of </w:t>
      </w:r>
      <w:r w:rsidR="00FC66B4">
        <w:rPr>
          <w:rFonts w:ascii="Tw Cen MT" w:hAnsi="Tw Cen MT"/>
        </w:rPr>
        <w:t xml:space="preserve">TLS billing a party </w:t>
      </w:r>
      <w:r w:rsidR="009F1519">
        <w:rPr>
          <w:rFonts w:ascii="Tw Cen MT" w:hAnsi="Tw Cen MT"/>
        </w:rPr>
        <w:t>for</w:t>
      </w:r>
      <w:r w:rsidR="00FC66B4">
        <w:rPr>
          <w:rFonts w:ascii="Tw Cen MT" w:hAnsi="Tw Cen MT"/>
        </w:rPr>
        <w:t xml:space="preserve"> TLS</w:t>
      </w:r>
      <w:r w:rsidR="009F1519">
        <w:rPr>
          <w:rFonts w:ascii="Tw Cen MT" w:hAnsi="Tw Cen MT"/>
        </w:rPr>
        <w:t xml:space="preserve"> handling</w:t>
      </w:r>
      <w:r w:rsidR="00FC66B4">
        <w:rPr>
          <w:rFonts w:ascii="Tw Cen MT" w:hAnsi="Tw Cen MT"/>
        </w:rPr>
        <w:t xml:space="preserve"> of the other party’s </w:t>
      </w:r>
      <w:r w:rsidR="009F1519">
        <w:rPr>
          <w:rFonts w:ascii="Tw Cen MT" w:hAnsi="Tw Cen MT"/>
        </w:rPr>
        <w:t xml:space="preserve">vehicles. </w:t>
      </w:r>
      <w:r w:rsidR="00751E10">
        <w:rPr>
          <w:rFonts w:ascii="Tw Cen MT" w:hAnsi="Tw Cen MT"/>
        </w:rPr>
        <w:t>(</w:t>
      </w:r>
      <w:r w:rsidR="00FC66B4">
        <w:rPr>
          <w:rFonts w:ascii="Tw Cen MT" w:hAnsi="Tw Cen MT"/>
        </w:rPr>
        <w:t xml:space="preserve">TLS invoices </w:t>
      </w:r>
      <w:smartTag w:uri="urn:schemas-microsoft-com:office:smarttags" w:element="City">
        <w:r w:rsidR="00FC66B4">
          <w:rPr>
            <w:rFonts w:ascii="Tw Cen MT" w:hAnsi="Tw Cen MT"/>
          </w:rPr>
          <w:t>Toyota</w:t>
        </w:r>
      </w:smartTag>
      <w:r w:rsidR="00FC66B4">
        <w:rPr>
          <w:rFonts w:ascii="Tw Cen MT" w:hAnsi="Tw Cen MT"/>
        </w:rPr>
        <w:t xml:space="preserve"> </w:t>
      </w:r>
      <w:smartTag w:uri="urn:schemas-microsoft-com:office:smarttags" w:element="place">
        <w:smartTag w:uri="urn:schemas-microsoft-com:office:smarttags" w:element="country-region">
          <w:r w:rsidR="00FC66B4">
            <w:rPr>
              <w:rFonts w:ascii="Tw Cen MT" w:hAnsi="Tw Cen MT"/>
            </w:rPr>
            <w:t>Canada</w:t>
          </w:r>
        </w:smartTag>
      </w:smartTag>
      <w:r w:rsidR="00FC66B4">
        <w:rPr>
          <w:rFonts w:ascii="Tw Cen MT" w:hAnsi="Tw Cen MT"/>
        </w:rPr>
        <w:t xml:space="preserve"> for the handlin</w:t>
      </w:r>
      <w:r w:rsidR="00751E10">
        <w:rPr>
          <w:rFonts w:ascii="Tw Cen MT" w:hAnsi="Tw Cen MT"/>
        </w:rPr>
        <w:t>g of some of their vehicles.)</w:t>
      </w:r>
    </w:p>
    <w:p w:rsidR="00C25DA6" w:rsidRDefault="00FC66B4" w:rsidP="00F3321F">
      <w:pPr>
        <w:pStyle w:val="BodyText"/>
        <w:rPr>
          <w:rFonts w:ascii="Tw Cen MT" w:hAnsi="Tw Cen MT"/>
        </w:rPr>
      </w:pPr>
      <w:r>
        <w:rPr>
          <w:rFonts w:ascii="Tw Cen MT" w:hAnsi="Tw Cen MT"/>
        </w:rPr>
        <w:t xml:space="preserve">The </w:t>
      </w:r>
      <w:r w:rsidR="00C25DA6">
        <w:rPr>
          <w:rFonts w:ascii="Tw Cen MT" w:hAnsi="Tw Cen MT"/>
        </w:rPr>
        <w:t>TTMS</w:t>
      </w:r>
      <w:r>
        <w:rPr>
          <w:rFonts w:ascii="Tw Cen MT" w:hAnsi="Tw Cen MT"/>
        </w:rPr>
        <w:t xml:space="preserve"> system will </w:t>
      </w:r>
      <w:r w:rsidR="00C25DA6">
        <w:rPr>
          <w:rFonts w:ascii="Tw Cen MT" w:hAnsi="Tw Cen MT"/>
        </w:rPr>
        <w:t xml:space="preserve">generate vouchers that can be provided to the </w:t>
      </w:r>
      <w:r w:rsidR="00751E10">
        <w:rPr>
          <w:rFonts w:ascii="Tw Cen MT" w:hAnsi="Tw Cen MT"/>
        </w:rPr>
        <w:t>F</w:t>
      </w:r>
      <w:r w:rsidR="00C25DA6">
        <w:rPr>
          <w:rFonts w:ascii="Tw Cen MT" w:hAnsi="Tw Cen MT"/>
        </w:rPr>
        <w:t>inance</w:t>
      </w:r>
      <w:r w:rsidR="00751E10">
        <w:rPr>
          <w:rFonts w:ascii="Tw Cen MT" w:hAnsi="Tw Cen MT"/>
        </w:rPr>
        <w:t xml:space="preserve"> Department</w:t>
      </w:r>
      <w:r w:rsidR="00C25DA6">
        <w:rPr>
          <w:rFonts w:ascii="Tw Cen MT" w:hAnsi="Tw Cen MT"/>
        </w:rPr>
        <w:t xml:space="preserve"> PeopleSoft system for payment or invoicing TLS business partners. </w:t>
      </w:r>
    </w:p>
    <w:p w:rsidR="00ED466C" w:rsidRDefault="00ED466C" w:rsidP="00F3321F">
      <w:pPr>
        <w:pStyle w:val="BodyText"/>
        <w:rPr>
          <w:rFonts w:ascii="Tw Cen MT" w:hAnsi="Tw Cen MT"/>
          <w:b/>
        </w:rPr>
      </w:pPr>
    </w:p>
    <w:p w:rsidR="00D00689" w:rsidRPr="00D00689" w:rsidRDefault="00D00689" w:rsidP="00F3321F">
      <w:pPr>
        <w:pStyle w:val="BodyText"/>
        <w:rPr>
          <w:rFonts w:ascii="Tw Cen MT" w:hAnsi="Tw Cen MT"/>
          <w:b/>
        </w:rPr>
      </w:pPr>
      <w:r w:rsidRPr="00D00689">
        <w:rPr>
          <w:rFonts w:ascii="Tw Cen MT" w:hAnsi="Tw Cen MT"/>
          <w:b/>
        </w:rPr>
        <w:t>Goals</w:t>
      </w:r>
    </w:p>
    <w:p w:rsidR="00C25DA6" w:rsidRDefault="006E7F55" w:rsidP="007C403F">
      <w:pPr>
        <w:pStyle w:val="BodyText"/>
        <w:numPr>
          <w:ilvl w:val="0"/>
          <w:numId w:val="24"/>
        </w:numPr>
        <w:rPr>
          <w:rFonts w:ascii="Tw Cen MT" w:hAnsi="Tw Cen MT"/>
        </w:rPr>
      </w:pPr>
      <w:r>
        <w:rPr>
          <w:rFonts w:ascii="Tw Cen MT" w:hAnsi="Tw Cen MT"/>
        </w:rPr>
        <w:t>Use the TTMS generated payment and receivables vouchers to provide the PeopleSoft system everything needed</w:t>
      </w:r>
      <w:r w:rsidR="001E5474">
        <w:rPr>
          <w:rFonts w:ascii="Tw Cen MT" w:hAnsi="Tw Cen MT"/>
        </w:rPr>
        <w:t xml:space="preserve"> for payment and invoice processing</w:t>
      </w:r>
    </w:p>
    <w:p w:rsidR="00C25DA6" w:rsidRDefault="00C25DA6" w:rsidP="007C403F">
      <w:pPr>
        <w:pStyle w:val="BodyText"/>
        <w:numPr>
          <w:ilvl w:val="0"/>
          <w:numId w:val="24"/>
        </w:numPr>
        <w:rPr>
          <w:rFonts w:ascii="Tw Cen MT" w:hAnsi="Tw Cen MT"/>
        </w:rPr>
      </w:pPr>
      <w:r>
        <w:rPr>
          <w:rFonts w:ascii="Tw Cen MT" w:hAnsi="Tw Cen MT"/>
        </w:rPr>
        <w:t>Payables and receivables should share the same interfaces when going directly to PeopleSoft</w:t>
      </w:r>
    </w:p>
    <w:p w:rsidR="001E5474" w:rsidRDefault="001E5474" w:rsidP="007C403F">
      <w:pPr>
        <w:pStyle w:val="BodyText"/>
        <w:numPr>
          <w:ilvl w:val="0"/>
          <w:numId w:val="24"/>
        </w:numPr>
        <w:rPr>
          <w:rFonts w:ascii="Tw Cen MT" w:hAnsi="Tw Cen MT"/>
        </w:rPr>
      </w:pPr>
      <w:r>
        <w:rPr>
          <w:rFonts w:ascii="Tw Cen MT" w:hAnsi="Tw Cen MT"/>
        </w:rPr>
        <w:t>Use the TTMS generated payment and receivables vouchers to provide the detail information to the Carriers</w:t>
      </w:r>
      <w:r w:rsidR="00FC66B4">
        <w:rPr>
          <w:rFonts w:ascii="Tw Cen MT" w:hAnsi="Tw Cen MT"/>
        </w:rPr>
        <w:t xml:space="preserve"> </w:t>
      </w:r>
    </w:p>
    <w:p w:rsidR="001E5474" w:rsidRDefault="00FC66B4" w:rsidP="007C403F">
      <w:pPr>
        <w:pStyle w:val="BodyText"/>
        <w:numPr>
          <w:ilvl w:val="0"/>
          <w:numId w:val="24"/>
        </w:numPr>
        <w:rPr>
          <w:rFonts w:ascii="Tw Cen MT" w:hAnsi="Tw Cen MT"/>
        </w:rPr>
      </w:pPr>
      <w:r>
        <w:rPr>
          <w:rFonts w:ascii="Tw Cen MT" w:hAnsi="Tw Cen MT"/>
        </w:rPr>
        <w:t>Cease the use of NVS FPR payment functions and data</w:t>
      </w:r>
    </w:p>
    <w:p w:rsidR="00D00689" w:rsidRPr="00D00689" w:rsidRDefault="00D00689" w:rsidP="00F3321F">
      <w:pPr>
        <w:pStyle w:val="BodyText"/>
        <w:rPr>
          <w:rFonts w:ascii="Tw Cen MT" w:hAnsi="Tw Cen MT"/>
          <w:b/>
        </w:rPr>
      </w:pPr>
      <w:r w:rsidRPr="00D00689">
        <w:rPr>
          <w:rFonts w:ascii="Tw Cen MT" w:hAnsi="Tw Cen MT"/>
          <w:b/>
        </w:rPr>
        <w:t>Constraints</w:t>
      </w:r>
    </w:p>
    <w:p w:rsidR="00C25DA6" w:rsidRDefault="00D00689" w:rsidP="007C403F">
      <w:pPr>
        <w:pStyle w:val="BodyText"/>
        <w:numPr>
          <w:ilvl w:val="0"/>
          <w:numId w:val="24"/>
        </w:numPr>
        <w:rPr>
          <w:rFonts w:ascii="Tw Cen MT" w:hAnsi="Tw Cen MT"/>
        </w:rPr>
      </w:pPr>
      <w:r>
        <w:rPr>
          <w:rFonts w:ascii="Tw Cen MT" w:hAnsi="Tw Cen MT"/>
        </w:rPr>
        <w:t>Only the payables currently automated in NVS will</w:t>
      </w:r>
      <w:r w:rsidR="00C25DA6">
        <w:rPr>
          <w:rFonts w:ascii="Tw Cen MT" w:hAnsi="Tw Cen MT"/>
        </w:rPr>
        <w:t xml:space="preserve"> be sent directly to PeopleSoft</w:t>
      </w:r>
    </w:p>
    <w:p w:rsidR="00EE7E70" w:rsidRDefault="00D00689" w:rsidP="007C403F">
      <w:pPr>
        <w:pStyle w:val="BodyText"/>
        <w:numPr>
          <w:ilvl w:val="0"/>
          <w:numId w:val="24"/>
        </w:numPr>
        <w:rPr>
          <w:rFonts w:ascii="Tw Cen MT" w:hAnsi="Tw Cen MT"/>
        </w:rPr>
      </w:pPr>
      <w:r>
        <w:rPr>
          <w:rFonts w:ascii="Tw Cen MT" w:hAnsi="Tw Cen MT"/>
        </w:rPr>
        <w:t xml:space="preserve">Vouchers will be created for all payables and receivables but these will not be </w:t>
      </w:r>
      <w:r w:rsidR="00C25DA6">
        <w:rPr>
          <w:rFonts w:ascii="Tw Cen MT" w:hAnsi="Tw Cen MT"/>
        </w:rPr>
        <w:t>sent to PeopleSoft at this time (</w:t>
      </w:r>
      <w:r w:rsidR="00506A76">
        <w:rPr>
          <w:rFonts w:ascii="Tw Cen MT" w:hAnsi="Tw Cen MT"/>
        </w:rPr>
        <w:t>A Finance department initiative is underway to</w:t>
      </w:r>
      <w:r w:rsidR="00EE7E70">
        <w:rPr>
          <w:rFonts w:ascii="Tw Cen MT" w:hAnsi="Tw Cen MT"/>
        </w:rPr>
        <w:t xml:space="preserve"> implement a rules</w:t>
      </w:r>
      <w:r w:rsidR="00751E10">
        <w:rPr>
          <w:rFonts w:ascii="Tw Cen MT" w:hAnsi="Tw Cen MT"/>
        </w:rPr>
        <w:t>-</w:t>
      </w:r>
      <w:r w:rsidR="00EE7E70">
        <w:rPr>
          <w:rFonts w:ascii="Tw Cen MT" w:hAnsi="Tw Cen MT"/>
        </w:rPr>
        <w:t>based interface that will be able</w:t>
      </w:r>
      <w:r w:rsidR="00506A76">
        <w:rPr>
          <w:rFonts w:ascii="Tw Cen MT" w:hAnsi="Tw Cen MT"/>
        </w:rPr>
        <w:t xml:space="preserve"> to accept the TTMS Vouchers. This will allow the PeopleSoft system to process all of the TTMS vouchers without manual intervention.)</w:t>
      </w:r>
    </w:p>
    <w:p w:rsidR="004D7AD9" w:rsidRPr="00D00689" w:rsidRDefault="004D7AD9" w:rsidP="00D00689">
      <w:pPr>
        <w:pStyle w:val="Heading212pt"/>
        <w:numPr>
          <w:ilvl w:val="0"/>
          <w:numId w:val="0"/>
        </w:numPr>
        <w:rPr>
          <w:rFonts w:ascii="Tw Cen MT" w:hAnsi="Tw Cen MT"/>
          <w:lang w:eastAsia="en-US"/>
        </w:rPr>
      </w:pPr>
    </w:p>
    <w:p w:rsidR="004D7AD9" w:rsidRPr="00BD7CBD" w:rsidRDefault="00A44881" w:rsidP="004D7AD9">
      <w:pPr>
        <w:pStyle w:val="Heading212pt"/>
        <w:rPr>
          <w:rFonts w:ascii="Tw Cen MT" w:hAnsi="Tw Cen MT"/>
          <w:lang w:eastAsia="en-US"/>
        </w:rPr>
      </w:pPr>
      <w:bookmarkStart w:id="31" w:name="_Toc176747327"/>
      <w:r>
        <w:rPr>
          <w:rFonts w:ascii="Tw Cen MT" w:hAnsi="Tw Cen MT"/>
          <w:lang w:eastAsia="en-US"/>
        </w:rPr>
        <w:br w:type="page"/>
      </w:r>
      <w:bookmarkStart w:id="32" w:name="_Toc414635402"/>
      <w:r w:rsidR="004D7AD9" w:rsidRPr="00BD7CBD">
        <w:rPr>
          <w:rFonts w:ascii="Tw Cen MT" w:hAnsi="Tw Cen MT"/>
          <w:lang w:eastAsia="en-US"/>
        </w:rPr>
        <w:lastRenderedPageBreak/>
        <w:t>Reporting</w:t>
      </w:r>
      <w:bookmarkEnd w:id="31"/>
      <w:r w:rsidR="00A4064C">
        <w:rPr>
          <w:rFonts w:ascii="Tw Cen MT" w:hAnsi="Tw Cen MT"/>
          <w:lang w:eastAsia="en-US"/>
        </w:rPr>
        <w:t xml:space="preserve"> from Multiple Data Sources</w:t>
      </w:r>
      <w:bookmarkEnd w:id="32"/>
      <w:r w:rsidR="004D7AD9">
        <w:rPr>
          <w:rFonts w:ascii="Tw Cen MT" w:hAnsi="Tw Cen MT"/>
          <w:lang w:eastAsia="en-US"/>
        </w:rPr>
        <w:tab/>
      </w:r>
    </w:p>
    <w:p w:rsidR="004D7AD9" w:rsidRDefault="004D7AD9" w:rsidP="00A4064C">
      <w:pPr>
        <w:widowControl w:val="0"/>
        <w:spacing w:line="240" w:lineRule="atLeast"/>
        <w:ind w:left="720"/>
        <w:rPr>
          <w:rFonts w:eastAsia="Times New Roman"/>
          <w:szCs w:val="20"/>
          <w:lang w:eastAsia="en-US"/>
        </w:rPr>
      </w:pPr>
      <w:r w:rsidRPr="00BD7CBD">
        <w:rPr>
          <w:rFonts w:eastAsia="Times New Roman"/>
          <w:szCs w:val="20"/>
          <w:lang w:eastAsia="en-US"/>
        </w:rPr>
        <w:t xml:space="preserve">Toyota Logistic Services utilizes many SAS and COBOL generated reports.  </w:t>
      </w:r>
      <w:r w:rsidR="00A4064C">
        <w:rPr>
          <w:rFonts w:eastAsia="Times New Roman"/>
          <w:szCs w:val="20"/>
          <w:lang w:eastAsia="en-US"/>
        </w:rPr>
        <w:t>The SAS and COBOL programs will be replaced by Hyperion. The reports will be presented via the Hyperion and OTM web browsers.</w:t>
      </w:r>
      <w:r w:rsidRPr="00BD7CBD">
        <w:rPr>
          <w:rFonts w:eastAsia="Times New Roman"/>
          <w:szCs w:val="20"/>
          <w:lang w:eastAsia="en-US"/>
        </w:rPr>
        <w:t xml:space="preserve"> </w:t>
      </w:r>
    </w:p>
    <w:p w:rsidR="009055EC" w:rsidRDefault="009055EC" w:rsidP="00A4064C">
      <w:pPr>
        <w:widowControl w:val="0"/>
        <w:spacing w:line="240" w:lineRule="atLeast"/>
        <w:ind w:left="720"/>
        <w:rPr>
          <w:rFonts w:eastAsia="Times New Roman"/>
          <w:szCs w:val="20"/>
          <w:lang w:eastAsia="en-US"/>
        </w:rPr>
      </w:pPr>
    </w:p>
    <w:p w:rsidR="009055EC" w:rsidRDefault="00A4064C" w:rsidP="009055EC">
      <w:pPr>
        <w:widowControl w:val="0"/>
        <w:spacing w:line="240" w:lineRule="atLeast"/>
        <w:ind w:left="720"/>
        <w:rPr>
          <w:rFonts w:eastAsia="Times New Roman"/>
          <w:szCs w:val="20"/>
          <w:lang w:eastAsia="en-US"/>
        </w:rPr>
      </w:pPr>
      <w:r>
        <w:rPr>
          <w:rFonts w:eastAsia="Times New Roman"/>
          <w:szCs w:val="20"/>
          <w:lang w:eastAsia="en-US"/>
        </w:rPr>
        <w:t>The data sources of the operational re</w:t>
      </w:r>
      <w:r w:rsidR="009055EC">
        <w:rPr>
          <w:rFonts w:eastAsia="Times New Roman"/>
          <w:szCs w:val="20"/>
          <w:lang w:eastAsia="en-US"/>
        </w:rPr>
        <w:t xml:space="preserve">ports will be the OTM database </w:t>
      </w:r>
      <w:r>
        <w:rPr>
          <w:rFonts w:eastAsia="Times New Roman"/>
          <w:szCs w:val="20"/>
          <w:lang w:eastAsia="en-US"/>
        </w:rPr>
        <w:t>and the NVS databases</w:t>
      </w:r>
      <w:r w:rsidR="009055EC">
        <w:rPr>
          <w:rFonts w:eastAsia="Times New Roman"/>
          <w:szCs w:val="20"/>
          <w:lang w:eastAsia="en-US"/>
        </w:rPr>
        <w:t>.</w:t>
      </w:r>
    </w:p>
    <w:p w:rsidR="009055EC" w:rsidRDefault="009055EC" w:rsidP="009055EC">
      <w:pPr>
        <w:widowControl w:val="0"/>
        <w:spacing w:line="240" w:lineRule="atLeast"/>
        <w:ind w:left="720"/>
        <w:rPr>
          <w:rFonts w:eastAsia="Times New Roman"/>
          <w:szCs w:val="20"/>
          <w:lang w:eastAsia="en-US"/>
        </w:rPr>
      </w:pPr>
    </w:p>
    <w:p w:rsidR="009055EC" w:rsidRDefault="009055EC" w:rsidP="009055EC">
      <w:pPr>
        <w:widowControl w:val="0"/>
        <w:spacing w:line="240" w:lineRule="atLeast"/>
        <w:ind w:left="720"/>
        <w:rPr>
          <w:rFonts w:eastAsia="Times New Roman"/>
          <w:szCs w:val="20"/>
          <w:lang w:eastAsia="en-US"/>
        </w:rPr>
      </w:pPr>
      <w:r>
        <w:rPr>
          <w:rFonts w:eastAsia="Times New Roman"/>
          <w:szCs w:val="20"/>
          <w:lang w:eastAsia="en-US"/>
        </w:rPr>
        <w:t>The data sources for the Vehicle</w:t>
      </w:r>
      <w:r w:rsidR="008643C8">
        <w:rPr>
          <w:rFonts w:eastAsia="Times New Roman"/>
          <w:szCs w:val="20"/>
          <w:lang w:eastAsia="en-US"/>
        </w:rPr>
        <w:t xml:space="preserve">s Data Warehouse will remain as </w:t>
      </w:r>
      <w:r>
        <w:rPr>
          <w:rFonts w:eastAsia="Times New Roman"/>
          <w:szCs w:val="20"/>
          <w:lang w:eastAsia="en-US"/>
        </w:rPr>
        <w:t>is.</w:t>
      </w:r>
    </w:p>
    <w:p w:rsidR="009055EC" w:rsidRDefault="009055EC" w:rsidP="009055EC">
      <w:pPr>
        <w:widowControl w:val="0"/>
        <w:spacing w:line="240" w:lineRule="atLeast"/>
        <w:ind w:left="720"/>
        <w:rPr>
          <w:rFonts w:eastAsia="Times New Roman"/>
          <w:szCs w:val="20"/>
          <w:lang w:eastAsia="en-US"/>
        </w:rPr>
      </w:pPr>
    </w:p>
    <w:p w:rsidR="009055EC" w:rsidRDefault="009055EC" w:rsidP="009055EC">
      <w:pPr>
        <w:widowControl w:val="0"/>
        <w:spacing w:line="240" w:lineRule="atLeast"/>
        <w:ind w:left="720"/>
        <w:rPr>
          <w:rFonts w:eastAsia="Times New Roman"/>
          <w:szCs w:val="20"/>
          <w:lang w:eastAsia="en-US"/>
        </w:rPr>
      </w:pPr>
      <w:r>
        <w:rPr>
          <w:rFonts w:eastAsia="Times New Roman"/>
          <w:szCs w:val="20"/>
          <w:lang w:eastAsia="en-US"/>
        </w:rPr>
        <w:t>The Reporting requirements are addressed in full in a separate document.  The goals and constraints listed below are addressed in the SAD.</w:t>
      </w:r>
    </w:p>
    <w:p w:rsidR="00D12C62" w:rsidRDefault="00D12C62" w:rsidP="00A4064C">
      <w:pPr>
        <w:pStyle w:val="BodyText"/>
        <w:rPr>
          <w:rFonts w:ascii="Tw Cen MT" w:hAnsi="Tw Cen MT"/>
          <w:b/>
        </w:rPr>
      </w:pPr>
    </w:p>
    <w:p w:rsidR="00A4064C" w:rsidRPr="00D00689" w:rsidRDefault="00A4064C" w:rsidP="00A4064C">
      <w:pPr>
        <w:pStyle w:val="BodyText"/>
        <w:rPr>
          <w:rFonts w:ascii="Tw Cen MT" w:hAnsi="Tw Cen MT"/>
          <w:b/>
        </w:rPr>
      </w:pPr>
      <w:r w:rsidRPr="00D00689">
        <w:rPr>
          <w:rFonts w:ascii="Tw Cen MT" w:hAnsi="Tw Cen MT"/>
          <w:b/>
        </w:rPr>
        <w:t>Goals</w:t>
      </w:r>
    </w:p>
    <w:p w:rsidR="00A4064C" w:rsidRDefault="009055EC" w:rsidP="007C403F">
      <w:pPr>
        <w:pStyle w:val="BodyText"/>
        <w:numPr>
          <w:ilvl w:val="0"/>
          <w:numId w:val="24"/>
        </w:numPr>
        <w:rPr>
          <w:rFonts w:ascii="Tw Cen MT" w:hAnsi="Tw Cen MT"/>
        </w:rPr>
      </w:pPr>
      <w:r>
        <w:rPr>
          <w:rFonts w:ascii="Tw Cen MT" w:hAnsi="Tw Cen MT"/>
        </w:rPr>
        <w:t xml:space="preserve">Keep </w:t>
      </w:r>
      <w:r w:rsidR="00751E10">
        <w:rPr>
          <w:rFonts w:ascii="Tw Cen MT" w:hAnsi="Tw Cen MT"/>
        </w:rPr>
        <w:t xml:space="preserve">no more than </w:t>
      </w:r>
      <w:r>
        <w:rPr>
          <w:rFonts w:ascii="Tw Cen MT" w:hAnsi="Tw Cen MT"/>
        </w:rPr>
        <w:t>one copy of the data when possible</w:t>
      </w:r>
    </w:p>
    <w:p w:rsidR="007F215E" w:rsidRDefault="009055EC" w:rsidP="007C403F">
      <w:pPr>
        <w:pStyle w:val="BodyText"/>
        <w:numPr>
          <w:ilvl w:val="0"/>
          <w:numId w:val="24"/>
        </w:numPr>
        <w:rPr>
          <w:rFonts w:ascii="Tw Cen MT" w:hAnsi="Tw Cen MT"/>
        </w:rPr>
      </w:pPr>
      <w:r>
        <w:rPr>
          <w:rFonts w:ascii="Tw Cen MT" w:hAnsi="Tw Cen MT"/>
        </w:rPr>
        <w:t>Insulate the Report developers and the business partners from the COTS specific OTM data model</w:t>
      </w:r>
    </w:p>
    <w:p w:rsidR="00A4064C" w:rsidRPr="00D00689" w:rsidRDefault="00A4064C" w:rsidP="00A4064C">
      <w:pPr>
        <w:pStyle w:val="BodyText"/>
        <w:rPr>
          <w:rFonts w:ascii="Tw Cen MT" w:hAnsi="Tw Cen MT"/>
          <w:b/>
        </w:rPr>
      </w:pPr>
      <w:r w:rsidRPr="00D00689">
        <w:rPr>
          <w:rFonts w:ascii="Tw Cen MT" w:hAnsi="Tw Cen MT"/>
          <w:b/>
        </w:rPr>
        <w:t>Constraints</w:t>
      </w:r>
    </w:p>
    <w:p w:rsidR="00A4064C" w:rsidRPr="008643C8" w:rsidRDefault="009055EC" w:rsidP="007C403F">
      <w:pPr>
        <w:pStyle w:val="BodyText"/>
        <w:numPr>
          <w:ilvl w:val="0"/>
          <w:numId w:val="26"/>
        </w:numPr>
        <w:rPr>
          <w:rFonts w:ascii="Tw Cen MT" w:hAnsi="Tw Cen MT"/>
        </w:rPr>
      </w:pPr>
      <w:r w:rsidRPr="008643C8">
        <w:rPr>
          <w:rFonts w:ascii="Tw Cen MT" w:hAnsi="Tw Cen MT"/>
        </w:rPr>
        <w:t>Hyperion for FPR Operational Reports</w:t>
      </w:r>
    </w:p>
    <w:p w:rsidR="009055EC" w:rsidRPr="008643C8" w:rsidRDefault="009055EC" w:rsidP="007C403F">
      <w:pPr>
        <w:pStyle w:val="BodyText"/>
        <w:numPr>
          <w:ilvl w:val="0"/>
          <w:numId w:val="26"/>
        </w:numPr>
        <w:rPr>
          <w:rFonts w:ascii="Tw Cen MT" w:hAnsi="Tw Cen MT"/>
        </w:rPr>
      </w:pPr>
      <w:r w:rsidRPr="008643C8">
        <w:rPr>
          <w:rFonts w:ascii="Tw Cen MT" w:hAnsi="Tw Cen MT"/>
        </w:rPr>
        <w:t>OTM Operational Data is in Oracle</w:t>
      </w:r>
    </w:p>
    <w:p w:rsidR="00F3321F" w:rsidRPr="008643C8" w:rsidRDefault="009055EC" w:rsidP="007C403F">
      <w:pPr>
        <w:pStyle w:val="BodyText"/>
        <w:numPr>
          <w:ilvl w:val="0"/>
          <w:numId w:val="26"/>
        </w:numPr>
        <w:rPr>
          <w:rFonts w:ascii="Tw Cen MT" w:hAnsi="Tw Cen MT"/>
        </w:rPr>
      </w:pPr>
      <w:r w:rsidRPr="008643C8">
        <w:rPr>
          <w:rFonts w:ascii="Tw Cen MT" w:hAnsi="Tw Cen MT"/>
        </w:rPr>
        <w:t>Vehicles Operational Data is in DB2 and IMS</w:t>
      </w:r>
    </w:p>
    <w:p w:rsidR="007F215E" w:rsidRPr="007F215E" w:rsidRDefault="007F215E" w:rsidP="00EC4CB0">
      <w:pPr>
        <w:pStyle w:val="BodyText"/>
        <w:ind w:left="0"/>
        <w:rPr>
          <w:rFonts w:ascii="Tw Cen MT" w:hAnsi="Tw Cen MT"/>
        </w:rPr>
      </w:pPr>
    </w:p>
    <w:p w:rsidR="00F3321F" w:rsidRPr="00BD7CBD" w:rsidRDefault="00405D1D" w:rsidP="00F3321F">
      <w:pPr>
        <w:pStyle w:val="Heading212pt"/>
        <w:rPr>
          <w:rFonts w:ascii="Tw Cen MT" w:hAnsi="Tw Cen MT"/>
          <w:lang w:eastAsia="en-US"/>
        </w:rPr>
      </w:pPr>
      <w:bookmarkStart w:id="33" w:name="_Toc176747326"/>
      <w:bookmarkStart w:id="34" w:name="_Toc414635403"/>
      <w:r>
        <w:rPr>
          <w:rFonts w:ascii="Tw Cen MT" w:hAnsi="Tw Cen MT"/>
          <w:lang w:eastAsia="en-US"/>
        </w:rPr>
        <w:t>Internet-Facing</w:t>
      </w:r>
      <w:r w:rsidR="005C35D9">
        <w:rPr>
          <w:rFonts w:ascii="Tw Cen MT" w:hAnsi="Tw Cen MT"/>
          <w:lang w:eastAsia="en-US"/>
        </w:rPr>
        <w:t xml:space="preserve"> </w:t>
      </w:r>
      <w:r w:rsidR="00F3321F" w:rsidRPr="00BD7CBD">
        <w:rPr>
          <w:rFonts w:ascii="Tw Cen MT" w:hAnsi="Tw Cen MT"/>
          <w:lang w:eastAsia="en-US"/>
        </w:rPr>
        <w:t>B2B Integration</w:t>
      </w:r>
      <w:bookmarkEnd w:id="33"/>
      <w:r w:rsidR="004D7AD9">
        <w:rPr>
          <w:rFonts w:ascii="Tw Cen MT" w:hAnsi="Tw Cen MT"/>
          <w:lang w:eastAsia="en-US"/>
        </w:rPr>
        <w:tab/>
      </w:r>
      <w:r w:rsidR="00782522" w:rsidRPr="000F6BD7">
        <w:rPr>
          <w:rFonts w:ascii="Tw Cen MT" w:hAnsi="Tw Cen MT"/>
          <w:noProof/>
          <w:lang w:eastAsia="en-US"/>
        </w:rPr>
        <w:drawing>
          <wp:inline distT="0" distB="0" distL="0" distR="0">
            <wp:extent cx="1342390" cy="281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2390" cy="281940"/>
                    </a:xfrm>
                    <a:prstGeom prst="rect">
                      <a:avLst/>
                    </a:prstGeom>
                    <a:noFill/>
                    <a:ln>
                      <a:noFill/>
                    </a:ln>
                  </pic:spPr>
                </pic:pic>
              </a:graphicData>
            </a:graphic>
          </wp:inline>
        </w:drawing>
      </w:r>
      <w:bookmarkEnd w:id="34"/>
    </w:p>
    <w:p w:rsidR="00F3321F" w:rsidRDefault="00F3321F" w:rsidP="00F3321F">
      <w:pPr>
        <w:pStyle w:val="BodyText"/>
        <w:rPr>
          <w:rFonts w:ascii="Tw Cen MT" w:hAnsi="Tw Cen MT"/>
        </w:rPr>
      </w:pPr>
      <w:r w:rsidRPr="00BD7CBD">
        <w:rPr>
          <w:rFonts w:ascii="Tw Cen MT" w:hAnsi="Tw Cen MT"/>
        </w:rPr>
        <w:t xml:space="preserve">Toyota Logistic Services integrates electronically to external business partners using a variety of legacy protocols. The intent is to continue supporting the existing protocols while introduce </w:t>
      </w:r>
      <w:r w:rsidR="00405D1D">
        <w:rPr>
          <w:rFonts w:ascii="Tw Cen MT" w:hAnsi="Tw Cen MT"/>
        </w:rPr>
        <w:t>Internet-Facing</w:t>
      </w:r>
      <w:r w:rsidRPr="00BD7CBD">
        <w:rPr>
          <w:rFonts w:ascii="Tw Cen MT" w:hAnsi="Tw Cen MT"/>
        </w:rPr>
        <w:t xml:space="preserve"> interfaces using industry standard interchange protocols and data formats. </w:t>
      </w:r>
    </w:p>
    <w:p w:rsidR="007A13E6" w:rsidRDefault="007A13E6" w:rsidP="00F3321F">
      <w:pPr>
        <w:pStyle w:val="BodyText"/>
        <w:rPr>
          <w:rFonts w:ascii="Tw Cen MT" w:hAnsi="Tw Cen MT"/>
        </w:rPr>
      </w:pPr>
      <w:r>
        <w:rPr>
          <w:rFonts w:ascii="Tw Cen MT" w:hAnsi="Tw Cen MT"/>
        </w:rPr>
        <w:t>TTMS generates information that is of interest to the Carrier and Vendor business partners that can be sent to them real-time. Examples of this are shipping notices to inspection companies, rail roads and trucking companies.  Carriers and Vendors also reports information to TLS. Examples are ETA updates and equipment location updates.</w:t>
      </w:r>
    </w:p>
    <w:p w:rsidR="007A13E6" w:rsidRDefault="007A13E6" w:rsidP="00F3321F">
      <w:pPr>
        <w:pStyle w:val="BodyText"/>
        <w:rPr>
          <w:rFonts w:ascii="Tw Cen MT" w:hAnsi="Tw Cen MT"/>
        </w:rPr>
      </w:pPr>
      <w:r>
        <w:rPr>
          <w:rFonts w:ascii="Tw Cen MT" w:hAnsi="Tw Cen MT"/>
        </w:rPr>
        <w:t>TLS desires to improve the timing and quality of the B2B communication and take advantage of the Internet to do this.</w:t>
      </w:r>
    </w:p>
    <w:p w:rsidR="007A13E6" w:rsidRPr="00D00689" w:rsidRDefault="007A13E6" w:rsidP="007A13E6">
      <w:pPr>
        <w:pStyle w:val="BodyText"/>
        <w:rPr>
          <w:rFonts w:ascii="Tw Cen MT" w:hAnsi="Tw Cen MT"/>
          <w:b/>
        </w:rPr>
      </w:pPr>
      <w:r w:rsidRPr="00D00689">
        <w:rPr>
          <w:rFonts w:ascii="Tw Cen MT" w:hAnsi="Tw Cen MT"/>
          <w:b/>
        </w:rPr>
        <w:t>Goals</w:t>
      </w:r>
    </w:p>
    <w:p w:rsidR="007A13E6" w:rsidRDefault="007A13E6" w:rsidP="007C403F">
      <w:pPr>
        <w:pStyle w:val="BodyText"/>
        <w:numPr>
          <w:ilvl w:val="0"/>
          <w:numId w:val="24"/>
        </w:numPr>
        <w:rPr>
          <w:rFonts w:ascii="Tw Cen MT" w:hAnsi="Tw Cen MT"/>
        </w:rPr>
      </w:pPr>
      <w:r>
        <w:rPr>
          <w:rFonts w:ascii="Tw Cen MT" w:hAnsi="Tw Cen MT"/>
        </w:rPr>
        <w:t xml:space="preserve">Provide a secure </w:t>
      </w:r>
      <w:r w:rsidR="00405D1D">
        <w:rPr>
          <w:rFonts w:ascii="Tw Cen MT" w:hAnsi="Tw Cen MT"/>
        </w:rPr>
        <w:t>Internet-Facing</w:t>
      </w:r>
      <w:r>
        <w:rPr>
          <w:rFonts w:ascii="Tw Cen MT" w:hAnsi="Tw Cen MT"/>
        </w:rPr>
        <w:t xml:space="preserve"> gateway for the automated transmission of information to and from TLS business partners</w:t>
      </w:r>
    </w:p>
    <w:p w:rsidR="007A13E6" w:rsidRDefault="007A13E6" w:rsidP="007C403F">
      <w:pPr>
        <w:pStyle w:val="BodyText"/>
        <w:numPr>
          <w:ilvl w:val="0"/>
          <w:numId w:val="24"/>
        </w:numPr>
        <w:rPr>
          <w:rFonts w:ascii="Tw Cen MT" w:hAnsi="Tw Cen MT"/>
        </w:rPr>
      </w:pPr>
      <w:r>
        <w:rPr>
          <w:rFonts w:ascii="Tw Cen MT" w:hAnsi="Tw Cen MT"/>
        </w:rPr>
        <w:t xml:space="preserve">Provide a secure </w:t>
      </w:r>
      <w:r w:rsidR="00405D1D">
        <w:rPr>
          <w:rFonts w:ascii="Tw Cen MT" w:hAnsi="Tw Cen MT"/>
        </w:rPr>
        <w:t>Internet-Facing</w:t>
      </w:r>
      <w:r>
        <w:rPr>
          <w:rFonts w:ascii="Tw Cen MT" w:hAnsi="Tw Cen MT"/>
        </w:rPr>
        <w:t xml:space="preserve"> user interface to allow manua</w:t>
      </w:r>
      <w:r w:rsidR="00FA1198">
        <w:rPr>
          <w:rFonts w:ascii="Tw Cen MT" w:hAnsi="Tw Cen MT"/>
        </w:rPr>
        <w:t xml:space="preserve">l access to TTMS when automated </w:t>
      </w:r>
      <w:r>
        <w:rPr>
          <w:rFonts w:ascii="Tw Cen MT" w:hAnsi="Tw Cen MT"/>
        </w:rPr>
        <w:t xml:space="preserve">transmissions are not available or </w:t>
      </w:r>
      <w:r w:rsidR="00FA1198">
        <w:rPr>
          <w:rFonts w:ascii="Tw Cen MT" w:hAnsi="Tw Cen MT"/>
        </w:rPr>
        <w:t>practical</w:t>
      </w:r>
    </w:p>
    <w:p w:rsidR="00FA1198" w:rsidRDefault="00FA1198" w:rsidP="007C403F">
      <w:pPr>
        <w:pStyle w:val="BodyText"/>
        <w:numPr>
          <w:ilvl w:val="0"/>
          <w:numId w:val="24"/>
        </w:numPr>
        <w:rPr>
          <w:rFonts w:ascii="Tw Cen MT" w:hAnsi="Tw Cen MT"/>
        </w:rPr>
      </w:pPr>
      <w:r>
        <w:rPr>
          <w:rFonts w:ascii="Tw Cen MT" w:hAnsi="Tw Cen MT"/>
        </w:rPr>
        <w:lastRenderedPageBreak/>
        <w:t>Provide tracking of data sent to/from business partners</w:t>
      </w:r>
    </w:p>
    <w:p w:rsidR="007A13E6" w:rsidRDefault="007A13E6" w:rsidP="007A13E6">
      <w:pPr>
        <w:pStyle w:val="BodyText"/>
        <w:rPr>
          <w:rFonts w:ascii="Tw Cen MT" w:hAnsi="Tw Cen MT"/>
          <w:b/>
        </w:rPr>
      </w:pPr>
      <w:r w:rsidRPr="00D00689">
        <w:rPr>
          <w:rFonts w:ascii="Tw Cen MT" w:hAnsi="Tw Cen MT"/>
          <w:b/>
        </w:rPr>
        <w:t>Constraints</w:t>
      </w:r>
    </w:p>
    <w:p w:rsidR="00FA1198" w:rsidRPr="00FA1198" w:rsidRDefault="00FA1198" w:rsidP="007C403F">
      <w:pPr>
        <w:pStyle w:val="BodyText"/>
        <w:numPr>
          <w:ilvl w:val="0"/>
          <w:numId w:val="25"/>
        </w:numPr>
        <w:rPr>
          <w:rFonts w:ascii="Tw Cen MT" w:hAnsi="Tw Cen MT"/>
        </w:rPr>
      </w:pPr>
      <w:r w:rsidRPr="00FA1198">
        <w:rPr>
          <w:rFonts w:ascii="Tw Cen MT" w:hAnsi="Tw Cen MT"/>
        </w:rPr>
        <w:t>All external TTMS access should be secured using the Toyota Business Gateway (TBG)</w:t>
      </w:r>
    </w:p>
    <w:p w:rsidR="00FA1198" w:rsidRDefault="00FA1198" w:rsidP="007C403F">
      <w:pPr>
        <w:pStyle w:val="BodyText"/>
        <w:numPr>
          <w:ilvl w:val="0"/>
          <w:numId w:val="25"/>
        </w:numPr>
        <w:rPr>
          <w:rFonts w:ascii="Tw Cen MT" w:hAnsi="Tw Cen MT"/>
        </w:rPr>
      </w:pPr>
      <w:r w:rsidRPr="00FA1198">
        <w:rPr>
          <w:rFonts w:ascii="Tw Cen MT" w:hAnsi="Tw Cen MT"/>
        </w:rPr>
        <w:t xml:space="preserve">All TTMS user access should </w:t>
      </w:r>
      <w:r>
        <w:rPr>
          <w:rFonts w:ascii="Tw Cen MT" w:hAnsi="Tw Cen MT"/>
        </w:rPr>
        <w:t>be defined to PeopleSoft</w:t>
      </w:r>
    </w:p>
    <w:p w:rsidR="00FA1198" w:rsidRDefault="00FA1198" w:rsidP="007C403F">
      <w:pPr>
        <w:pStyle w:val="BodyText"/>
        <w:numPr>
          <w:ilvl w:val="0"/>
          <w:numId w:val="25"/>
        </w:numPr>
        <w:rPr>
          <w:rFonts w:ascii="Tw Cen MT" w:hAnsi="Tw Cen MT"/>
        </w:rPr>
      </w:pPr>
      <w:r>
        <w:rPr>
          <w:rFonts w:ascii="Tw Cen MT" w:hAnsi="Tw Cen MT"/>
        </w:rPr>
        <w:t>Data and feature access must be secure so Business Partners can not access data or features that are not appropriate for them</w:t>
      </w:r>
    </w:p>
    <w:p w:rsidR="00770185" w:rsidRPr="00FA1198" w:rsidRDefault="00770185" w:rsidP="00770185">
      <w:pPr>
        <w:pStyle w:val="BodyText"/>
        <w:ind w:left="1080"/>
        <w:rPr>
          <w:rFonts w:ascii="Tw Cen MT" w:hAnsi="Tw Cen MT"/>
        </w:rPr>
      </w:pPr>
    </w:p>
    <w:p w:rsidR="001C372B" w:rsidRPr="00961C6E" w:rsidRDefault="00770185" w:rsidP="00961C6E">
      <w:pPr>
        <w:pStyle w:val="Heading212pt"/>
        <w:rPr>
          <w:rFonts w:ascii="Tw Cen MT" w:hAnsi="Tw Cen MT"/>
          <w:lang w:eastAsia="en-US"/>
        </w:rPr>
      </w:pPr>
      <w:bookmarkStart w:id="35" w:name="_Toc414635404"/>
      <w:r>
        <w:t>Architectural Overview</w:t>
      </w:r>
      <w:bookmarkEnd w:id="35"/>
      <w:r>
        <w:tab/>
      </w:r>
    </w:p>
    <w:p w:rsidR="005076EF" w:rsidRDefault="001C372B" w:rsidP="00770185">
      <w:pPr>
        <w:pStyle w:val="BodyText"/>
      </w:pPr>
      <w:r>
        <w:t>The following diagram shows the design model for software and services encouraged by the TOYOTA Reference Architecture.</w:t>
      </w:r>
      <w:r w:rsidR="00961C6E">
        <w:t xml:space="preserve"> </w:t>
      </w:r>
    </w:p>
    <w:p w:rsidR="005076EF" w:rsidRDefault="00782522" w:rsidP="00770185">
      <w:pPr>
        <w:pStyle w:val="BodyText"/>
      </w:pPr>
      <w:r w:rsidRPr="00B636B8">
        <w:rPr>
          <w:rFonts w:ascii="Verdana" w:hAnsi="Verdana"/>
          <w:noProof/>
          <w:sz w:val="16"/>
          <w:szCs w:val="16"/>
        </w:rPr>
        <w:drawing>
          <wp:inline distT="0" distB="0" distL="0" distR="0">
            <wp:extent cx="4173220" cy="1565910"/>
            <wp:effectExtent l="0" t="0" r="0" b="0"/>
            <wp:docPr id="6" name="Picture 6" descr="diagram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_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3220" cy="1565910"/>
                    </a:xfrm>
                    <a:prstGeom prst="rect">
                      <a:avLst/>
                    </a:prstGeom>
                    <a:noFill/>
                    <a:ln>
                      <a:noFill/>
                    </a:ln>
                  </pic:spPr>
                </pic:pic>
              </a:graphicData>
            </a:graphic>
          </wp:inline>
        </w:drawing>
      </w:r>
    </w:p>
    <w:p w:rsidR="00DA3C76" w:rsidRDefault="00DA3C76" w:rsidP="009613A0">
      <w:pPr>
        <w:pStyle w:val="BodyText"/>
      </w:pPr>
    </w:p>
    <w:p w:rsidR="001C372B" w:rsidRDefault="009613A0" w:rsidP="009613A0">
      <w:pPr>
        <w:pStyle w:val="BodyText"/>
      </w:pPr>
      <w:r>
        <w:t>The following is a break down of the FPR Software Infrastructure</w:t>
      </w:r>
      <w:r w:rsidR="009C0904">
        <w:t xml:space="preserve"> into the TRA Tiers</w:t>
      </w:r>
      <w:r>
        <w:t>…</w:t>
      </w:r>
    </w:p>
    <w:p w:rsidR="001C372B" w:rsidRDefault="00782522" w:rsidP="00770185">
      <w:pPr>
        <w:pStyle w:val="BodyText"/>
      </w:pPr>
      <w:r>
        <w:rPr>
          <w:noProof/>
        </w:rPr>
        <w:lastRenderedPageBreak/>
        <w:drawing>
          <wp:inline distT="0" distB="0" distL="0" distR="0">
            <wp:extent cx="5564505" cy="5097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4505" cy="5097145"/>
                    </a:xfrm>
                    <a:prstGeom prst="rect">
                      <a:avLst/>
                    </a:prstGeom>
                    <a:noFill/>
                    <a:ln>
                      <a:noFill/>
                    </a:ln>
                  </pic:spPr>
                </pic:pic>
              </a:graphicData>
            </a:graphic>
          </wp:inline>
        </w:drawing>
      </w:r>
    </w:p>
    <w:p w:rsidR="00944815" w:rsidRDefault="00944815" w:rsidP="00FA1198">
      <w:pPr>
        <w:widowControl w:val="0"/>
        <w:spacing w:line="240" w:lineRule="atLeast"/>
        <w:ind w:left="1080"/>
        <w:rPr>
          <w:color w:val="FF0000"/>
          <w:sz w:val="36"/>
          <w:szCs w:val="36"/>
        </w:rPr>
      </w:pPr>
    </w:p>
    <w:p w:rsidR="00F3321F" w:rsidRPr="00BD7CBD" w:rsidRDefault="00F3321F" w:rsidP="00F3321F">
      <w:pPr>
        <w:widowControl w:val="0"/>
        <w:spacing w:line="240" w:lineRule="atLeast"/>
        <w:ind w:left="720"/>
        <w:rPr>
          <w:rFonts w:eastAsia="Times New Roman"/>
          <w:szCs w:val="20"/>
          <w:lang w:eastAsia="en-US"/>
        </w:rPr>
      </w:pPr>
    </w:p>
    <w:p w:rsidR="00F3321F" w:rsidRPr="00BD7CBD" w:rsidRDefault="006019A7" w:rsidP="00F3321F">
      <w:pPr>
        <w:pStyle w:val="Heading114pt"/>
        <w:rPr>
          <w:rFonts w:ascii="Tw Cen MT" w:hAnsi="Tw Cen MT"/>
          <w:lang w:eastAsia="en-US"/>
        </w:rPr>
      </w:pPr>
      <w:bookmarkStart w:id="36" w:name="_Toc174601438"/>
      <w:bookmarkStart w:id="37" w:name="_Toc174607799"/>
      <w:bookmarkStart w:id="38" w:name="_Toc174610303"/>
      <w:bookmarkStart w:id="39" w:name="_Toc174610352"/>
      <w:bookmarkStart w:id="40" w:name="_Toc174610432"/>
      <w:bookmarkStart w:id="41" w:name="_Toc174611436"/>
      <w:bookmarkStart w:id="42" w:name="_Toc174616429"/>
      <w:bookmarkStart w:id="43" w:name="_Toc174616886"/>
      <w:bookmarkStart w:id="44" w:name="_Toc174620041"/>
      <w:bookmarkStart w:id="45" w:name="_Toc174686822"/>
      <w:bookmarkStart w:id="46" w:name="_Toc174686872"/>
      <w:bookmarkStart w:id="47" w:name="_Toc174687779"/>
      <w:bookmarkStart w:id="48" w:name="_Toc174687959"/>
      <w:bookmarkStart w:id="49" w:name="_Toc174696175"/>
      <w:bookmarkStart w:id="50" w:name="_Toc174701175"/>
      <w:bookmarkStart w:id="51" w:name="_Toc174701332"/>
      <w:bookmarkStart w:id="52" w:name="_Toc174701381"/>
      <w:bookmarkStart w:id="53" w:name="_Toc174701996"/>
      <w:bookmarkStart w:id="54" w:name="_Toc174702411"/>
      <w:bookmarkStart w:id="55" w:name="_Toc174702476"/>
      <w:bookmarkStart w:id="56" w:name="_Toc174796598"/>
      <w:bookmarkStart w:id="57" w:name="_Toc174796643"/>
      <w:bookmarkStart w:id="58" w:name="_Toc174797379"/>
      <w:bookmarkStart w:id="59" w:name="_Toc174799910"/>
      <w:bookmarkStart w:id="60" w:name="_Toc174799971"/>
      <w:bookmarkStart w:id="61" w:name="_Toc174800511"/>
      <w:bookmarkStart w:id="62" w:name="_Toc174805118"/>
      <w:bookmarkStart w:id="63" w:name="_Toc174805248"/>
      <w:bookmarkStart w:id="64" w:name="_Toc174864853"/>
      <w:bookmarkStart w:id="65" w:name="_Toc174871758"/>
      <w:bookmarkStart w:id="66" w:name="_Toc174871821"/>
      <w:bookmarkStart w:id="67" w:name="_Toc174873553"/>
      <w:bookmarkStart w:id="68" w:name="_Toc174874833"/>
      <w:bookmarkStart w:id="69" w:name="_Toc174875216"/>
      <w:bookmarkStart w:id="70" w:name="_Toc174877084"/>
      <w:bookmarkStart w:id="71" w:name="_Toc174930315"/>
      <w:bookmarkStart w:id="72" w:name="_Toc174932206"/>
      <w:bookmarkStart w:id="73" w:name="_Toc176747328"/>
      <w:bookmarkStart w:id="74" w:name="_Toc41463540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rPr>
          <w:rFonts w:ascii="Tw Cen MT" w:hAnsi="Tw Cen MT"/>
        </w:rPr>
        <w:lastRenderedPageBreak/>
        <w:t xml:space="preserve">Architecturally Significant </w:t>
      </w:r>
      <w:r w:rsidR="00F3321F" w:rsidRPr="00BD7CBD">
        <w:rPr>
          <w:rFonts w:ascii="Tw Cen MT" w:hAnsi="Tw Cen MT"/>
        </w:rPr>
        <w:t>Use-Case View</w:t>
      </w:r>
      <w:bookmarkEnd w:id="73"/>
      <w:bookmarkEnd w:id="74"/>
      <w:r w:rsidR="00F3321F" w:rsidRPr="00BD7CBD">
        <w:rPr>
          <w:rFonts w:ascii="Tw Cen MT" w:hAnsi="Tw Cen MT"/>
        </w:rPr>
        <w:tab/>
      </w:r>
    </w:p>
    <w:p w:rsidR="00F3321F" w:rsidRPr="00BD7CBD" w:rsidRDefault="00F3321F" w:rsidP="00F3321F">
      <w:pPr>
        <w:pStyle w:val="Heading212pt"/>
        <w:rPr>
          <w:rFonts w:ascii="Tw Cen MT" w:hAnsi="Tw Cen MT"/>
        </w:rPr>
      </w:pPr>
      <w:bookmarkStart w:id="75" w:name="_Toc176747329"/>
      <w:bookmarkStart w:id="76" w:name="_Toc414635406"/>
      <w:r w:rsidRPr="00BD7CBD">
        <w:rPr>
          <w:rFonts w:ascii="Tw Cen MT" w:eastAsia="MS Mincho" w:hAnsi="Tw Cen MT"/>
        </w:rPr>
        <w:t>Business Process Overview</w:t>
      </w:r>
      <w:bookmarkEnd w:id="75"/>
      <w:bookmarkEnd w:id="76"/>
    </w:p>
    <w:p w:rsidR="00F3321F" w:rsidRPr="00BD7CBD" w:rsidRDefault="00F3321F" w:rsidP="00F3321F">
      <w:pPr>
        <w:ind w:left="720"/>
      </w:pPr>
      <w:r w:rsidRPr="00BD7CBD">
        <w:t xml:space="preserve">The FPR project requires significant business process reengineering to move from an import-focused two-leg supply chain to a multi-source multi-leg scalable transportation system. The figure below provides an overview of the simplified as-is business flow. The current system cannot utilize </w:t>
      </w:r>
      <w:r w:rsidRPr="00BD7CBD">
        <w:rPr>
          <w:bCs/>
        </w:rPr>
        <w:t>multiple modes of transportation</w:t>
      </w:r>
      <w:r w:rsidRPr="00BD7CBD">
        <w:t xml:space="preserve"> (e.g. truck-rail-truck). Tactical challenges such as </w:t>
      </w:r>
      <w:r w:rsidRPr="00BD7CBD">
        <w:rPr>
          <w:bCs/>
        </w:rPr>
        <w:t xml:space="preserve">rail car </w:t>
      </w:r>
      <w:r w:rsidRPr="00BD7CBD">
        <w:t>and</w:t>
      </w:r>
      <w:r w:rsidRPr="00BD7CBD">
        <w:rPr>
          <w:bCs/>
        </w:rPr>
        <w:t xml:space="preserve"> truck driver shortages</w:t>
      </w:r>
      <w:r w:rsidRPr="00BD7CBD">
        <w:t xml:space="preserve"> and increased deviations continue to add to the instability of the logistics environment. Manual workarounds are at capacity.  Any additional workarounds would not only require more staffing, but would also </w:t>
      </w:r>
      <w:r w:rsidRPr="00BD7CBD">
        <w:rPr>
          <w:bCs/>
        </w:rPr>
        <w:t xml:space="preserve">substantially increase the risk of errors. </w:t>
      </w:r>
      <w:r w:rsidRPr="00BD7CBD">
        <w:t>The</w:t>
      </w:r>
      <w:r w:rsidRPr="00BD7CBD">
        <w:rPr>
          <w:bCs/>
        </w:rPr>
        <w:t xml:space="preserve"> number of manual workarounds</w:t>
      </w:r>
      <w:r w:rsidRPr="00BD7CBD">
        <w:t xml:space="preserve"> is increasing with vehicle volume while the number of available transportation resources</w:t>
      </w:r>
      <w:r w:rsidRPr="00BD7CBD">
        <w:rPr>
          <w:b/>
        </w:rPr>
        <w:t xml:space="preserve"> </w:t>
      </w:r>
      <w:r w:rsidRPr="00BD7CBD">
        <w:t xml:space="preserve">is decreasing.  This trend is expected to continue in the future unless the system is modified to allow for </w:t>
      </w:r>
      <w:r w:rsidRPr="00BD7CBD">
        <w:rPr>
          <w:bCs/>
        </w:rPr>
        <w:t>increased flexibility</w:t>
      </w:r>
      <w:r w:rsidRPr="00BD7CBD">
        <w:t xml:space="preserve"> and </w:t>
      </w:r>
      <w:r w:rsidRPr="00BD7CBD">
        <w:rPr>
          <w:bCs/>
        </w:rPr>
        <w:t>reduced manual intervention</w:t>
      </w:r>
      <w:r w:rsidRPr="00BD7CBD">
        <w:t>.</w:t>
      </w:r>
    </w:p>
    <w:p w:rsidR="00F3321F" w:rsidRPr="00BD7CBD" w:rsidRDefault="00F3321F" w:rsidP="00F3321F">
      <w:pPr>
        <w:ind w:left="720"/>
      </w:pPr>
    </w:p>
    <w:p w:rsidR="00F3321F" w:rsidRPr="00C56D5F" w:rsidRDefault="00782522" w:rsidP="00F3321F">
      <w:pPr>
        <w:ind w:left="720"/>
        <w:jc w:val="center"/>
      </w:pPr>
      <w:r w:rsidRPr="00C56D5F">
        <w:rPr>
          <w:noProof/>
          <w:lang w:eastAsia="en-US"/>
        </w:rPr>
        <w:drawing>
          <wp:inline distT="0" distB="0" distL="0" distR="0">
            <wp:extent cx="3813175" cy="1293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3175" cy="1293495"/>
                    </a:xfrm>
                    <a:prstGeom prst="rect">
                      <a:avLst/>
                    </a:prstGeom>
                    <a:noFill/>
                    <a:ln>
                      <a:noFill/>
                    </a:ln>
                  </pic:spPr>
                </pic:pic>
              </a:graphicData>
            </a:graphic>
          </wp:inline>
        </w:drawing>
      </w:r>
    </w:p>
    <w:p w:rsidR="00F3321F" w:rsidRPr="00BD7CBD" w:rsidRDefault="00F3321F" w:rsidP="00F3321F">
      <w:pPr>
        <w:ind w:left="720"/>
      </w:pPr>
    </w:p>
    <w:p w:rsidR="00F3321F" w:rsidRPr="00BD7CBD" w:rsidRDefault="00F3321F" w:rsidP="00F3321F">
      <w:pPr>
        <w:ind w:left="720"/>
      </w:pPr>
    </w:p>
    <w:p w:rsidR="00F3321F" w:rsidRPr="00BD7CBD" w:rsidRDefault="00F3321F" w:rsidP="00F3321F">
      <w:pPr>
        <w:ind w:left="720"/>
      </w:pPr>
      <w:r w:rsidRPr="00BD7CBD">
        <w:t xml:space="preserve">The new business process enables multiple modes of transportation (e.g. truck-rail-truck-rail-marine, etc) to ship units within a single route. </w:t>
      </w:r>
    </w:p>
    <w:p w:rsidR="00F3321F" w:rsidRPr="00C56D5F" w:rsidRDefault="00782522" w:rsidP="00F3321F">
      <w:pPr>
        <w:jc w:val="center"/>
      </w:pPr>
      <w:r w:rsidRPr="00C56D5F">
        <w:rPr>
          <w:noProof/>
          <w:lang w:eastAsia="en-US"/>
        </w:rPr>
        <w:drawing>
          <wp:inline distT="0" distB="0" distL="0" distR="0">
            <wp:extent cx="3336290" cy="20135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36290" cy="2013585"/>
                    </a:xfrm>
                    <a:prstGeom prst="rect">
                      <a:avLst/>
                    </a:prstGeom>
                    <a:noFill/>
                    <a:ln>
                      <a:noFill/>
                    </a:ln>
                  </pic:spPr>
                </pic:pic>
              </a:graphicData>
            </a:graphic>
          </wp:inline>
        </w:drawing>
      </w:r>
    </w:p>
    <w:p w:rsidR="00F3321F" w:rsidRPr="00BD7CBD" w:rsidRDefault="00F3321F" w:rsidP="00F3321F">
      <w:pPr>
        <w:jc w:val="center"/>
      </w:pPr>
    </w:p>
    <w:p w:rsidR="00F3321F" w:rsidRPr="00BD7CBD" w:rsidRDefault="00F3321F" w:rsidP="00F3321F">
      <w:pPr>
        <w:ind w:left="720"/>
      </w:pPr>
    </w:p>
    <w:p w:rsidR="00F3321F" w:rsidRPr="00BD7CBD" w:rsidRDefault="00F3321F" w:rsidP="00F3321F">
      <w:pPr>
        <w:ind w:left="720"/>
      </w:pPr>
      <w:r w:rsidRPr="00BD7CBD">
        <w:lastRenderedPageBreak/>
        <w:t xml:space="preserve">The to-be business process will provide enhanced and increased Freight Payment &amp; Routing flexibility so the system </w:t>
      </w:r>
      <w:r w:rsidRPr="00BD7CBD">
        <w:rPr>
          <w:bCs/>
        </w:rPr>
        <w:t>reflects</w:t>
      </w:r>
      <w:r w:rsidRPr="00BD7CBD">
        <w:t xml:space="preserve"> </w:t>
      </w:r>
      <w:r w:rsidRPr="00BD7CBD">
        <w:rPr>
          <w:bCs/>
        </w:rPr>
        <w:t>actual distribution paths</w:t>
      </w:r>
      <w:r w:rsidRPr="00BD7CBD">
        <w:t xml:space="preserve"> and </w:t>
      </w:r>
      <w:r w:rsidRPr="00BD7CBD">
        <w:rPr>
          <w:bCs/>
        </w:rPr>
        <w:t>automatically pays</w:t>
      </w:r>
      <w:r w:rsidRPr="00BD7CBD">
        <w:t xml:space="preserve"> associated charges accurately. It will reduce or eliminate most </w:t>
      </w:r>
      <w:r w:rsidRPr="00BD7CBD">
        <w:rPr>
          <w:bCs/>
        </w:rPr>
        <w:t>“</w:t>
      </w:r>
      <w:r w:rsidRPr="00BD7CBD">
        <w:t>special handling</w:t>
      </w:r>
      <w:r w:rsidRPr="00BD7CBD">
        <w:rPr>
          <w:bCs/>
        </w:rPr>
        <w:t>”</w:t>
      </w:r>
      <w:r w:rsidRPr="00BD7CBD">
        <w:t xml:space="preserve"> and manual processes in favor of </w:t>
      </w:r>
      <w:r w:rsidRPr="00BD7CBD">
        <w:rPr>
          <w:bCs/>
        </w:rPr>
        <w:t>automated, flexible processing</w:t>
      </w:r>
      <w:r w:rsidRPr="00BD7CBD">
        <w:t xml:space="preserve">.  The system will be configurable by the user to resolve what currently requires IT technical intervention and support. </w:t>
      </w:r>
    </w:p>
    <w:p w:rsidR="00F3321F" w:rsidRPr="00BD7CBD" w:rsidRDefault="00F3321F" w:rsidP="00F3321F"/>
    <w:p w:rsidR="00F3321F" w:rsidRPr="00BD7CBD" w:rsidRDefault="00F3321F" w:rsidP="00F3321F">
      <w:pPr>
        <w:jc w:val="center"/>
      </w:pPr>
    </w:p>
    <w:p w:rsidR="00F3321F" w:rsidRPr="00BD7CBD" w:rsidRDefault="00F3321F" w:rsidP="00F3321F">
      <w:r w:rsidRPr="00BD7CBD">
        <w:br w:type="page"/>
      </w:r>
    </w:p>
    <w:p w:rsidR="00F3321F" w:rsidRPr="00BD7CBD" w:rsidRDefault="00F3321F" w:rsidP="00F3321F">
      <w:pPr>
        <w:pStyle w:val="Heading212pt"/>
        <w:rPr>
          <w:rFonts w:ascii="Tw Cen MT" w:hAnsi="Tw Cen MT"/>
        </w:rPr>
      </w:pPr>
      <w:bookmarkStart w:id="77" w:name="_Toc176747330"/>
      <w:bookmarkStart w:id="78" w:name="_Toc414635407"/>
      <w:r w:rsidRPr="00BD7CBD">
        <w:rPr>
          <w:rFonts w:ascii="Tw Cen MT" w:hAnsi="Tw Cen MT"/>
        </w:rPr>
        <w:lastRenderedPageBreak/>
        <w:t>Significant Use Cases - Overview</w:t>
      </w:r>
      <w:bookmarkEnd w:id="77"/>
      <w:bookmarkEnd w:id="78"/>
    </w:p>
    <w:p w:rsidR="00F3321F" w:rsidRPr="00BD7CBD" w:rsidRDefault="00F3321F" w:rsidP="00F3321F">
      <w:pPr>
        <w:ind w:left="748"/>
        <w:rPr>
          <w:rFonts w:eastAsia="Times New Roman"/>
        </w:rPr>
      </w:pPr>
      <w:r w:rsidRPr="00BD7CBD">
        <w:rPr>
          <w:rFonts w:eastAsia="Times New Roman"/>
          <w:szCs w:val="20"/>
        </w:rPr>
        <w:t xml:space="preserve">There are three use cases of architectural significance to this phase of the FPR project. These use cases introduce architectural patterns that will be repeated throughout the project. </w:t>
      </w:r>
    </w:p>
    <w:p w:rsidR="00F3321F" w:rsidRPr="00BD7CBD" w:rsidRDefault="00F3321F" w:rsidP="00F3321F">
      <w:pPr>
        <w:widowControl w:val="0"/>
        <w:spacing w:line="240" w:lineRule="atLeast"/>
        <w:ind w:left="720"/>
        <w:rPr>
          <w:rFonts w:eastAsia="Times New Roman"/>
          <w:szCs w:val="20"/>
          <w:lang w:eastAsia="en-US"/>
        </w:rPr>
      </w:pPr>
    </w:p>
    <w:p w:rsidR="00F3321F" w:rsidRPr="00BD7CBD" w:rsidRDefault="00F3321F" w:rsidP="00F3321F">
      <w:pPr>
        <w:widowControl w:val="0"/>
        <w:spacing w:line="240" w:lineRule="atLeast"/>
        <w:ind w:left="720"/>
        <w:rPr>
          <w:rFonts w:eastAsia="Times New Roman"/>
          <w:szCs w:val="20"/>
          <w:lang w:eastAsia="en-US"/>
        </w:rPr>
      </w:pPr>
    </w:p>
    <w:p w:rsidR="00F3321F" w:rsidRPr="00BD7CBD" w:rsidRDefault="00F3321F" w:rsidP="00F3321F">
      <w:pPr>
        <w:widowControl w:val="0"/>
        <w:spacing w:line="240" w:lineRule="atLeast"/>
        <w:ind w:left="720"/>
        <w:rPr>
          <w:rFonts w:eastAsia="Times New Roman"/>
          <w:szCs w:val="20"/>
          <w:lang w:eastAsia="en-US"/>
        </w:rPr>
      </w:pPr>
    </w:p>
    <w:p w:rsidR="00F3321F" w:rsidRPr="00C56D5F" w:rsidRDefault="00782522" w:rsidP="00F3321F">
      <w:pPr>
        <w:widowControl w:val="0"/>
        <w:spacing w:line="240" w:lineRule="atLeast"/>
        <w:ind w:left="720"/>
        <w:rPr>
          <w:rFonts w:eastAsia="Times New Roman"/>
          <w:szCs w:val="20"/>
          <w:lang w:eastAsia="en-US"/>
        </w:rPr>
      </w:pPr>
      <w:r w:rsidRPr="00C56D5F">
        <w:rPr>
          <w:noProof/>
          <w:lang w:eastAsia="en-US"/>
        </w:rPr>
        <w:drawing>
          <wp:inline distT="0" distB="0" distL="0" distR="0">
            <wp:extent cx="5826760" cy="31515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6760" cy="3151505"/>
                    </a:xfrm>
                    <a:prstGeom prst="rect">
                      <a:avLst/>
                    </a:prstGeom>
                    <a:noFill/>
                    <a:ln>
                      <a:noFill/>
                    </a:ln>
                  </pic:spPr>
                </pic:pic>
              </a:graphicData>
            </a:graphic>
          </wp:inline>
        </w:drawing>
      </w:r>
    </w:p>
    <w:p w:rsidR="00F3321F" w:rsidRPr="00BD7CBD" w:rsidRDefault="00F3321F" w:rsidP="00F3321F">
      <w:pPr>
        <w:widowControl w:val="0"/>
        <w:spacing w:line="240" w:lineRule="atLeast"/>
        <w:ind w:left="720"/>
        <w:rPr>
          <w:rFonts w:eastAsia="Times New Roman"/>
          <w:szCs w:val="20"/>
          <w:lang w:eastAsia="en-US"/>
        </w:rPr>
      </w:pPr>
    </w:p>
    <w:p w:rsidR="00F3321F" w:rsidRPr="00BD7CBD" w:rsidRDefault="00F3321F" w:rsidP="00F3321F">
      <w:pPr>
        <w:widowControl w:val="0"/>
        <w:spacing w:line="240" w:lineRule="atLeast"/>
        <w:ind w:left="720"/>
        <w:rPr>
          <w:rFonts w:eastAsia="Times New Roman"/>
          <w:szCs w:val="20"/>
          <w:lang w:eastAsia="en-US"/>
        </w:rPr>
      </w:pP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The first significant use case is the SAW Create. This use case invokes an FPR function that will send data to the OTM package from a data source. </w:t>
      </w: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The second use case is the Order Release Create. This use case invokes an FPR function that subscribes to data published by the TMS Enterprise Service Bus. </w:t>
      </w:r>
    </w:p>
    <w:p w:rsidR="00F3321F" w:rsidRPr="00BD7CBD" w:rsidRDefault="00F3321F" w:rsidP="00F3321F">
      <w:pPr>
        <w:pStyle w:val="BodyText"/>
        <w:rPr>
          <w:rFonts w:ascii="Tw Cen MT" w:eastAsia="MS Mincho" w:hAnsi="Tw Cen MT"/>
        </w:rPr>
      </w:pPr>
      <w:r w:rsidRPr="00BD7CBD">
        <w:rPr>
          <w:rFonts w:ascii="Tw Cen MT" w:eastAsia="MS Mincho" w:hAnsi="Tw Cen MT"/>
        </w:rPr>
        <w:t>The final use case is the Shipment Update. This use case introduces two architecturally significant system use cases. The first use case invokes a function that consumes data published real-time from the Port VDC NPPS application. (iSeries)</w:t>
      </w: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The second use case invokes a function that will publish data from TTMS back to the legacy systems. </w:t>
      </w:r>
    </w:p>
    <w:p w:rsidR="00F3321F" w:rsidRPr="00BD7CBD" w:rsidRDefault="00F3321F" w:rsidP="00F3321F">
      <w:pPr>
        <w:pStyle w:val="BodyText"/>
        <w:rPr>
          <w:rFonts w:ascii="Tw Cen MT" w:eastAsia="MS Mincho" w:hAnsi="Tw Cen MT"/>
        </w:rPr>
      </w:pPr>
      <w:r w:rsidRPr="00BD7CBD">
        <w:rPr>
          <w:rFonts w:ascii="Tw Cen MT" w:eastAsia="MS Mincho" w:hAnsi="Tw Cen MT"/>
        </w:rPr>
        <w:t>The above use cases are described in more detail in the following pages..</w:t>
      </w:r>
    </w:p>
    <w:p w:rsidR="00F3321F" w:rsidRPr="00BD7CBD" w:rsidRDefault="00F3321F" w:rsidP="00F3321F">
      <w:pPr>
        <w:pStyle w:val="Heading212pt"/>
        <w:numPr>
          <w:ilvl w:val="0"/>
          <w:numId w:val="0"/>
        </w:numPr>
        <w:ind w:left="561"/>
        <w:rPr>
          <w:rFonts w:ascii="Tw Cen MT" w:hAnsi="Tw Cen MT"/>
        </w:rPr>
      </w:pPr>
      <w:bookmarkStart w:id="79" w:name="_Toc172452862"/>
      <w:bookmarkStart w:id="80" w:name="_Toc172453034"/>
      <w:bookmarkStart w:id="81" w:name="_Toc172453120"/>
      <w:bookmarkStart w:id="82" w:name="_Toc172453206"/>
      <w:bookmarkStart w:id="83" w:name="_Toc173747136"/>
    </w:p>
    <w:p w:rsidR="00F3321F" w:rsidRPr="00BD7CBD" w:rsidRDefault="00F3321F" w:rsidP="00F3321F">
      <w:pPr>
        <w:pStyle w:val="Heading212pt"/>
        <w:rPr>
          <w:rFonts w:ascii="Tw Cen MT" w:eastAsia="MS Mincho" w:hAnsi="Tw Cen MT"/>
        </w:rPr>
      </w:pPr>
      <w:bookmarkStart w:id="84" w:name="_Toc174607805"/>
      <w:bookmarkStart w:id="85" w:name="_Toc174610309"/>
      <w:bookmarkStart w:id="86" w:name="_Toc174610358"/>
      <w:bookmarkStart w:id="87" w:name="_Toc174610438"/>
      <w:bookmarkStart w:id="88" w:name="_Toc174611442"/>
      <w:bookmarkStart w:id="89" w:name="_Toc174616435"/>
      <w:bookmarkStart w:id="90" w:name="_Toc174616892"/>
      <w:bookmarkStart w:id="91" w:name="_Toc174620047"/>
      <w:bookmarkStart w:id="92" w:name="_Toc174686828"/>
      <w:bookmarkStart w:id="93" w:name="_Toc174686878"/>
      <w:bookmarkStart w:id="94" w:name="_Toc174687785"/>
      <w:bookmarkStart w:id="95" w:name="_Toc174687965"/>
      <w:bookmarkStart w:id="96" w:name="_Toc174696181"/>
      <w:bookmarkStart w:id="97" w:name="_Toc174701181"/>
      <w:bookmarkStart w:id="98" w:name="_Toc174701338"/>
      <w:bookmarkStart w:id="99" w:name="_Toc174701387"/>
      <w:bookmarkStart w:id="100" w:name="_Toc174702002"/>
      <w:bookmarkStart w:id="101" w:name="_Toc174702417"/>
      <w:bookmarkStart w:id="102" w:name="_Toc174702482"/>
      <w:bookmarkStart w:id="103" w:name="_Toc174796604"/>
      <w:bookmarkStart w:id="104" w:name="_Toc174796649"/>
      <w:bookmarkStart w:id="105" w:name="_Toc174797385"/>
      <w:bookmarkStart w:id="106" w:name="_Toc174799916"/>
      <w:bookmarkStart w:id="107" w:name="_Toc174799977"/>
      <w:bookmarkStart w:id="108" w:name="_Toc174800517"/>
      <w:bookmarkStart w:id="109" w:name="_Toc174805124"/>
      <w:bookmarkStart w:id="110" w:name="_Toc174805254"/>
      <w:bookmarkStart w:id="111" w:name="_Toc174864859"/>
      <w:bookmarkStart w:id="112" w:name="_Toc174871764"/>
      <w:bookmarkStart w:id="113" w:name="_Toc174871827"/>
      <w:bookmarkStart w:id="114" w:name="_Toc174873559"/>
      <w:bookmarkStart w:id="115" w:name="_Toc174874839"/>
      <w:bookmarkStart w:id="116" w:name="_Toc174875222"/>
      <w:bookmarkStart w:id="117" w:name="_Toc174877090"/>
      <w:bookmarkStart w:id="118" w:name="_Toc174930321"/>
      <w:bookmarkStart w:id="119" w:name="_Toc174932212"/>
      <w:bookmarkStart w:id="120" w:name="_Toc174607806"/>
      <w:bookmarkStart w:id="121" w:name="_Toc174610310"/>
      <w:bookmarkStart w:id="122" w:name="_Toc174610359"/>
      <w:bookmarkStart w:id="123" w:name="_Toc174610439"/>
      <w:bookmarkStart w:id="124" w:name="_Toc174611443"/>
      <w:bookmarkStart w:id="125" w:name="_Toc174616436"/>
      <w:bookmarkStart w:id="126" w:name="_Toc174616893"/>
      <w:bookmarkStart w:id="127" w:name="_Toc174620048"/>
      <w:bookmarkStart w:id="128" w:name="_Toc174686829"/>
      <w:bookmarkStart w:id="129" w:name="_Toc174686879"/>
      <w:bookmarkStart w:id="130" w:name="_Toc174687786"/>
      <w:bookmarkStart w:id="131" w:name="_Toc174687966"/>
      <w:bookmarkStart w:id="132" w:name="_Toc174696182"/>
      <w:bookmarkStart w:id="133" w:name="_Toc174701182"/>
      <w:bookmarkStart w:id="134" w:name="_Toc174701339"/>
      <w:bookmarkStart w:id="135" w:name="_Toc174701388"/>
      <w:bookmarkStart w:id="136" w:name="_Toc174702003"/>
      <w:bookmarkStart w:id="137" w:name="_Toc174702418"/>
      <w:bookmarkStart w:id="138" w:name="_Toc174702483"/>
      <w:bookmarkStart w:id="139" w:name="_Toc174796605"/>
      <w:bookmarkStart w:id="140" w:name="_Toc174796650"/>
      <w:bookmarkStart w:id="141" w:name="_Toc174797386"/>
      <w:bookmarkStart w:id="142" w:name="_Toc174799917"/>
      <w:bookmarkStart w:id="143" w:name="_Toc174799978"/>
      <w:bookmarkStart w:id="144" w:name="_Toc174800518"/>
      <w:bookmarkStart w:id="145" w:name="_Toc174805125"/>
      <w:bookmarkStart w:id="146" w:name="_Toc174805255"/>
      <w:bookmarkStart w:id="147" w:name="_Toc174864860"/>
      <w:bookmarkStart w:id="148" w:name="_Toc174871765"/>
      <w:bookmarkStart w:id="149" w:name="_Toc174871828"/>
      <w:bookmarkStart w:id="150" w:name="_Toc174873560"/>
      <w:bookmarkStart w:id="151" w:name="_Toc174874840"/>
      <w:bookmarkStart w:id="152" w:name="_Toc174875223"/>
      <w:bookmarkStart w:id="153" w:name="_Toc174877091"/>
      <w:bookmarkStart w:id="154" w:name="_Toc174930322"/>
      <w:bookmarkStart w:id="155" w:name="_Toc174932213"/>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BD7CBD">
        <w:rPr>
          <w:rFonts w:ascii="Tw Cen MT" w:hAnsi="Tw Cen MT"/>
          <w:lang w:eastAsia="en-US"/>
        </w:rPr>
        <w:br w:type="page"/>
      </w:r>
      <w:bookmarkStart w:id="156" w:name="_Toc176747331"/>
      <w:bookmarkStart w:id="157" w:name="_Toc414635408"/>
      <w:r w:rsidRPr="00BD7CBD">
        <w:rPr>
          <w:rFonts w:ascii="Tw Cen MT" w:eastAsia="MS Mincho" w:hAnsi="Tw Cen MT"/>
        </w:rPr>
        <w:lastRenderedPageBreak/>
        <w:t>Significant Use Cases - Details</w:t>
      </w:r>
      <w:bookmarkEnd w:id="156"/>
      <w:bookmarkEnd w:id="157"/>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The following use case diagrams are abbreviated realization diagrams. They depict the business use cases (in blue) and the system use cases (in yellow) that elaborate those business use cases. For one-for-one realizations (where a business use case is realized by a system use case of the same name) the business use cases are not shown in order to simplify the presentation.  (i.e. for one-for-one realizations, blue represents “both business and system use case” </w:t>
      </w:r>
    </w:p>
    <w:p w:rsidR="00F3321F" w:rsidRPr="00BD7CBD" w:rsidRDefault="00F3321F" w:rsidP="00F3321F">
      <w:pPr>
        <w:widowControl w:val="0"/>
        <w:spacing w:line="240" w:lineRule="atLeast"/>
        <w:ind w:left="720"/>
        <w:rPr>
          <w:rFonts w:eastAsia="Times New Roman"/>
          <w:szCs w:val="20"/>
          <w:lang w:eastAsia="en-US"/>
        </w:rPr>
      </w:pPr>
    </w:p>
    <w:p w:rsidR="00F3321F" w:rsidRPr="00BD7CBD" w:rsidRDefault="00F3321F" w:rsidP="00F3321F">
      <w:pPr>
        <w:pStyle w:val="Heading3"/>
        <w:rPr>
          <w:rFonts w:ascii="Tw Cen MT" w:hAnsi="Tw Cen MT"/>
        </w:rPr>
      </w:pPr>
      <w:bookmarkStart w:id="158" w:name="_Toc176747332"/>
      <w:bookmarkStart w:id="159" w:name="_Toc414635409"/>
      <w:r w:rsidRPr="00BD7CBD">
        <w:rPr>
          <w:rFonts w:ascii="Tw Cen MT" w:hAnsi="Tw Cen MT"/>
        </w:rPr>
        <w:t>SAW Create</w:t>
      </w:r>
      <w:bookmarkEnd w:id="158"/>
      <w:bookmarkEnd w:id="159"/>
    </w:p>
    <w:p w:rsidR="00F3321F" w:rsidRPr="00BD7CBD" w:rsidRDefault="00F3321F" w:rsidP="00F3321F">
      <w:pPr>
        <w:pStyle w:val="Heading212pt"/>
        <w:numPr>
          <w:ilvl w:val="0"/>
          <w:numId w:val="0"/>
        </w:numPr>
        <w:ind w:left="720"/>
        <w:rPr>
          <w:rFonts w:ascii="Tw Cen MT" w:eastAsia="MS Mincho" w:hAnsi="Tw Cen MT"/>
        </w:rPr>
      </w:pPr>
    </w:p>
    <w:p w:rsidR="00F3321F" w:rsidRPr="00C56D5F" w:rsidRDefault="00782522" w:rsidP="00F3321F">
      <w:pPr>
        <w:pStyle w:val="BodyText"/>
        <w:rPr>
          <w:rFonts w:ascii="Tw Cen MT" w:eastAsia="MS Mincho" w:hAnsi="Tw Cen MT"/>
        </w:rPr>
      </w:pPr>
      <w:r w:rsidRPr="00C56D5F">
        <w:rPr>
          <w:noProof/>
        </w:rPr>
        <w:drawing>
          <wp:inline distT="0" distB="0" distL="0" distR="0">
            <wp:extent cx="5826760" cy="38620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6760" cy="3862070"/>
                    </a:xfrm>
                    <a:prstGeom prst="rect">
                      <a:avLst/>
                    </a:prstGeom>
                    <a:noFill/>
                    <a:ln>
                      <a:noFill/>
                    </a:ln>
                  </pic:spPr>
                </pic:pic>
              </a:graphicData>
            </a:graphic>
          </wp:inline>
        </w:drawing>
      </w:r>
    </w:p>
    <w:p w:rsidR="00F3321F" w:rsidRPr="00BD7CBD" w:rsidRDefault="00F3321F" w:rsidP="00F3321F">
      <w:pPr>
        <w:pStyle w:val="BodyText"/>
        <w:rPr>
          <w:rFonts w:ascii="Tw Cen MT" w:eastAsia="MS Mincho" w:hAnsi="Tw Cen MT"/>
        </w:rPr>
      </w:pPr>
    </w:p>
    <w:p w:rsidR="00F3321F" w:rsidRPr="00BD7CBD" w:rsidRDefault="00F3321F" w:rsidP="00F3321F">
      <w:pPr>
        <w:ind w:left="720"/>
      </w:pPr>
      <w:r w:rsidRPr="00BD7CBD">
        <w:lastRenderedPageBreak/>
        <w:t xml:space="preserve">In TTMS, Shipments represent the movement of freight from one location to another and the charges associated with shipping activity.  All of the details associated with transportation activity are included on the shipment.  TTMS runs processing to associate one or more shipment order releases with a single itinerary, rate, equipment type, and a service provider. TTMS then determines the route and pickup and delivery times for the shipment.  Shipments statuses reflect many different aspects of shipment activity such as tendering, loading, billing, and allocation. Some statuses act as requirements for other shipment actions. </w:t>
      </w:r>
    </w:p>
    <w:p w:rsidR="00F3321F" w:rsidRPr="00BD7CBD" w:rsidRDefault="00F3321F" w:rsidP="00F3321F">
      <w:pPr>
        <w:ind w:left="720"/>
      </w:pPr>
    </w:p>
    <w:p w:rsidR="00F3321F" w:rsidRPr="00BD7CBD" w:rsidRDefault="00F3321F" w:rsidP="00F3321F">
      <w:pPr>
        <w:ind w:left="720"/>
      </w:pPr>
      <w:r w:rsidRPr="00BD7CBD">
        <w:t>The SAW is a Shipment as Work that TTMS did not and will not plan. The shipment will simply be reported and tracked as work in progress. All Marine shipments fall into this category. The SAW is created and updated from two sources. The TMC VDLD (Vehicle Distribution and Logistics Dept) produces a CBU Order Information file that lists the vehicles scheduled to be built during the next month.  These vehicles are identified by URN.  The file also contains an order number (originally from TOMS), the Line Off date, the region to which the vehicle is allocated, the vessel it is scheduled to depart on, and the estimated ETD and ETA of the vessel at a US port.  This event is referred to as D-6 since it is usually occurs six days before the first day of production for the mo</w:t>
      </w:r>
      <w:r w:rsidR="00EA71D3">
        <w:t xml:space="preserve">nth. The file contains </w:t>
      </w:r>
      <w:r w:rsidR="00E46544">
        <w:t>up to</w:t>
      </w:r>
      <w:r w:rsidR="00EA71D3">
        <w:t xml:space="preserve"> 15</w:t>
      </w:r>
      <w:r w:rsidRPr="00BD7CBD">
        <w:t xml:space="preserve">0,000 transactions daily. </w:t>
      </w:r>
      <w:r w:rsidR="00EC6EB2">
        <w:t xml:space="preserve">  This is one event type of the Send </w:t>
      </w:r>
      <w:r w:rsidR="00BD7CB6">
        <w:t>Shipping Notice</w:t>
      </w:r>
      <w:r w:rsidR="00EC6EB2">
        <w:t xml:space="preserve">.  Please see the </w:t>
      </w:r>
      <w:r w:rsidR="00BD7CB6">
        <w:t xml:space="preserve">Appendix A and the </w:t>
      </w:r>
      <w:r w:rsidR="00EC6EB2">
        <w:t>supplementary specification for more details on transaction volumes.</w:t>
      </w:r>
    </w:p>
    <w:p w:rsidR="00F3321F" w:rsidRPr="00BD7CBD" w:rsidRDefault="00F3321F" w:rsidP="00F3321F">
      <w:pPr>
        <w:pStyle w:val="BodyText"/>
        <w:ind w:left="0"/>
        <w:rPr>
          <w:rFonts w:ascii="Tw Cen MT" w:hAnsi="Tw Cen MT"/>
        </w:rPr>
      </w:pPr>
    </w:p>
    <w:p w:rsidR="00F3321F" w:rsidRPr="00BD7CBD" w:rsidRDefault="00F3321F" w:rsidP="00F3321F">
      <w:pPr>
        <w:tabs>
          <w:tab w:val="left" w:pos="1683"/>
        </w:tabs>
        <w:ind w:left="720"/>
        <w:rPr>
          <w:szCs w:val="20"/>
        </w:rPr>
      </w:pPr>
      <w:r w:rsidRPr="00BD7CBD">
        <w:rPr>
          <w:szCs w:val="20"/>
        </w:rPr>
        <w:t xml:space="preserve">The TVA or Tentative Vessel Arrival event is the shipping manifest of a particular vessel which contains all the vehicles that are supposed to be on the vessel. For imports originating in </w:t>
      </w:r>
      <w:smartTag w:uri="urn:schemas-microsoft-com:office:smarttags" w:element="place">
        <w:smartTag w:uri="urn:schemas-microsoft-com:office:smarttags" w:element="country-region">
          <w:r w:rsidRPr="00BD7CBD">
            <w:rPr>
              <w:szCs w:val="20"/>
            </w:rPr>
            <w:t>Japan</w:t>
          </w:r>
        </w:smartTag>
      </w:smartTag>
      <w:r w:rsidRPr="00BD7CBD">
        <w:rPr>
          <w:szCs w:val="20"/>
        </w:rPr>
        <w:t xml:space="preserve">, this event is used mainly for reference purposes to provide greater accuracy on the date the vehicle can be expected on US shores. On the other hand, for vessels originating in </w:t>
      </w:r>
      <w:smartTag w:uri="urn:schemas-microsoft-com:office:smarttags" w:element="place">
        <w:smartTag w:uri="urn:schemas-microsoft-com:office:smarttags" w:element="country-region">
          <w:r w:rsidRPr="00BD7CBD">
            <w:rPr>
              <w:szCs w:val="20"/>
            </w:rPr>
            <w:t>Indonesia</w:t>
          </w:r>
        </w:smartTag>
      </w:smartTag>
      <w:r w:rsidRPr="00BD7CBD">
        <w:rPr>
          <w:szCs w:val="20"/>
        </w:rPr>
        <w:t>, and other non-Japan locations, the TVA serves as a shipping order create.</w:t>
      </w:r>
    </w:p>
    <w:p w:rsidR="00F3321F" w:rsidRPr="00BD7CBD" w:rsidRDefault="00F3321F" w:rsidP="00F3321F">
      <w:pPr>
        <w:pStyle w:val="BodyText"/>
        <w:ind w:left="0"/>
        <w:rPr>
          <w:rFonts w:ascii="Tw Cen MT" w:hAnsi="Tw Cen MT"/>
        </w:rPr>
      </w:pPr>
    </w:p>
    <w:p w:rsidR="00F3321F" w:rsidRPr="00BD7CBD" w:rsidRDefault="00F3321F" w:rsidP="00F3321F">
      <w:pPr>
        <w:pStyle w:val="Heading3"/>
        <w:rPr>
          <w:rFonts w:ascii="Tw Cen MT" w:hAnsi="Tw Cen MT"/>
        </w:rPr>
      </w:pPr>
      <w:bookmarkStart w:id="160" w:name="_Toc176747333"/>
      <w:bookmarkStart w:id="161" w:name="_Toc414635410"/>
      <w:r w:rsidRPr="00BD7CBD">
        <w:rPr>
          <w:rFonts w:ascii="Tw Cen MT" w:hAnsi="Tw Cen MT"/>
        </w:rPr>
        <w:t>Order Release Create</w:t>
      </w:r>
      <w:bookmarkEnd w:id="160"/>
      <w:bookmarkEnd w:id="161"/>
    </w:p>
    <w:p w:rsidR="00F3321F" w:rsidRPr="00BD7CBD" w:rsidRDefault="00F3321F" w:rsidP="00F3321F">
      <w:pPr>
        <w:pStyle w:val="Heading212pt"/>
        <w:numPr>
          <w:ilvl w:val="0"/>
          <w:numId w:val="0"/>
        </w:numPr>
        <w:ind w:left="720"/>
        <w:rPr>
          <w:rFonts w:ascii="Tw Cen MT" w:eastAsia="MS Mincho" w:hAnsi="Tw Cen MT"/>
        </w:rPr>
      </w:pPr>
    </w:p>
    <w:p w:rsidR="00F3321F" w:rsidRPr="00C56D5F" w:rsidRDefault="00782522" w:rsidP="00F3321F">
      <w:pPr>
        <w:pStyle w:val="BodyText"/>
        <w:rPr>
          <w:rFonts w:ascii="Tw Cen MT" w:eastAsia="MS Mincho" w:hAnsi="Tw Cen MT"/>
        </w:rPr>
      </w:pPr>
      <w:r w:rsidRPr="00C56D5F">
        <w:rPr>
          <w:noProof/>
        </w:rPr>
        <w:drawing>
          <wp:inline distT="0" distB="0" distL="0" distR="0">
            <wp:extent cx="4144010" cy="1313180"/>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4010" cy="1313180"/>
                    </a:xfrm>
                    <a:prstGeom prst="rect">
                      <a:avLst/>
                    </a:prstGeom>
                    <a:noFill/>
                    <a:ln>
                      <a:noFill/>
                    </a:ln>
                  </pic:spPr>
                </pic:pic>
              </a:graphicData>
            </a:graphic>
          </wp:inline>
        </w:drawing>
      </w:r>
    </w:p>
    <w:p w:rsidR="00F3321F" w:rsidRPr="00BD7CBD" w:rsidRDefault="00F3321F" w:rsidP="00F3321F">
      <w:pPr>
        <w:pStyle w:val="BodyText"/>
        <w:rPr>
          <w:rFonts w:ascii="Tw Cen MT" w:eastAsia="MS Mincho" w:hAnsi="Tw Cen MT"/>
        </w:rPr>
      </w:pPr>
    </w:p>
    <w:p w:rsidR="00F3321F" w:rsidRPr="00BD7CBD" w:rsidRDefault="00F3321F" w:rsidP="00F3321F">
      <w:pPr>
        <w:ind w:left="720"/>
      </w:pPr>
      <w:r w:rsidRPr="00BD7CBD">
        <w:t>An order release in TTMS represents a single vehicle, which must be transported from its origin to its final destination (Dealer). Initially, Order Releases will be created at the legacy system PLAN event and sent to TTMS to be created with a dummy final destination representing the Region of the Dealer. Once the vehicle is allocated to a dealer an Order Release update will be sent to TTMS to update the final destination to the actual final destination. At this time the Order release will be flagged as ALLOCATED and will be included in the next OTM bulk planning cycle to create the shipments it will be on.</w:t>
      </w:r>
    </w:p>
    <w:p w:rsidR="00F3321F" w:rsidRPr="00BD7CBD" w:rsidRDefault="00F3321F" w:rsidP="00F3321F">
      <w:pPr>
        <w:ind w:left="720"/>
      </w:pPr>
    </w:p>
    <w:p w:rsidR="00F3321F" w:rsidRPr="00BD7CBD" w:rsidRDefault="00F3321F" w:rsidP="00F3321F">
      <w:pPr>
        <w:pStyle w:val="BodyText"/>
        <w:rPr>
          <w:rFonts w:ascii="Tw Cen MT" w:eastAsia="MS Mincho" w:hAnsi="Tw Cen MT"/>
        </w:rPr>
      </w:pPr>
      <w:r w:rsidRPr="00BD7CBD">
        <w:rPr>
          <w:rFonts w:ascii="Tw Cen MT" w:eastAsia="MS Mincho" w:hAnsi="Tw Cen MT"/>
        </w:rPr>
        <w:lastRenderedPageBreak/>
        <w:t>The Order Release Create use case introduces the first FPR function that uses data published by the ESB. The real-time Vehicle Inventory Change service publishes all events that occur during the life cycle of the vehicle up until the point when the vehicle retails. The dealer assignment event will be sourced from this existing service. The assigned dealer is typically the final destination for any FPR shipment. As the dealer assignment changes the FPR system will be notified so shipping orders can be updated accordingly.</w:t>
      </w:r>
    </w:p>
    <w:p w:rsidR="00F3321F" w:rsidRPr="00BD7CBD" w:rsidRDefault="00F3321F" w:rsidP="00F3321F">
      <w:pPr>
        <w:pStyle w:val="BodyText"/>
        <w:ind w:left="0"/>
        <w:rPr>
          <w:rFonts w:ascii="Tw Cen MT" w:hAnsi="Tw Cen MT"/>
        </w:rPr>
      </w:pPr>
    </w:p>
    <w:p w:rsidR="00F3321F" w:rsidRPr="00BD7CBD" w:rsidRDefault="00A44881" w:rsidP="00F3321F">
      <w:pPr>
        <w:pStyle w:val="Heading3"/>
        <w:rPr>
          <w:rFonts w:ascii="Tw Cen MT" w:hAnsi="Tw Cen MT"/>
        </w:rPr>
      </w:pPr>
      <w:bookmarkStart w:id="162" w:name="_Toc176747334"/>
      <w:r>
        <w:rPr>
          <w:rFonts w:ascii="Tw Cen MT" w:hAnsi="Tw Cen MT"/>
        </w:rPr>
        <w:br w:type="page"/>
      </w:r>
      <w:bookmarkStart w:id="163" w:name="_Toc414635411"/>
      <w:r w:rsidR="00F3321F" w:rsidRPr="00BD7CBD">
        <w:rPr>
          <w:rFonts w:ascii="Tw Cen MT" w:hAnsi="Tw Cen MT"/>
        </w:rPr>
        <w:lastRenderedPageBreak/>
        <w:t>Shipment Update</w:t>
      </w:r>
      <w:bookmarkEnd w:id="162"/>
      <w:bookmarkEnd w:id="163"/>
    </w:p>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eastAsia="MS Mincho" w:hAnsi="Tw Cen MT"/>
        </w:rPr>
      </w:pPr>
    </w:p>
    <w:p w:rsidR="00F3321F" w:rsidRPr="00C56D5F" w:rsidRDefault="00782522" w:rsidP="00F3321F">
      <w:pPr>
        <w:pStyle w:val="BodyText"/>
        <w:rPr>
          <w:rFonts w:ascii="Tw Cen MT" w:eastAsia="MS Mincho" w:hAnsi="Tw Cen MT"/>
        </w:rPr>
      </w:pPr>
      <w:r w:rsidRPr="00C56D5F">
        <w:rPr>
          <w:noProof/>
        </w:rPr>
        <w:drawing>
          <wp:inline distT="0" distB="0" distL="0" distR="0">
            <wp:extent cx="5826760" cy="12357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26760" cy="1235710"/>
                    </a:xfrm>
                    <a:prstGeom prst="rect">
                      <a:avLst/>
                    </a:prstGeom>
                    <a:noFill/>
                    <a:ln>
                      <a:noFill/>
                    </a:ln>
                  </pic:spPr>
                </pic:pic>
              </a:graphicData>
            </a:graphic>
          </wp:inline>
        </w:drawing>
      </w:r>
    </w:p>
    <w:p w:rsidR="00F3321F" w:rsidRPr="00BD7CBD" w:rsidRDefault="00F3321F" w:rsidP="00F3321F">
      <w:pPr>
        <w:pStyle w:val="BodyText"/>
        <w:rPr>
          <w:rFonts w:ascii="Tw Cen MT" w:eastAsia="MS Mincho" w:hAnsi="Tw Cen MT"/>
        </w:rPr>
      </w:pPr>
    </w:p>
    <w:p w:rsidR="00F3321F" w:rsidRPr="00BD7CBD" w:rsidRDefault="00F3321F" w:rsidP="00F3321F">
      <w:pPr>
        <w:ind w:left="720"/>
        <w:rPr>
          <w:szCs w:val="20"/>
        </w:rPr>
      </w:pPr>
      <w:r w:rsidRPr="00BD7CBD">
        <w:t>Shipment updates can come from three business entities: the shipping company, the truck and rail companies and the vehicle distribution centers (VDCs). The NPPS system captures, processes, and propagates many of these updates</w:t>
      </w:r>
      <w:r w:rsidRPr="00BD7CBD">
        <w:rPr>
          <w:szCs w:val="20"/>
        </w:rPr>
        <w:t xml:space="preserve">. The </w:t>
      </w:r>
      <w:smartTag w:uri="urn:schemas-microsoft-com:office:smarttags" w:element="place">
        <w:smartTag w:uri="urn:schemas-microsoft-com:office:smarttags" w:element="PlaceName">
          <w:r w:rsidRPr="00BD7CBD">
            <w:rPr>
              <w:szCs w:val="20"/>
            </w:rPr>
            <w:t>Vehicle</w:t>
          </w:r>
        </w:smartTag>
        <w:r w:rsidRPr="00BD7CBD">
          <w:rPr>
            <w:szCs w:val="20"/>
          </w:rPr>
          <w:t xml:space="preserve"> </w:t>
        </w:r>
        <w:smartTag w:uri="urn:schemas-microsoft-com:office:smarttags" w:element="PlaceName">
          <w:r w:rsidRPr="00BD7CBD">
            <w:rPr>
              <w:szCs w:val="20"/>
            </w:rPr>
            <w:t>Distribution</w:t>
          </w:r>
        </w:smartTag>
        <w:r w:rsidRPr="00BD7CBD">
          <w:rPr>
            <w:szCs w:val="20"/>
          </w:rPr>
          <w:t xml:space="preserve"> </w:t>
        </w:r>
        <w:smartTag w:uri="urn:schemas-microsoft-com:office:smarttags" w:element="PlaceType">
          <w:r w:rsidRPr="00BD7CBD">
            <w:rPr>
              <w:szCs w:val="20"/>
            </w:rPr>
            <w:t>Center</w:t>
          </w:r>
        </w:smartTag>
      </w:smartTag>
      <w:r w:rsidRPr="00BD7CBD">
        <w:rPr>
          <w:szCs w:val="20"/>
        </w:rPr>
        <w:t xml:space="preserve"> is a location where vehicles are processed and sent to dealerships, regions, or customer locations. VDCs include marshalling yards, which are locations next to North American Assembly plants where vehicles are consolidated, processed and sent to final destinations.</w:t>
      </w:r>
    </w:p>
    <w:p w:rsidR="00F3321F" w:rsidRPr="00BD7CBD" w:rsidRDefault="00F3321F" w:rsidP="00F3321F">
      <w:pPr>
        <w:ind w:left="720"/>
        <w:rPr>
          <w:szCs w:val="20"/>
        </w:rPr>
      </w:pPr>
    </w:p>
    <w:p w:rsidR="00F3321F" w:rsidRPr="00BD7CBD" w:rsidRDefault="00F3321F" w:rsidP="00F3321F">
      <w:pPr>
        <w:ind w:left="720"/>
        <w:rPr>
          <w:szCs w:val="20"/>
        </w:rPr>
      </w:pPr>
    </w:p>
    <w:p w:rsidR="00F3321F" w:rsidRPr="00BD7CBD" w:rsidRDefault="00F3321F" w:rsidP="00F3321F">
      <w:pPr>
        <w:ind w:left="720"/>
        <w:rPr>
          <w:szCs w:val="20"/>
        </w:rPr>
      </w:pPr>
    </w:p>
    <w:p w:rsidR="00F3321F" w:rsidRPr="00BD7CBD" w:rsidRDefault="00F3321F" w:rsidP="00F3321F">
      <w:pPr>
        <w:ind w:left="720"/>
        <w:rPr>
          <w:szCs w:val="20"/>
        </w:rPr>
      </w:pPr>
      <w:r w:rsidRPr="00BD7CBD">
        <w:rPr>
          <w:szCs w:val="20"/>
        </w:rPr>
        <w:t>VDC can also be ports, where the vehicles arrive by vessel, then consolidated, processed, and shipped to final destinations. Ports are a link between manufacturing plants and the customer. Their operations include:</w:t>
      </w:r>
    </w:p>
    <w:p w:rsidR="00F3321F" w:rsidRPr="00BD7CBD" w:rsidRDefault="00F3321F" w:rsidP="00F3321F">
      <w:pPr>
        <w:ind w:left="1440"/>
        <w:rPr>
          <w:szCs w:val="20"/>
        </w:rPr>
      </w:pPr>
    </w:p>
    <w:p w:rsidR="00F3321F" w:rsidRPr="00BD7CBD" w:rsidRDefault="00F3321F" w:rsidP="007C403F">
      <w:pPr>
        <w:numPr>
          <w:ilvl w:val="0"/>
          <w:numId w:val="6"/>
        </w:numPr>
        <w:tabs>
          <w:tab w:val="clear" w:pos="1800"/>
          <w:tab w:val="num" w:pos="2520"/>
        </w:tabs>
        <w:ind w:left="2520"/>
        <w:rPr>
          <w:szCs w:val="20"/>
        </w:rPr>
      </w:pPr>
      <w:r w:rsidRPr="00BD7CBD">
        <w:rPr>
          <w:szCs w:val="20"/>
        </w:rPr>
        <w:t>Marine Planning and Vehicle Discharge</w:t>
      </w:r>
    </w:p>
    <w:p w:rsidR="00F3321F" w:rsidRPr="00BD7CBD" w:rsidRDefault="00F3321F" w:rsidP="007C403F">
      <w:pPr>
        <w:numPr>
          <w:ilvl w:val="0"/>
          <w:numId w:val="6"/>
        </w:numPr>
        <w:tabs>
          <w:tab w:val="clear" w:pos="1800"/>
          <w:tab w:val="num" w:pos="2520"/>
        </w:tabs>
        <w:ind w:left="2520"/>
        <w:rPr>
          <w:szCs w:val="20"/>
        </w:rPr>
      </w:pPr>
      <w:r w:rsidRPr="00BD7CBD">
        <w:rPr>
          <w:szCs w:val="20"/>
        </w:rPr>
        <w:t>Production scheduling based on Allocations</w:t>
      </w:r>
    </w:p>
    <w:p w:rsidR="00F3321F" w:rsidRPr="00BD7CBD" w:rsidRDefault="00F3321F" w:rsidP="007C403F">
      <w:pPr>
        <w:numPr>
          <w:ilvl w:val="0"/>
          <w:numId w:val="6"/>
        </w:numPr>
        <w:tabs>
          <w:tab w:val="clear" w:pos="1800"/>
          <w:tab w:val="num" w:pos="2520"/>
        </w:tabs>
        <w:ind w:left="2520"/>
        <w:rPr>
          <w:szCs w:val="20"/>
        </w:rPr>
      </w:pPr>
      <w:r w:rsidRPr="00BD7CBD">
        <w:rPr>
          <w:szCs w:val="20"/>
        </w:rPr>
        <w:t>Installation of Post-Production Options</w:t>
      </w:r>
    </w:p>
    <w:p w:rsidR="00F3321F" w:rsidRPr="00BD7CBD" w:rsidRDefault="00F3321F" w:rsidP="007C403F">
      <w:pPr>
        <w:numPr>
          <w:ilvl w:val="0"/>
          <w:numId w:val="6"/>
        </w:numPr>
        <w:tabs>
          <w:tab w:val="clear" w:pos="1800"/>
          <w:tab w:val="num" w:pos="2520"/>
        </w:tabs>
        <w:ind w:left="2520"/>
        <w:rPr>
          <w:szCs w:val="20"/>
        </w:rPr>
      </w:pPr>
      <w:r w:rsidRPr="00BD7CBD">
        <w:rPr>
          <w:szCs w:val="20"/>
        </w:rPr>
        <w:t>Final Quality Assurance inspections</w:t>
      </w:r>
    </w:p>
    <w:p w:rsidR="00F3321F" w:rsidRPr="00BD7CBD" w:rsidRDefault="00F3321F" w:rsidP="007C403F">
      <w:pPr>
        <w:numPr>
          <w:ilvl w:val="0"/>
          <w:numId w:val="6"/>
        </w:numPr>
        <w:tabs>
          <w:tab w:val="clear" w:pos="1800"/>
          <w:tab w:val="num" w:pos="2520"/>
        </w:tabs>
        <w:ind w:left="2520"/>
        <w:rPr>
          <w:szCs w:val="20"/>
        </w:rPr>
      </w:pPr>
      <w:r w:rsidRPr="00BD7CBD">
        <w:rPr>
          <w:szCs w:val="20"/>
        </w:rPr>
        <w:t>Truck away Transportation to Dealerships</w:t>
      </w:r>
    </w:p>
    <w:p w:rsidR="00F3321F" w:rsidRPr="00BD7CBD" w:rsidRDefault="00F3321F" w:rsidP="007C403F">
      <w:pPr>
        <w:numPr>
          <w:ilvl w:val="0"/>
          <w:numId w:val="6"/>
        </w:numPr>
        <w:tabs>
          <w:tab w:val="clear" w:pos="1800"/>
          <w:tab w:val="num" w:pos="2520"/>
        </w:tabs>
        <w:ind w:left="2520"/>
        <w:rPr>
          <w:szCs w:val="20"/>
        </w:rPr>
      </w:pPr>
      <w:r w:rsidRPr="00BD7CBD">
        <w:rPr>
          <w:szCs w:val="20"/>
        </w:rPr>
        <w:t>Rail loading and transportation to railheads</w:t>
      </w:r>
    </w:p>
    <w:p w:rsidR="00F3321F" w:rsidRPr="00BD7CBD" w:rsidRDefault="00F3321F" w:rsidP="007C403F">
      <w:pPr>
        <w:numPr>
          <w:ilvl w:val="0"/>
          <w:numId w:val="6"/>
        </w:numPr>
        <w:tabs>
          <w:tab w:val="clear" w:pos="1800"/>
          <w:tab w:val="num" w:pos="2520"/>
        </w:tabs>
        <w:ind w:left="2520"/>
        <w:rPr>
          <w:szCs w:val="20"/>
        </w:rPr>
      </w:pPr>
      <w:r w:rsidRPr="00BD7CBD">
        <w:rPr>
          <w:szCs w:val="20"/>
        </w:rPr>
        <w:t>Kaizen Department - reduce muda</w:t>
      </w:r>
    </w:p>
    <w:p w:rsidR="00F3321F" w:rsidRPr="00BD7CBD" w:rsidRDefault="00F3321F" w:rsidP="007C403F">
      <w:pPr>
        <w:numPr>
          <w:ilvl w:val="0"/>
          <w:numId w:val="6"/>
        </w:numPr>
        <w:tabs>
          <w:tab w:val="clear" w:pos="1800"/>
          <w:tab w:val="num" w:pos="2520"/>
        </w:tabs>
        <w:ind w:left="2520"/>
        <w:rPr>
          <w:szCs w:val="20"/>
        </w:rPr>
      </w:pPr>
      <w:r w:rsidRPr="00BD7CBD">
        <w:rPr>
          <w:szCs w:val="20"/>
        </w:rPr>
        <w:t>Quality Department – improve customer satisfaction</w:t>
      </w:r>
    </w:p>
    <w:p w:rsidR="00F3321F" w:rsidRPr="00BD7CBD" w:rsidRDefault="00F3321F" w:rsidP="007C403F">
      <w:pPr>
        <w:numPr>
          <w:ilvl w:val="0"/>
          <w:numId w:val="6"/>
        </w:numPr>
        <w:tabs>
          <w:tab w:val="clear" w:pos="1800"/>
          <w:tab w:val="num" w:pos="2520"/>
        </w:tabs>
        <w:ind w:left="2520"/>
        <w:rPr>
          <w:szCs w:val="20"/>
        </w:rPr>
      </w:pPr>
      <w:r w:rsidRPr="00BD7CBD">
        <w:rPr>
          <w:szCs w:val="20"/>
        </w:rPr>
        <w:t>Environmental Health &amp; Safety management system</w:t>
      </w:r>
    </w:p>
    <w:p w:rsidR="00F3321F" w:rsidRPr="00BD7CBD" w:rsidRDefault="00F3321F" w:rsidP="00F3321F">
      <w:pPr>
        <w:ind w:left="2160"/>
        <w:rPr>
          <w:szCs w:val="20"/>
        </w:rPr>
      </w:pPr>
    </w:p>
    <w:p w:rsidR="00F3321F" w:rsidRPr="00BD7CBD" w:rsidRDefault="00F3321F" w:rsidP="00F3321F">
      <w:pPr>
        <w:pStyle w:val="BodyText"/>
        <w:rPr>
          <w:rFonts w:ascii="Tw Cen MT" w:eastAsia="MS Mincho" w:hAnsi="Tw Cen MT"/>
        </w:rPr>
      </w:pPr>
      <w:r w:rsidRPr="00BD7CBD">
        <w:rPr>
          <w:rFonts w:ascii="Tw Cen MT" w:eastAsia="MS Mincho" w:hAnsi="Tw Cen MT"/>
        </w:rPr>
        <w:t>The significant business events for this system use case are listed below:</w:t>
      </w:r>
    </w:p>
    <w:p w:rsidR="00F3321F" w:rsidRPr="00BD7CBD" w:rsidRDefault="00F3321F" w:rsidP="007C403F">
      <w:pPr>
        <w:numPr>
          <w:ilvl w:val="0"/>
          <w:numId w:val="7"/>
        </w:numPr>
        <w:rPr>
          <w:b/>
          <w:szCs w:val="20"/>
        </w:rPr>
      </w:pPr>
      <w:r w:rsidRPr="00BD7CBD">
        <w:rPr>
          <w:b/>
          <w:szCs w:val="20"/>
        </w:rPr>
        <w:t>Estimated FQA –</w:t>
      </w:r>
      <w:r w:rsidRPr="00BD7CBD">
        <w:rPr>
          <w:szCs w:val="20"/>
        </w:rPr>
        <w:t xml:space="preserve"> This date is used by TTMS to plan the start date of shipments to the dealers. Estimated FQA is updated anytime between production confirmation and final quality assurance. </w:t>
      </w:r>
    </w:p>
    <w:p w:rsidR="00F3321F" w:rsidRPr="00BD7CBD" w:rsidRDefault="00F3321F" w:rsidP="007C403F">
      <w:pPr>
        <w:numPr>
          <w:ilvl w:val="0"/>
          <w:numId w:val="7"/>
        </w:numPr>
        <w:rPr>
          <w:b/>
          <w:szCs w:val="20"/>
        </w:rPr>
      </w:pPr>
      <w:r w:rsidRPr="00BD7CBD">
        <w:rPr>
          <w:b/>
          <w:szCs w:val="20"/>
        </w:rPr>
        <w:lastRenderedPageBreak/>
        <w:t xml:space="preserve">Pre-freeze - </w:t>
      </w:r>
      <w:r w:rsidRPr="00BD7CBD">
        <w:rPr>
          <w:szCs w:val="20"/>
        </w:rPr>
        <w:t>It is a ‘heads-up’ event that indicates that the final destination is going to be locked in the near future (typically 2-3 days). For domestics, this can happen anytime during the building of the car, for imports this happens three days before the vessel arrives at US ports</w:t>
      </w:r>
    </w:p>
    <w:p w:rsidR="00F3321F" w:rsidRPr="00BD7CBD" w:rsidRDefault="00F3321F" w:rsidP="007C403F">
      <w:pPr>
        <w:numPr>
          <w:ilvl w:val="0"/>
          <w:numId w:val="7"/>
        </w:numPr>
        <w:rPr>
          <w:b/>
          <w:szCs w:val="20"/>
        </w:rPr>
      </w:pPr>
      <w:r w:rsidRPr="00BD7CBD">
        <w:rPr>
          <w:b/>
          <w:szCs w:val="20"/>
        </w:rPr>
        <w:t xml:space="preserve">Freeze – </w:t>
      </w:r>
      <w:r w:rsidRPr="00BD7CBD">
        <w:rPr>
          <w:szCs w:val="20"/>
        </w:rPr>
        <w:t>This is the event that indicates that the final destination of the vehicle is ‘locked-in’ and will not be changed. This vehicle event allows TTMS to start planning out the route and the itinerary of the vehicle.</w:t>
      </w:r>
    </w:p>
    <w:p w:rsidR="00F3321F" w:rsidRPr="00BD7CBD" w:rsidRDefault="00F3321F" w:rsidP="007C403F">
      <w:pPr>
        <w:numPr>
          <w:ilvl w:val="0"/>
          <w:numId w:val="7"/>
        </w:numPr>
        <w:rPr>
          <w:szCs w:val="20"/>
        </w:rPr>
      </w:pPr>
      <w:r w:rsidRPr="00BD7CBD">
        <w:rPr>
          <w:b/>
        </w:rPr>
        <w:t xml:space="preserve">First point of rest – </w:t>
      </w:r>
      <w:r w:rsidRPr="00BD7CBD">
        <w:t>This is the location where the vehicles are parked after inspection. A Monroney label is placed on the vehicle and this is before the vehicle is tendered to either truck or rail.</w:t>
      </w:r>
    </w:p>
    <w:p w:rsidR="00F3321F" w:rsidRPr="00BD7CBD" w:rsidRDefault="00F3321F" w:rsidP="00F3321F">
      <w:pPr>
        <w:rPr>
          <w:b/>
        </w:rPr>
      </w:pPr>
    </w:p>
    <w:p w:rsidR="00F3321F" w:rsidRPr="00BD7CBD" w:rsidRDefault="00F3321F" w:rsidP="00F3321F">
      <w:pPr>
        <w:ind w:left="720"/>
      </w:pPr>
      <w:r w:rsidRPr="00BD7CBD">
        <w:t xml:space="preserve">After the shipment is updated on TTMS the shipment plan and changes are published to interested subscribers. This is the mechanism that TTMS will use to send data back to the legacy systems. </w:t>
      </w:r>
    </w:p>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hAnsi="Tw Cen MT"/>
        </w:rPr>
      </w:pPr>
    </w:p>
    <w:p w:rsidR="00F3321F" w:rsidRPr="00944815" w:rsidRDefault="00F3321F" w:rsidP="00F3321F">
      <w:pPr>
        <w:pStyle w:val="BodyText"/>
        <w:rPr>
          <w:rFonts w:ascii="Tw Cen MT" w:eastAsia="MS Mincho" w:hAnsi="Tw Cen MT"/>
          <w:i/>
          <w:color w:val="FF0000"/>
          <w:sz w:val="28"/>
          <w:szCs w:val="28"/>
          <w:lang w:eastAsia="ja-JP"/>
        </w:rPr>
      </w:pPr>
      <w:r w:rsidRPr="00BD7CBD">
        <w:rPr>
          <w:rFonts w:ascii="Tw Cen MT" w:hAnsi="Tw Cen MT"/>
        </w:rPr>
        <w:br w:type="page"/>
      </w:r>
    </w:p>
    <w:p w:rsidR="00F3321F" w:rsidRPr="00BD7CBD" w:rsidRDefault="008B65CE" w:rsidP="00F3321F">
      <w:pPr>
        <w:pStyle w:val="Heading114pt"/>
        <w:rPr>
          <w:rFonts w:ascii="Tw Cen MT" w:hAnsi="Tw Cen MT"/>
        </w:rPr>
      </w:pPr>
      <w:bookmarkStart w:id="164" w:name="_Toc414635412"/>
      <w:r>
        <w:rPr>
          <w:rFonts w:ascii="Tw Cen MT" w:hAnsi="Tw Cen MT"/>
        </w:rPr>
        <w:lastRenderedPageBreak/>
        <w:t>Solution Overview</w:t>
      </w:r>
      <w:bookmarkEnd w:id="164"/>
    </w:p>
    <w:p w:rsidR="00F3321F" w:rsidRPr="00BD7CBD" w:rsidRDefault="00F3321F" w:rsidP="007C403F">
      <w:pPr>
        <w:pStyle w:val="Heading212pt"/>
        <w:numPr>
          <w:ilvl w:val="1"/>
          <w:numId w:val="17"/>
        </w:numPr>
        <w:rPr>
          <w:rFonts w:ascii="Tw Cen MT" w:eastAsia="MS Mincho" w:hAnsi="Tw Cen MT"/>
        </w:rPr>
      </w:pPr>
      <w:bookmarkStart w:id="165" w:name="_Toc176747336"/>
      <w:bookmarkStart w:id="166" w:name="_Toc414635413"/>
      <w:r w:rsidRPr="00BD7CBD">
        <w:rPr>
          <w:rFonts w:ascii="Tw Cen MT" w:hAnsi="Tw Cen MT"/>
        </w:rPr>
        <w:t>As Is</w:t>
      </w:r>
      <w:bookmarkEnd w:id="165"/>
      <w:bookmarkEnd w:id="166"/>
    </w:p>
    <w:p w:rsidR="00F3321F" w:rsidRPr="00BD7CBD" w:rsidRDefault="00F3321F" w:rsidP="00F3321F">
      <w:pPr>
        <w:pStyle w:val="BodyText"/>
        <w:spacing w:line="240" w:lineRule="auto"/>
        <w:rPr>
          <w:rFonts w:ascii="Tw Cen MT" w:eastAsia="MS Mincho" w:hAnsi="Tw Cen MT"/>
        </w:rPr>
      </w:pPr>
      <w:r w:rsidRPr="00BD7CBD">
        <w:rPr>
          <w:rFonts w:ascii="Tw Cen MT" w:eastAsia="MS Mincho" w:hAnsi="Tw Cen MT"/>
        </w:rPr>
        <w:t xml:space="preserve">The current FPR system is implemented using a combination of COBOL programs and the SAS programs. All operational data is accessed via 3270 mainframe screens. </w:t>
      </w:r>
    </w:p>
    <w:p w:rsidR="00F3321F" w:rsidRPr="00BD7CBD" w:rsidRDefault="00F3321F" w:rsidP="00F3321F">
      <w:pPr>
        <w:pStyle w:val="BodyText"/>
        <w:spacing w:line="240" w:lineRule="auto"/>
        <w:rPr>
          <w:rFonts w:ascii="Tw Cen MT" w:eastAsia="MS Mincho" w:hAnsi="Tw Cen MT"/>
        </w:rPr>
      </w:pPr>
      <w:r w:rsidRPr="00BD7CBD">
        <w:rPr>
          <w:rFonts w:ascii="Tw Cen MT" w:eastAsia="MS Mincho" w:hAnsi="Tw Cen MT"/>
        </w:rPr>
        <w:t>The following diagram gives an overview of the current FPR application as it is today.</w:t>
      </w:r>
    </w:p>
    <w:p w:rsidR="00F3321F" w:rsidRDefault="00AD7AD6" w:rsidP="00F3321F">
      <w:pPr>
        <w:pStyle w:val="BodyText"/>
        <w:spacing w:line="240" w:lineRule="auto"/>
      </w:pPr>
      <w:r>
        <w:object w:dxaOrig="10297" w:dyaOrig="57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55pt;height:202.8pt" o:ole="">
            <v:imagedata r:id="rId19" o:title=""/>
          </v:shape>
          <o:OLEObject Type="Embed" ProgID="Visio.Drawing.11" ShapeID="_x0000_i1025" DrawAspect="Content" ObjectID="_1489983715" r:id="rId20"/>
        </w:object>
      </w:r>
    </w:p>
    <w:p w:rsidR="00F16357" w:rsidRPr="00C56D5F" w:rsidRDefault="00F16357" w:rsidP="00F3321F">
      <w:pPr>
        <w:pStyle w:val="BodyText"/>
        <w:spacing w:line="240" w:lineRule="auto"/>
        <w:rPr>
          <w:rFonts w:ascii="Tw Cen MT" w:hAnsi="Tw Cen MT"/>
        </w:rPr>
      </w:pPr>
    </w:p>
    <w:p w:rsidR="00F3321F" w:rsidRPr="00BD7CBD" w:rsidRDefault="00F3321F" w:rsidP="00F3321F">
      <w:pPr>
        <w:pStyle w:val="Heading212pt"/>
        <w:rPr>
          <w:rFonts w:ascii="Tw Cen MT" w:eastAsia="MS Mincho" w:hAnsi="Tw Cen MT"/>
        </w:rPr>
      </w:pPr>
      <w:bookmarkStart w:id="167" w:name="_Toc176747337"/>
      <w:bookmarkStart w:id="168" w:name="_Toc414635414"/>
      <w:r w:rsidRPr="00BD7CBD">
        <w:rPr>
          <w:rFonts w:ascii="Tw Cen MT" w:eastAsia="MS Mincho" w:hAnsi="Tw Cen MT"/>
        </w:rPr>
        <w:t>To Be</w:t>
      </w:r>
      <w:bookmarkEnd w:id="167"/>
      <w:bookmarkEnd w:id="168"/>
    </w:p>
    <w:p w:rsidR="00F3321F" w:rsidRPr="00BD7CBD" w:rsidRDefault="00F3321F" w:rsidP="00F3321F">
      <w:pPr>
        <w:pStyle w:val="BodyText"/>
        <w:spacing w:line="240" w:lineRule="auto"/>
        <w:rPr>
          <w:rFonts w:ascii="Tw Cen MT" w:eastAsia="MS Mincho" w:hAnsi="Tw Cen MT"/>
        </w:rPr>
      </w:pPr>
      <w:r w:rsidRPr="00BD7CBD">
        <w:rPr>
          <w:rFonts w:ascii="Tw Cen MT" w:eastAsia="MS Mincho" w:hAnsi="Tw Cen MT"/>
        </w:rPr>
        <w:t>The future FPR system will be implemented using the OTM COTS package. Data will be fed to OTM from multiple sources via MQ and the TMS ESB. A java layer will be introduced on z/OS to insulate TMS applications from the OTM COTS specifics.</w:t>
      </w:r>
    </w:p>
    <w:p w:rsidR="00ED466C" w:rsidRPr="00BD7CBD" w:rsidRDefault="00F3321F" w:rsidP="00ED466C">
      <w:pPr>
        <w:pStyle w:val="BodyText"/>
        <w:spacing w:line="240" w:lineRule="auto"/>
        <w:rPr>
          <w:rFonts w:ascii="Tw Cen MT" w:eastAsia="MS Mincho" w:hAnsi="Tw Cen MT"/>
        </w:rPr>
      </w:pPr>
      <w:r w:rsidRPr="00BD7CBD">
        <w:rPr>
          <w:rFonts w:ascii="Tw Cen MT" w:eastAsia="MS Mincho" w:hAnsi="Tw Cen MT"/>
        </w:rPr>
        <w:t>The following diagram gives an overview of the FPR application with the OTM COTS integration.</w:t>
      </w:r>
    </w:p>
    <w:p w:rsidR="00F3321F" w:rsidRPr="00C56D5F" w:rsidRDefault="00AD7AD6" w:rsidP="00F3321F">
      <w:pPr>
        <w:pStyle w:val="BodyText"/>
        <w:spacing w:line="240" w:lineRule="auto"/>
        <w:rPr>
          <w:rFonts w:ascii="Tw Cen MT" w:hAnsi="Tw Cen MT"/>
        </w:rPr>
      </w:pPr>
      <w:r>
        <w:object w:dxaOrig="15445" w:dyaOrig="8811">
          <v:shape id="_x0000_i1026" type="#_x0000_t75" style="width:423.2pt;height:241.4pt" o:ole="">
            <v:imagedata r:id="rId21" o:title=""/>
          </v:shape>
          <o:OLEObject Type="Embed" ProgID="Visio.Drawing.11" ShapeID="_x0000_i1026" DrawAspect="Content" ObjectID="_1489983716" r:id="rId22"/>
        </w:object>
      </w:r>
    </w:p>
    <w:p w:rsidR="00F3321F" w:rsidRPr="00BD7CBD" w:rsidRDefault="00F3321F" w:rsidP="00F3321F">
      <w:pPr>
        <w:pStyle w:val="BodyText"/>
        <w:spacing w:line="240" w:lineRule="auto"/>
        <w:rPr>
          <w:rFonts w:ascii="Tw Cen MT" w:eastAsia="MS Mincho" w:hAnsi="Tw Cen MT"/>
        </w:rPr>
      </w:pPr>
      <w:r w:rsidRPr="00BD7CBD">
        <w:rPr>
          <w:rFonts w:ascii="Tw Cen MT" w:eastAsia="MS Mincho" w:hAnsi="Tw Cen MT"/>
        </w:rPr>
        <w:br w:type="page"/>
      </w:r>
    </w:p>
    <w:p w:rsidR="00F3321F" w:rsidRPr="00BD7CBD" w:rsidRDefault="00F3321F" w:rsidP="00F3321F">
      <w:pPr>
        <w:pStyle w:val="Heading212pt"/>
        <w:rPr>
          <w:rFonts w:ascii="Tw Cen MT" w:eastAsia="MS Mincho" w:hAnsi="Tw Cen MT"/>
        </w:rPr>
      </w:pPr>
      <w:bookmarkStart w:id="169" w:name="_Toc176747341"/>
      <w:bookmarkStart w:id="170" w:name="_Toc414635415"/>
      <w:r w:rsidRPr="00BD7CBD">
        <w:rPr>
          <w:rFonts w:ascii="Tw Cen MT" w:eastAsia="MS Mincho" w:hAnsi="Tw Cen MT"/>
        </w:rPr>
        <w:lastRenderedPageBreak/>
        <w:t>TTMS Integration</w:t>
      </w:r>
      <w:bookmarkEnd w:id="169"/>
      <w:bookmarkEnd w:id="170"/>
    </w:p>
    <w:p w:rsidR="00F3321F" w:rsidRPr="00BD7CBD" w:rsidRDefault="00F3321F" w:rsidP="00F3321F">
      <w:pPr>
        <w:pStyle w:val="BodyText"/>
        <w:spacing w:line="240" w:lineRule="auto"/>
        <w:rPr>
          <w:rFonts w:ascii="Tw Cen MT" w:eastAsia="MS Mincho" w:hAnsi="Tw Cen MT"/>
        </w:rPr>
      </w:pPr>
      <w:r w:rsidRPr="00BD7CBD">
        <w:rPr>
          <w:rFonts w:ascii="Tw Cen MT" w:eastAsia="MS Mincho" w:hAnsi="Tw Cen MT"/>
        </w:rPr>
        <w:t xml:space="preserve">Integration to and from the TTMS system is the primary architectural issue for the FPR project. There are old and new sources of Freight Payment data that will need to provide the data to TTMS. The TTMS system will also publish relevant events that will need to be consumed by other applications. </w:t>
      </w:r>
    </w:p>
    <w:p w:rsidR="00F3321F" w:rsidRPr="00BD7CBD" w:rsidRDefault="00F3321F" w:rsidP="00F3321F">
      <w:pPr>
        <w:pStyle w:val="BodyText"/>
        <w:spacing w:line="240" w:lineRule="auto"/>
        <w:rPr>
          <w:rFonts w:ascii="Tw Cen MT" w:eastAsia="MS Mincho" w:hAnsi="Tw Cen MT"/>
        </w:rPr>
      </w:pPr>
      <w:r w:rsidRPr="00BD7CBD">
        <w:rPr>
          <w:rFonts w:ascii="Tw Cen MT" w:eastAsia="MS Mincho" w:hAnsi="Tw Cen MT"/>
        </w:rPr>
        <w:t xml:space="preserve">The following diagram provides an overview of interface messages being provided to TTMS and messages being published from TTMS. </w:t>
      </w:r>
    </w:p>
    <w:p w:rsidR="00F3321F" w:rsidRPr="00C56D5F" w:rsidRDefault="00C475C6" w:rsidP="00C475C6">
      <w:pPr>
        <w:pStyle w:val="BodyText"/>
        <w:spacing w:line="240" w:lineRule="auto"/>
        <w:ind w:left="0"/>
        <w:rPr>
          <w:rFonts w:ascii="Tw Cen MT" w:eastAsia="MS Mincho" w:hAnsi="Tw Cen MT"/>
        </w:rPr>
      </w:pPr>
      <w:r>
        <w:object w:dxaOrig="24653" w:dyaOrig="15597">
          <v:shape id="_x0000_i1027" type="#_x0000_t75" style="width:531.25pt;height:335.35pt" o:ole="">
            <v:imagedata r:id="rId23" o:title=""/>
          </v:shape>
          <o:OLEObject Type="Embed" ProgID="Visio.Drawing.11" ShapeID="_x0000_i1027" DrawAspect="Content" ObjectID="_1489983717" r:id="rId24"/>
        </w:object>
      </w:r>
    </w:p>
    <w:p w:rsidR="002B36CD" w:rsidRDefault="002B36CD" w:rsidP="002B36CD">
      <w:pPr>
        <w:pStyle w:val="BodyText"/>
        <w:rPr>
          <w:rFonts w:ascii="Tw Cen MT" w:eastAsia="MS Mincho" w:hAnsi="Tw Cen MT"/>
        </w:rPr>
      </w:pPr>
      <w:r>
        <w:rPr>
          <w:rFonts w:ascii="Tw Cen MT" w:eastAsia="MS Mincho" w:hAnsi="Tw Cen MT"/>
        </w:rPr>
        <w:t>The TTMS rectangle at the bottom of the diagram represents the OTM abstraction layer. All integration to OTM will occur through this layer.</w:t>
      </w:r>
    </w:p>
    <w:p w:rsidR="00F3321F" w:rsidRPr="00BD7CBD" w:rsidRDefault="00F3321F" w:rsidP="00F3321F">
      <w:pPr>
        <w:pStyle w:val="BodyText"/>
        <w:rPr>
          <w:rFonts w:ascii="Tw Cen MT" w:hAnsi="Tw Cen MT"/>
        </w:rPr>
      </w:pPr>
      <w:r w:rsidRPr="00BD7CBD">
        <w:rPr>
          <w:rFonts w:ascii="Tw Cen MT" w:eastAsia="MS Mincho" w:hAnsi="Tw Cen MT"/>
        </w:rPr>
        <w:lastRenderedPageBreak/>
        <w:t>The rectangles</w:t>
      </w:r>
      <w:r w:rsidR="002B36CD">
        <w:rPr>
          <w:rFonts w:ascii="Tw Cen MT" w:eastAsia="MS Mincho" w:hAnsi="Tw Cen MT"/>
        </w:rPr>
        <w:t xml:space="preserve"> at the top of the diagram</w:t>
      </w:r>
      <w:r w:rsidRPr="00BD7CBD">
        <w:rPr>
          <w:rFonts w:ascii="Tw Cen MT" w:eastAsia="MS Mincho" w:hAnsi="Tw Cen MT"/>
        </w:rPr>
        <w:t xml:space="preserve"> represent the p</w:t>
      </w:r>
      <w:r w:rsidR="002B36CD">
        <w:rPr>
          <w:rFonts w:ascii="Tw Cen MT" w:eastAsia="MS Mincho" w:hAnsi="Tw Cen MT"/>
        </w:rPr>
        <w:t>eer</w:t>
      </w:r>
      <w:r w:rsidRPr="00BD7CBD">
        <w:rPr>
          <w:rFonts w:ascii="Tw Cen MT" w:eastAsia="MS Mincho" w:hAnsi="Tw Cen MT"/>
        </w:rPr>
        <w:t xml:space="preserve"> systems. The ovals represent the integration use case patterns. The dark filled ovals represent integration out of TTMS. All of the white filled ovals represent integration to TTMS.  The text on the arrows between the systems and the integration use cases represents the different messages that flow </w:t>
      </w:r>
      <w:r w:rsidR="00196F1B" w:rsidRPr="00BD7CBD">
        <w:rPr>
          <w:rFonts w:ascii="Tw Cen MT" w:eastAsia="MS Mincho" w:hAnsi="Tw Cen MT"/>
        </w:rPr>
        <w:t>between the</w:t>
      </w:r>
      <w:r w:rsidRPr="00BD7CBD">
        <w:rPr>
          <w:rFonts w:ascii="Tw Cen MT" w:eastAsia="MS Mincho" w:hAnsi="Tw Cen MT"/>
        </w:rPr>
        <w:t xml:space="preserve"> systems.  </w:t>
      </w:r>
      <w:r w:rsidRPr="00BD7CBD">
        <w:rPr>
          <w:rFonts w:ascii="Tw Cen MT" w:hAnsi="Tw Cen MT"/>
        </w:rPr>
        <w:t>The messages highlighted in blue represent the messages addressed by this phase of the project.</w:t>
      </w:r>
    </w:p>
    <w:p w:rsidR="002B36CD" w:rsidRDefault="002B36CD" w:rsidP="00F3321F">
      <w:pPr>
        <w:pStyle w:val="BodyText"/>
        <w:rPr>
          <w:rFonts w:ascii="Tw Cen MT" w:eastAsia="MS Mincho" w:hAnsi="Tw Cen MT"/>
        </w:rPr>
      </w:pPr>
      <w:r>
        <w:rPr>
          <w:rFonts w:ascii="Tw Cen MT" w:eastAsia="MS Mincho" w:hAnsi="Tw Cen MT"/>
        </w:rPr>
        <w:t xml:space="preserve">The grey cylinder in the middle of the diagram represents the system integration layer. There can be point to point integrations or peer agnostic integrations. </w:t>
      </w:r>
      <w:smartTag w:uri="urn:schemas-microsoft-com:office:smarttags" w:element="place">
        <w:smartTag w:uri="urn:schemas-microsoft-com:office:smarttags" w:element="City">
          <w:r>
            <w:rPr>
              <w:rFonts w:ascii="Tw Cen MT" w:eastAsia="MS Mincho" w:hAnsi="Tw Cen MT"/>
            </w:rPr>
            <w:t>Enterprise</w:t>
          </w:r>
        </w:smartTag>
      </w:smartTag>
      <w:r>
        <w:rPr>
          <w:rFonts w:ascii="Tw Cen MT" w:eastAsia="MS Mincho" w:hAnsi="Tw Cen MT"/>
        </w:rPr>
        <w:t xml:space="preserve"> services may be implemented via the ESB. </w:t>
      </w:r>
    </w:p>
    <w:p w:rsidR="00F3321F" w:rsidRPr="00BD7CBD" w:rsidRDefault="00C475C6" w:rsidP="00F3321F">
      <w:pPr>
        <w:pStyle w:val="BodyText"/>
        <w:rPr>
          <w:rFonts w:ascii="Tw Cen MT" w:hAnsi="Tw Cen MT"/>
        </w:rPr>
      </w:pPr>
      <w:bookmarkStart w:id="171" w:name="OLE_LINK1"/>
      <w:r>
        <w:rPr>
          <w:rFonts w:ascii="Tw Cen MT" w:eastAsia="MS Mincho" w:hAnsi="Tw Cen MT"/>
        </w:rPr>
        <w:t>The color coding on the message flows represent a release based implementation view of the integration points.  The ovals on each flow represent service candidates which ICE will provide a Service Litmus Test evaluation.</w:t>
      </w:r>
    </w:p>
    <w:p w:rsidR="00F3321F" w:rsidRPr="00BD7CBD" w:rsidRDefault="00F3321F" w:rsidP="00F3321F">
      <w:pPr>
        <w:pStyle w:val="BodyText"/>
        <w:rPr>
          <w:rFonts w:ascii="Tw Cen MT" w:hAnsi="Tw Cen MT"/>
        </w:rPr>
      </w:pPr>
      <w:r w:rsidRPr="00BD7CBD">
        <w:rPr>
          <w:rFonts w:ascii="Tw Cen MT" w:hAnsi="Tw Cen MT"/>
        </w:rPr>
        <w:t xml:space="preserve">Data being provided from one system to another system requires an agreement from both applications on the data format </w:t>
      </w:r>
      <w:bookmarkEnd w:id="171"/>
      <w:r w:rsidRPr="00BD7CBD">
        <w:rPr>
          <w:rFonts w:ascii="Tw Cen MT" w:hAnsi="Tw Cen MT"/>
        </w:rPr>
        <w:t xml:space="preserve">and the data transport mechanism. In this document this scenario is considered a point to point integration. </w:t>
      </w:r>
    </w:p>
    <w:p w:rsidR="00C475C6" w:rsidRDefault="00F3321F" w:rsidP="002B36CD">
      <w:pPr>
        <w:pStyle w:val="BodyText"/>
        <w:rPr>
          <w:rFonts w:ascii="Tw Cen MT" w:eastAsia="MS Mincho" w:hAnsi="Tw Cen MT"/>
        </w:rPr>
      </w:pPr>
      <w:r w:rsidRPr="00BD7CBD">
        <w:rPr>
          <w:rFonts w:ascii="Tw Cen MT" w:hAnsi="Tw Cen MT"/>
        </w:rPr>
        <w:t xml:space="preserve">Data being published to </w:t>
      </w:r>
      <w:r w:rsidR="002B36CD">
        <w:rPr>
          <w:rFonts w:ascii="Tw Cen MT" w:hAnsi="Tw Cen MT"/>
        </w:rPr>
        <w:t>subscribers requires</w:t>
      </w:r>
      <w:r w:rsidRPr="00BD7CBD">
        <w:rPr>
          <w:rFonts w:ascii="Tw Cen MT" w:hAnsi="Tw Cen MT"/>
        </w:rPr>
        <w:t xml:space="preserve"> an additional application to mediate the integration. In this document this scenario is considered an abstract integration. The provider does not need to be aware of the consumers and the consumer does not need to be aware of the provider. The integration layer will mediate the integration and transform both the data formats and transport protocols appropriately.</w:t>
      </w:r>
      <w:r w:rsidR="002B36CD" w:rsidRPr="00BD7CBD">
        <w:rPr>
          <w:rFonts w:ascii="Tw Cen MT" w:eastAsia="MS Mincho" w:hAnsi="Tw Cen MT"/>
        </w:rPr>
        <w:t xml:space="preserve"> </w:t>
      </w:r>
    </w:p>
    <w:p w:rsidR="00F3321F" w:rsidRPr="00BD7CBD" w:rsidRDefault="00F3321F" w:rsidP="00C475C6">
      <w:pPr>
        <w:pStyle w:val="BodyText"/>
        <w:ind w:left="0"/>
        <w:rPr>
          <w:rFonts w:ascii="Tw Cen MT" w:eastAsia="MS Mincho" w:hAnsi="Tw Cen MT"/>
        </w:rPr>
      </w:pPr>
    </w:p>
    <w:p w:rsidR="00F3321F" w:rsidRPr="00BD7CBD" w:rsidRDefault="00F3321F" w:rsidP="00F3321F">
      <w:pPr>
        <w:pStyle w:val="Heading212pt"/>
        <w:rPr>
          <w:rFonts w:ascii="Tw Cen MT" w:eastAsia="MS Mincho" w:hAnsi="Tw Cen MT"/>
        </w:rPr>
      </w:pPr>
      <w:bookmarkStart w:id="172" w:name="_Toc176747342"/>
      <w:bookmarkStart w:id="173" w:name="_Toc414635416"/>
      <w:r w:rsidRPr="00BD7CBD">
        <w:rPr>
          <w:rFonts w:ascii="Tw Cen MT" w:eastAsia="MS Mincho" w:hAnsi="Tw Cen MT"/>
        </w:rPr>
        <w:t>TTMS Interfaces</w:t>
      </w:r>
      <w:bookmarkEnd w:id="172"/>
      <w:bookmarkEnd w:id="173"/>
    </w:p>
    <w:p w:rsidR="00DC1552" w:rsidRPr="00DC1552" w:rsidRDefault="00F3321F" w:rsidP="00DC1552">
      <w:pPr>
        <w:autoSpaceDE w:val="0"/>
        <w:autoSpaceDN w:val="0"/>
        <w:adjustRightInd w:val="0"/>
        <w:rPr>
          <w:rFonts w:cs="Tw Cen MT"/>
          <w:szCs w:val="20"/>
        </w:rPr>
      </w:pPr>
      <w:r w:rsidRPr="00BD7CBD">
        <w:t xml:space="preserve">The following tables represent the interface messages that are relevant to the project. The messages are grouped by the interface source and the </w:t>
      </w:r>
      <w:r w:rsidR="00E46544">
        <w:t>vehicle event</w:t>
      </w:r>
      <w:r w:rsidRPr="00BD7CBD">
        <w:t xml:space="preserve"> </w:t>
      </w:r>
      <w:r w:rsidR="00E46544">
        <w:t>to which they belong</w:t>
      </w:r>
      <w:r w:rsidRPr="00DC1552">
        <w:rPr>
          <w:szCs w:val="20"/>
        </w:rPr>
        <w:t xml:space="preserve">. </w:t>
      </w:r>
      <w:r w:rsidR="00DC1552" w:rsidRPr="00DC1552">
        <w:rPr>
          <w:szCs w:val="20"/>
        </w:rPr>
        <w:t xml:space="preserve">  </w:t>
      </w:r>
      <w:r w:rsidR="00DC1552" w:rsidRPr="00DC1552">
        <w:rPr>
          <w:rFonts w:cs="Tw Cen MT"/>
          <w:szCs w:val="20"/>
        </w:rPr>
        <w:t>Each one of the</w:t>
      </w:r>
      <w:r w:rsidR="00DC1552">
        <w:rPr>
          <w:rFonts w:cs="Tw Cen MT"/>
          <w:szCs w:val="20"/>
        </w:rPr>
        <w:t>se</w:t>
      </w:r>
      <w:r w:rsidR="00DC1552" w:rsidRPr="00DC1552">
        <w:rPr>
          <w:rFonts w:cs="Tw Cen MT"/>
          <w:szCs w:val="20"/>
        </w:rPr>
        <w:t xml:space="preserve"> vehicle events are represented in more detail in the following pages.  The architecture patterns for each event type are represented in section 13.3 and  mapped in section 13.4.</w:t>
      </w:r>
    </w:p>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hAnsi="Tw Cen MT"/>
        </w:rPr>
      </w:pPr>
      <w:r w:rsidRPr="00BD7CBD">
        <w:rPr>
          <w:rFonts w:ascii="Tw Cen MT" w:hAnsi="Tw Cen MT"/>
        </w:rPr>
        <w:t>The tables are grouped as follows:</w:t>
      </w:r>
    </w:p>
    <w:p w:rsidR="00D66DB2" w:rsidRPr="00BD7CBD" w:rsidRDefault="00D66DB2" w:rsidP="007C403F">
      <w:pPr>
        <w:pStyle w:val="BodyText"/>
        <w:numPr>
          <w:ilvl w:val="0"/>
          <w:numId w:val="20"/>
        </w:numPr>
        <w:rPr>
          <w:rFonts w:ascii="Tw Cen MT" w:hAnsi="Tw Cen MT"/>
        </w:rPr>
      </w:pPr>
      <w:r w:rsidRPr="00BD7CBD">
        <w:rPr>
          <w:rFonts w:ascii="Tw Cen MT" w:hAnsi="Tw Cen MT"/>
        </w:rPr>
        <w:t>Interface Events relevant to this phase</w:t>
      </w:r>
    </w:p>
    <w:p w:rsidR="00F3321F" w:rsidRPr="00BD7CBD" w:rsidRDefault="00F3321F" w:rsidP="007C403F">
      <w:pPr>
        <w:pStyle w:val="BodyText"/>
        <w:numPr>
          <w:ilvl w:val="0"/>
          <w:numId w:val="20"/>
        </w:numPr>
        <w:rPr>
          <w:rFonts w:ascii="Tw Cen MT" w:hAnsi="Tw Cen MT"/>
        </w:rPr>
      </w:pPr>
      <w:r w:rsidRPr="00BD7CBD">
        <w:rPr>
          <w:rFonts w:ascii="Tw Cen MT" w:hAnsi="Tw Cen MT"/>
        </w:rPr>
        <w:t>External B2B FPR Events</w:t>
      </w:r>
    </w:p>
    <w:p w:rsidR="00F3321F" w:rsidRPr="00BD7CBD" w:rsidRDefault="00F3321F" w:rsidP="007C403F">
      <w:pPr>
        <w:pStyle w:val="BodyText"/>
        <w:numPr>
          <w:ilvl w:val="0"/>
          <w:numId w:val="20"/>
        </w:numPr>
        <w:rPr>
          <w:rFonts w:ascii="Tw Cen MT" w:hAnsi="Tw Cen MT"/>
        </w:rPr>
      </w:pPr>
      <w:r w:rsidRPr="00BD7CBD">
        <w:rPr>
          <w:rFonts w:ascii="Tw Cen MT" w:hAnsi="Tw Cen MT"/>
        </w:rPr>
        <w:t>VDC FPR Events (plants and ports)</w:t>
      </w:r>
    </w:p>
    <w:p w:rsidR="00F3321F" w:rsidRPr="00BD7CBD" w:rsidRDefault="00F3321F" w:rsidP="007C403F">
      <w:pPr>
        <w:pStyle w:val="BodyText"/>
        <w:numPr>
          <w:ilvl w:val="0"/>
          <w:numId w:val="20"/>
        </w:numPr>
        <w:rPr>
          <w:rFonts w:ascii="Tw Cen MT" w:hAnsi="Tw Cen MT"/>
        </w:rPr>
      </w:pPr>
      <w:r w:rsidRPr="00BD7CBD">
        <w:rPr>
          <w:rFonts w:ascii="Tw Cen MT" w:hAnsi="Tw Cen MT"/>
        </w:rPr>
        <w:t>VDC Plant Events (plants only)</w:t>
      </w:r>
    </w:p>
    <w:p w:rsidR="00F3321F" w:rsidRPr="00BD7CBD" w:rsidRDefault="00F3321F" w:rsidP="007C403F">
      <w:pPr>
        <w:pStyle w:val="BodyText"/>
        <w:numPr>
          <w:ilvl w:val="0"/>
          <w:numId w:val="20"/>
        </w:numPr>
        <w:rPr>
          <w:rFonts w:ascii="Tw Cen MT" w:hAnsi="Tw Cen MT"/>
        </w:rPr>
      </w:pPr>
      <w:r w:rsidRPr="00BD7CBD">
        <w:rPr>
          <w:rFonts w:ascii="Tw Cen MT" w:hAnsi="Tw Cen MT"/>
        </w:rPr>
        <w:t>VDC Port Events (ports only)</w:t>
      </w:r>
    </w:p>
    <w:p w:rsidR="00F3321F" w:rsidRPr="00BD7CBD" w:rsidRDefault="00F3321F" w:rsidP="007C403F">
      <w:pPr>
        <w:pStyle w:val="BodyText"/>
        <w:numPr>
          <w:ilvl w:val="0"/>
          <w:numId w:val="20"/>
        </w:numPr>
        <w:rPr>
          <w:rFonts w:ascii="Tw Cen MT" w:hAnsi="Tw Cen MT"/>
        </w:rPr>
      </w:pPr>
      <w:r w:rsidRPr="00BD7CBD">
        <w:rPr>
          <w:rFonts w:ascii="Tw Cen MT" w:hAnsi="Tw Cen MT"/>
        </w:rPr>
        <w:t>Vehicle Inventory Change Notify Events</w:t>
      </w:r>
    </w:p>
    <w:p w:rsidR="00F3321F" w:rsidRPr="00BD7CBD" w:rsidRDefault="00F3321F" w:rsidP="007C403F">
      <w:pPr>
        <w:pStyle w:val="BodyText"/>
        <w:numPr>
          <w:ilvl w:val="0"/>
          <w:numId w:val="20"/>
        </w:numPr>
        <w:rPr>
          <w:rFonts w:ascii="Tw Cen MT" w:hAnsi="Tw Cen MT"/>
        </w:rPr>
      </w:pPr>
      <w:r w:rsidRPr="00BD7CBD">
        <w:rPr>
          <w:rFonts w:ascii="Tw Cen MT" w:hAnsi="Tw Cen MT"/>
        </w:rPr>
        <w:t>FPR Publish Events</w:t>
      </w:r>
    </w:p>
    <w:p w:rsidR="00F3321F" w:rsidRDefault="00F3321F" w:rsidP="00F3321F">
      <w:pPr>
        <w:pStyle w:val="BodyText"/>
        <w:rPr>
          <w:rFonts w:ascii="Tw Cen MT" w:hAnsi="Tw Cen MT"/>
        </w:rPr>
      </w:pPr>
    </w:p>
    <w:p w:rsidR="007F32D1" w:rsidRDefault="00C8540C" w:rsidP="00F3321F">
      <w:pPr>
        <w:pStyle w:val="BodyText"/>
        <w:rPr>
          <w:rFonts w:ascii="Tw Cen MT" w:hAnsi="Tw Cen MT"/>
        </w:rPr>
      </w:pPr>
      <w:r>
        <w:rPr>
          <w:rFonts w:ascii="Tw Cen MT" w:hAnsi="Tw Cen MT"/>
        </w:rPr>
        <w:lastRenderedPageBreak/>
        <w:t>All of the interfaces will go to the legacy system via the TTMS Inbound and Outbound Solution. The B2B Interfaces that will be upgraded to use the Internet Facing B2B have not been determined.</w:t>
      </w:r>
    </w:p>
    <w:p w:rsidR="00C8540C" w:rsidRPr="00BD7CBD" w:rsidRDefault="00C8540C" w:rsidP="00F3321F">
      <w:pPr>
        <w:pStyle w:val="BodyText"/>
        <w:rPr>
          <w:rFonts w:ascii="Tw Cen MT" w:hAnsi="Tw Cen MT"/>
        </w:rPr>
      </w:pPr>
      <w:r>
        <w:rPr>
          <w:rFonts w:ascii="Tw Cen MT" w:hAnsi="Tw Cen MT"/>
        </w:rPr>
        <w:t>All of the interface events will be further scrutinized during the TRE design and B2B Release.</w:t>
      </w:r>
    </w:p>
    <w:p w:rsidR="00F3321F" w:rsidRPr="00BD7CBD" w:rsidRDefault="00F3321F" w:rsidP="00F3321F">
      <w:pPr>
        <w:pStyle w:val="BodyText"/>
        <w:rPr>
          <w:rFonts w:ascii="Tw Cen MT" w:hAnsi="Tw Cen MT"/>
        </w:rPr>
      </w:pPr>
      <w:r w:rsidRPr="00BD7CBD">
        <w:rPr>
          <w:rFonts w:ascii="Tw Cen MT" w:hAnsi="Tw Cen MT"/>
        </w:rPr>
        <w:br w:type="page"/>
      </w:r>
    </w:p>
    <w:p w:rsidR="00D66DB2" w:rsidRPr="00BD7CBD" w:rsidRDefault="00D66DB2" w:rsidP="00D66DB2">
      <w:pPr>
        <w:pStyle w:val="Heading3"/>
        <w:tabs>
          <w:tab w:val="clear" w:pos="374"/>
          <w:tab w:val="num" w:pos="720"/>
        </w:tabs>
        <w:ind w:left="720"/>
        <w:rPr>
          <w:rFonts w:ascii="Tw Cen MT" w:hAnsi="Tw Cen MT"/>
          <w:lang w:eastAsia="en-US"/>
        </w:rPr>
      </w:pPr>
      <w:bookmarkStart w:id="174" w:name="_Toc176747349"/>
      <w:bookmarkStart w:id="175" w:name="_Toc414635417"/>
      <w:bookmarkStart w:id="176" w:name="_Toc176747343"/>
      <w:r w:rsidRPr="00BD7CBD">
        <w:rPr>
          <w:rFonts w:ascii="Tw Cen MT" w:hAnsi="Tw Cen MT"/>
          <w:lang w:eastAsia="en-US"/>
        </w:rPr>
        <w:lastRenderedPageBreak/>
        <w:t>Summary of Interface Events</w:t>
      </w:r>
      <w:r>
        <w:rPr>
          <w:rFonts w:ascii="Tw Cen MT" w:hAnsi="Tw Cen MT"/>
          <w:lang w:eastAsia="en-US"/>
        </w:rPr>
        <w:t xml:space="preserve"> and Rationale</w:t>
      </w:r>
      <w:r w:rsidRPr="00BD7CBD">
        <w:rPr>
          <w:rFonts w:ascii="Tw Cen MT" w:hAnsi="Tw Cen MT"/>
          <w:lang w:eastAsia="en-US"/>
        </w:rPr>
        <w:t xml:space="preserve"> Relevant to this phase</w:t>
      </w:r>
      <w:bookmarkEnd w:id="174"/>
      <w:bookmarkEnd w:id="175"/>
    </w:p>
    <w:p w:rsidR="00D66DB2" w:rsidRPr="00BD7CBD" w:rsidRDefault="00782522" w:rsidP="00D66DB2">
      <w:pPr>
        <w:pStyle w:val="BodyText"/>
        <w:rPr>
          <w:rFonts w:ascii="Tw Cen MT" w:hAnsi="Tw Cen MT"/>
        </w:rPr>
      </w:pPr>
      <w:r w:rsidRPr="009F3299">
        <w:rPr>
          <w:rFonts w:ascii="Tw Cen MT" w:hAnsi="Tw Cen MT"/>
          <w:noProof/>
        </w:rPr>
        <w:drawing>
          <wp:inline distT="0" distB="0" distL="0" distR="0">
            <wp:extent cx="5243195" cy="5243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3195" cy="5243195"/>
                    </a:xfrm>
                    <a:prstGeom prst="rect">
                      <a:avLst/>
                    </a:prstGeom>
                    <a:noFill/>
                    <a:ln>
                      <a:noFill/>
                    </a:ln>
                  </pic:spPr>
                </pic:pic>
              </a:graphicData>
            </a:graphic>
          </wp:inline>
        </w:drawing>
      </w:r>
    </w:p>
    <w:p w:rsidR="00D66DB2" w:rsidRPr="00BD7CBD" w:rsidRDefault="00D66DB2" w:rsidP="00D66DB2">
      <w:pPr>
        <w:pStyle w:val="BodyText"/>
        <w:rPr>
          <w:rFonts w:ascii="Tw Cen MT" w:hAnsi="Tw Cen MT"/>
        </w:rPr>
      </w:pPr>
    </w:p>
    <w:p w:rsidR="00D66DB2" w:rsidRDefault="00D66DB2" w:rsidP="00D66DB2">
      <w:pPr>
        <w:pStyle w:val="BodyText"/>
        <w:rPr>
          <w:rFonts w:ascii="Tw Cen MT" w:hAnsi="Tw Cen MT"/>
        </w:rPr>
      </w:pPr>
      <w:r w:rsidRPr="00BD7CBD">
        <w:rPr>
          <w:rFonts w:ascii="Tw Cen MT" w:hAnsi="Tw Cen MT"/>
        </w:rPr>
        <w:lastRenderedPageBreak/>
        <w:t xml:space="preserve">* The </w:t>
      </w:r>
      <w:r w:rsidRPr="00BD7CBD">
        <w:rPr>
          <w:rFonts w:ascii="Tw Cen MT" w:hAnsi="Tw Cen MT"/>
          <w:i/>
        </w:rPr>
        <w:t>italicized</w:t>
      </w:r>
      <w:r w:rsidRPr="00BD7CBD">
        <w:rPr>
          <w:rFonts w:ascii="Tw Cen MT" w:hAnsi="Tw Cen MT"/>
        </w:rPr>
        <w:t xml:space="preserve"> codes in the Interface Message cell align with the OTM Interface Strategy Document.</w:t>
      </w:r>
    </w:p>
    <w:p w:rsidR="00D66DB2" w:rsidRPr="00BD7CBD" w:rsidRDefault="00D66DB2" w:rsidP="00D66DB2">
      <w:pPr>
        <w:pStyle w:val="BodyText"/>
        <w:rPr>
          <w:rFonts w:ascii="Tw Cen MT" w:hAnsi="Tw Cen MT"/>
        </w:rPr>
      </w:pPr>
      <w:r>
        <w:rPr>
          <w:rFonts w:ascii="Tw Cen MT" w:hAnsi="Tw Cen MT"/>
        </w:rPr>
        <w:br w:type="page"/>
      </w:r>
    </w:p>
    <w:p w:rsidR="00F3321F" w:rsidRPr="00BD7CBD" w:rsidRDefault="00F3321F" w:rsidP="00F3321F">
      <w:pPr>
        <w:pStyle w:val="Heading3"/>
        <w:tabs>
          <w:tab w:val="clear" w:pos="374"/>
          <w:tab w:val="num" w:pos="720"/>
        </w:tabs>
        <w:ind w:left="720"/>
        <w:rPr>
          <w:rFonts w:ascii="Tw Cen MT" w:hAnsi="Tw Cen MT"/>
          <w:lang w:eastAsia="en-US"/>
        </w:rPr>
      </w:pPr>
      <w:bookmarkStart w:id="177" w:name="_Toc414635418"/>
      <w:r w:rsidRPr="00BD7CBD">
        <w:rPr>
          <w:rFonts w:ascii="Tw Cen MT" w:hAnsi="Tw Cen MT"/>
          <w:lang w:eastAsia="en-US"/>
        </w:rPr>
        <w:lastRenderedPageBreak/>
        <w:t>External B2B FPR Events</w:t>
      </w:r>
      <w:bookmarkEnd w:id="176"/>
      <w:bookmarkEnd w:id="177"/>
    </w:p>
    <w:p w:rsidR="00F3321F" w:rsidRPr="00BD7CBD" w:rsidRDefault="00782522" w:rsidP="00F3321F">
      <w:pPr>
        <w:ind w:left="720"/>
      </w:pPr>
      <w:r w:rsidRPr="00BD7CBD">
        <w:rPr>
          <w:noProof/>
          <w:lang w:eastAsia="en-US"/>
        </w:rPr>
        <w:lastRenderedPageBreak/>
        <w:drawing>
          <wp:inline distT="0" distB="0" distL="0" distR="0">
            <wp:extent cx="4085590" cy="57003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85590" cy="5700395"/>
                    </a:xfrm>
                    <a:prstGeom prst="rect">
                      <a:avLst/>
                    </a:prstGeom>
                    <a:noFill/>
                    <a:ln>
                      <a:noFill/>
                    </a:ln>
                  </pic:spPr>
                </pic:pic>
              </a:graphicData>
            </a:graphic>
          </wp:inline>
        </w:drawing>
      </w:r>
    </w:p>
    <w:p w:rsidR="00F3321F" w:rsidRPr="00BD7CBD" w:rsidRDefault="00F3321F" w:rsidP="00F3321F">
      <w:pPr>
        <w:pStyle w:val="BodyText"/>
        <w:rPr>
          <w:rFonts w:ascii="Tw Cen MT" w:hAnsi="Tw Cen MT"/>
        </w:rPr>
      </w:pPr>
      <w:r w:rsidRPr="00BD7CBD">
        <w:rPr>
          <w:rFonts w:ascii="Tw Cen MT" w:hAnsi="Tw Cen MT"/>
        </w:rPr>
        <w:lastRenderedPageBreak/>
        <w:br w:type="page"/>
      </w:r>
    </w:p>
    <w:p w:rsidR="00F3321F" w:rsidRPr="00BD7CBD" w:rsidRDefault="00F3321F" w:rsidP="00F3321F">
      <w:pPr>
        <w:pStyle w:val="Heading3"/>
        <w:tabs>
          <w:tab w:val="clear" w:pos="374"/>
          <w:tab w:val="num" w:pos="720"/>
        </w:tabs>
        <w:ind w:left="720"/>
        <w:rPr>
          <w:rFonts w:ascii="Tw Cen MT" w:hAnsi="Tw Cen MT"/>
          <w:lang w:eastAsia="en-US"/>
        </w:rPr>
      </w:pPr>
      <w:bookmarkStart w:id="178" w:name="_Toc176747344"/>
      <w:bookmarkStart w:id="179" w:name="_Toc414635419"/>
      <w:r w:rsidRPr="00BD7CBD">
        <w:rPr>
          <w:rFonts w:ascii="Tw Cen MT" w:hAnsi="Tw Cen MT"/>
          <w:lang w:eastAsia="en-US"/>
        </w:rPr>
        <w:lastRenderedPageBreak/>
        <w:t>VDC FPR Events (plants and ports)</w:t>
      </w:r>
      <w:bookmarkEnd w:id="178"/>
      <w:bookmarkEnd w:id="179"/>
    </w:p>
    <w:p w:rsidR="00F3321F" w:rsidRPr="00BD7CBD" w:rsidRDefault="00F3321F" w:rsidP="00F3321F">
      <w:pPr>
        <w:pStyle w:val="BodyText"/>
        <w:rPr>
          <w:rFonts w:ascii="Tw Cen MT" w:hAnsi="Tw Cen MT"/>
        </w:rPr>
      </w:pPr>
    </w:p>
    <w:p w:rsidR="00F3321F" w:rsidRPr="00BD7CBD" w:rsidRDefault="00782522" w:rsidP="00F3321F">
      <w:pPr>
        <w:pStyle w:val="BodyText"/>
        <w:rPr>
          <w:rFonts w:ascii="Tw Cen MT" w:hAnsi="Tw Cen MT"/>
        </w:rPr>
      </w:pPr>
      <w:r w:rsidRPr="00BD7CBD">
        <w:rPr>
          <w:rFonts w:ascii="Tw Cen MT" w:hAnsi="Tw Cen MT"/>
          <w:noProof/>
        </w:rPr>
        <w:drawing>
          <wp:inline distT="0" distB="0" distL="0" distR="0">
            <wp:extent cx="5953125" cy="5213985"/>
            <wp:effectExtent l="0" t="0" r="952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3125" cy="5213985"/>
                    </a:xfrm>
                    <a:prstGeom prst="rect">
                      <a:avLst/>
                    </a:prstGeom>
                    <a:noFill/>
                    <a:ln>
                      <a:noFill/>
                    </a:ln>
                  </pic:spPr>
                </pic:pic>
              </a:graphicData>
            </a:graphic>
          </wp:inline>
        </w:drawing>
      </w:r>
    </w:p>
    <w:p w:rsidR="00F3321F" w:rsidRPr="00BD7CBD" w:rsidRDefault="00F3321F" w:rsidP="00F3321F">
      <w:pPr>
        <w:pStyle w:val="BodyText"/>
        <w:rPr>
          <w:rFonts w:ascii="Tw Cen MT" w:hAnsi="Tw Cen MT"/>
        </w:rPr>
      </w:pPr>
      <w:r w:rsidRPr="00BD7CBD">
        <w:rPr>
          <w:rFonts w:ascii="Tw Cen MT" w:hAnsi="Tw Cen MT"/>
        </w:rPr>
        <w:lastRenderedPageBreak/>
        <w:br w:type="page"/>
      </w:r>
    </w:p>
    <w:p w:rsidR="00F3321F" w:rsidRPr="00BD7CBD" w:rsidRDefault="00F3321F" w:rsidP="00F3321F">
      <w:pPr>
        <w:pStyle w:val="Heading3"/>
        <w:tabs>
          <w:tab w:val="clear" w:pos="374"/>
          <w:tab w:val="num" w:pos="720"/>
        </w:tabs>
        <w:ind w:left="720"/>
        <w:rPr>
          <w:rFonts w:ascii="Tw Cen MT" w:hAnsi="Tw Cen MT"/>
          <w:lang w:eastAsia="en-US"/>
        </w:rPr>
      </w:pPr>
      <w:bookmarkStart w:id="180" w:name="_Toc176747345"/>
      <w:bookmarkStart w:id="181" w:name="_Toc414635420"/>
      <w:r w:rsidRPr="00BD7CBD">
        <w:rPr>
          <w:rFonts w:ascii="Tw Cen MT" w:hAnsi="Tw Cen MT"/>
          <w:lang w:eastAsia="en-US"/>
        </w:rPr>
        <w:lastRenderedPageBreak/>
        <w:t>VDC Plant Events (plants only)</w:t>
      </w:r>
      <w:bookmarkEnd w:id="180"/>
      <w:bookmarkEnd w:id="181"/>
    </w:p>
    <w:p w:rsidR="00F3321F" w:rsidRPr="00BD7CBD" w:rsidRDefault="00F3321F" w:rsidP="00F3321F">
      <w:pPr>
        <w:pStyle w:val="BodyText"/>
        <w:rPr>
          <w:rFonts w:ascii="Tw Cen MT" w:hAnsi="Tw Cen MT"/>
        </w:rPr>
      </w:pPr>
    </w:p>
    <w:p w:rsidR="00F3321F" w:rsidRPr="00BD7CBD" w:rsidRDefault="00782522" w:rsidP="00F3321F">
      <w:pPr>
        <w:pStyle w:val="BodyText"/>
        <w:rPr>
          <w:rFonts w:ascii="Tw Cen MT" w:hAnsi="Tw Cen MT"/>
        </w:rPr>
      </w:pPr>
      <w:r w:rsidRPr="00BD7CBD">
        <w:rPr>
          <w:rFonts w:ascii="Tw Cen MT" w:hAnsi="Tw Cen MT"/>
          <w:noProof/>
        </w:rPr>
        <w:drawing>
          <wp:inline distT="0" distB="0" distL="0" distR="0">
            <wp:extent cx="5953125" cy="437769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3125" cy="4377690"/>
                    </a:xfrm>
                    <a:prstGeom prst="rect">
                      <a:avLst/>
                    </a:prstGeom>
                    <a:noFill/>
                    <a:ln>
                      <a:noFill/>
                    </a:ln>
                  </pic:spPr>
                </pic:pic>
              </a:graphicData>
            </a:graphic>
          </wp:inline>
        </w:drawing>
      </w:r>
    </w:p>
    <w:p w:rsidR="00F3321F" w:rsidRPr="00BD7CBD" w:rsidRDefault="00F3321F" w:rsidP="00F3321F">
      <w:pPr>
        <w:pStyle w:val="BodyText"/>
        <w:rPr>
          <w:rFonts w:ascii="Tw Cen MT" w:hAnsi="Tw Cen MT"/>
        </w:rPr>
      </w:pPr>
    </w:p>
    <w:p w:rsidR="00F3321F" w:rsidRPr="00BD7CBD" w:rsidRDefault="00F3321F" w:rsidP="00F3321F">
      <w:pPr>
        <w:pStyle w:val="BodyText"/>
        <w:rPr>
          <w:rFonts w:ascii="Tw Cen MT" w:hAnsi="Tw Cen MT"/>
        </w:rPr>
      </w:pPr>
      <w:r w:rsidRPr="00BD7CBD">
        <w:rPr>
          <w:rFonts w:ascii="Tw Cen MT" w:hAnsi="Tw Cen MT"/>
        </w:rPr>
        <w:br w:type="page"/>
      </w:r>
    </w:p>
    <w:p w:rsidR="00F3321F" w:rsidRPr="00BD7CBD" w:rsidRDefault="00F3321F" w:rsidP="00F3321F">
      <w:pPr>
        <w:pStyle w:val="Heading3"/>
        <w:tabs>
          <w:tab w:val="clear" w:pos="374"/>
          <w:tab w:val="num" w:pos="720"/>
        </w:tabs>
        <w:ind w:left="720"/>
        <w:rPr>
          <w:rFonts w:ascii="Tw Cen MT" w:hAnsi="Tw Cen MT"/>
          <w:lang w:eastAsia="en-US"/>
        </w:rPr>
      </w:pPr>
      <w:bookmarkStart w:id="182" w:name="_Toc176747346"/>
      <w:bookmarkStart w:id="183" w:name="_Toc414635421"/>
      <w:smartTag w:uri="urn:schemas-microsoft-com:office:smarttags" w:element="place">
        <w:smartTag w:uri="urn:schemas-microsoft-com:office:smarttags" w:element="PlaceName">
          <w:r w:rsidRPr="00BD7CBD">
            <w:rPr>
              <w:rFonts w:ascii="Tw Cen MT" w:hAnsi="Tw Cen MT"/>
              <w:lang w:eastAsia="en-US"/>
            </w:rPr>
            <w:lastRenderedPageBreak/>
            <w:t>VDC</w:t>
          </w:r>
        </w:smartTag>
        <w:r w:rsidRPr="00BD7CBD">
          <w:rPr>
            <w:rFonts w:ascii="Tw Cen MT" w:hAnsi="Tw Cen MT"/>
            <w:lang w:eastAsia="en-US"/>
          </w:rPr>
          <w:t xml:space="preserve"> </w:t>
        </w:r>
        <w:smartTag w:uri="urn:schemas-microsoft-com:office:smarttags" w:element="PlaceType">
          <w:r w:rsidRPr="00BD7CBD">
            <w:rPr>
              <w:rFonts w:ascii="Tw Cen MT" w:hAnsi="Tw Cen MT"/>
              <w:lang w:eastAsia="en-US"/>
            </w:rPr>
            <w:t>Port</w:t>
          </w:r>
        </w:smartTag>
      </w:smartTag>
      <w:r w:rsidRPr="00BD7CBD">
        <w:rPr>
          <w:rFonts w:ascii="Tw Cen MT" w:hAnsi="Tw Cen MT"/>
          <w:lang w:eastAsia="en-US"/>
        </w:rPr>
        <w:t xml:space="preserve"> Events (ports only)</w:t>
      </w:r>
      <w:bookmarkEnd w:id="182"/>
      <w:bookmarkEnd w:id="183"/>
    </w:p>
    <w:p w:rsidR="00F3321F" w:rsidRPr="00BD7CBD" w:rsidRDefault="00F3321F" w:rsidP="00F3321F">
      <w:pPr>
        <w:pStyle w:val="BodyText"/>
        <w:rPr>
          <w:rFonts w:ascii="Tw Cen MT" w:hAnsi="Tw Cen MT"/>
        </w:rPr>
      </w:pPr>
    </w:p>
    <w:p w:rsidR="00F3321F" w:rsidRPr="00BD7CBD" w:rsidRDefault="00782522" w:rsidP="00F3321F">
      <w:pPr>
        <w:pStyle w:val="BodyText"/>
        <w:rPr>
          <w:rFonts w:ascii="Tw Cen MT" w:hAnsi="Tw Cen MT"/>
        </w:rPr>
      </w:pPr>
      <w:r w:rsidRPr="00BD7CBD">
        <w:rPr>
          <w:rFonts w:ascii="Tw Cen MT" w:hAnsi="Tw Cen MT"/>
          <w:noProof/>
        </w:rPr>
        <w:drawing>
          <wp:inline distT="0" distB="0" distL="0" distR="0">
            <wp:extent cx="5953125" cy="5097145"/>
            <wp:effectExtent l="0" t="0" r="952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3125" cy="5097145"/>
                    </a:xfrm>
                    <a:prstGeom prst="rect">
                      <a:avLst/>
                    </a:prstGeom>
                    <a:noFill/>
                    <a:ln>
                      <a:noFill/>
                    </a:ln>
                  </pic:spPr>
                </pic:pic>
              </a:graphicData>
            </a:graphic>
          </wp:inline>
        </w:drawing>
      </w:r>
      <w:r w:rsidR="00F3321F" w:rsidRPr="00BD7CBD">
        <w:rPr>
          <w:rFonts w:ascii="Tw Cen MT" w:hAnsi="Tw Cen MT"/>
        </w:rPr>
        <w:br w:type="page"/>
      </w:r>
    </w:p>
    <w:p w:rsidR="00F3321F" w:rsidRPr="00BD7CBD" w:rsidRDefault="00F3321F" w:rsidP="00F3321F">
      <w:pPr>
        <w:pStyle w:val="BodyText"/>
        <w:rPr>
          <w:rFonts w:ascii="Tw Cen MT" w:hAnsi="Tw Cen MT"/>
        </w:rPr>
      </w:pPr>
    </w:p>
    <w:p w:rsidR="00F3321F" w:rsidRPr="00BD7CBD" w:rsidRDefault="00F3321F" w:rsidP="00F3321F">
      <w:pPr>
        <w:pStyle w:val="Heading3"/>
        <w:tabs>
          <w:tab w:val="clear" w:pos="374"/>
          <w:tab w:val="num" w:pos="720"/>
        </w:tabs>
        <w:ind w:left="720"/>
        <w:rPr>
          <w:rFonts w:ascii="Tw Cen MT" w:hAnsi="Tw Cen MT"/>
        </w:rPr>
      </w:pPr>
      <w:bookmarkStart w:id="184" w:name="_Toc176747347"/>
      <w:bookmarkStart w:id="185" w:name="_Toc414635422"/>
      <w:r w:rsidRPr="00BD7CBD">
        <w:rPr>
          <w:rFonts w:ascii="Tw Cen MT" w:hAnsi="Tw Cen MT"/>
        </w:rPr>
        <w:t>Vehicle Inventory Change Notify Events</w:t>
      </w:r>
      <w:bookmarkEnd w:id="184"/>
      <w:bookmarkEnd w:id="185"/>
    </w:p>
    <w:p w:rsidR="00F3321F" w:rsidRPr="00BD7CBD" w:rsidRDefault="00F3321F" w:rsidP="00F3321F">
      <w:pPr>
        <w:pStyle w:val="Heading3"/>
        <w:numPr>
          <w:ilvl w:val="0"/>
          <w:numId w:val="0"/>
        </w:numPr>
        <w:ind w:left="374"/>
        <w:rPr>
          <w:rFonts w:ascii="Tw Cen MT" w:hAnsi="Tw Cen MT"/>
        </w:rPr>
      </w:pPr>
    </w:p>
    <w:p w:rsidR="00F3321F" w:rsidRPr="00BD7CBD" w:rsidRDefault="00782522" w:rsidP="00F3321F">
      <w:pPr>
        <w:ind w:left="720"/>
      </w:pPr>
      <w:r w:rsidRPr="00BD7CBD">
        <w:rPr>
          <w:noProof/>
          <w:lang w:eastAsia="en-US"/>
        </w:rPr>
        <w:drawing>
          <wp:inline distT="0" distB="0" distL="0" distR="0">
            <wp:extent cx="6050915" cy="1790065"/>
            <wp:effectExtent l="0" t="0" r="698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0915" cy="1790065"/>
                    </a:xfrm>
                    <a:prstGeom prst="rect">
                      <a:avLst/>
                    </a:prstGeom>
                    <a:noFill/>
                    <a:ln>
                      <a:noFill/>
                    </a:ln>
                  </pic:spPr>
                </pic:pic>
              </a:graphicData>
            </a:graphic>
          </wp:inline>
        </w:drawing>
      </w:r>
      <w:r w:rsidR="00F3321F" w:rsidRPr="00BD7CBD">
        <w:br w:type="page"/>
      </w:r>
    </w:p>
    <w:p w:rsidR="00F3321F" w:rsidRPr="00BD7CBD" w:rsidRDefault="00F3321F" w:rsidP="00F3321F">
      <w:pPr>
        <w:pStyle w:val="Heading3"/>
        <w:tabs>
          <w:tab w:val="clear" w:pos="374"/>
          <w:tab w:val="num" w:pos="720"/>
        </w:tabs>
        <w:ind w:left="720"/>
        <w:rPr>
          <w:rFonts w:ascii="Tw Cen MT" w:hAnsi="Tw Cen MT"/>
          <w:lang w:eastAsia="en-US"/>
        </w:rPr>
      </w:pPr>
      <w:bookmarkStart w:id="186" w:name="_Toc176747348"/>
      <w:bookmarkStart w:id="187" w:name="_Toc414635423"/>
      <w:r w:rsidRPr="00BD7CBD">
        <w:rPr>
          <w:rFonts w:ascii="Tw Cen MT" w:hAnsi="Tw Cen MT"/>
          <w:lang w:eastAsia="en-US"/>
        </w:rPr>
        <w:lastRenderedPageBreak/>
        <w:t>FPR Publish Events</w:t>
      </w:r>
      <w:bookmarkEnd w:id="186"/>
      <w:bookmarkEnd w:id="187"/>
    </w:p>
    <w:p w:rsidR="00F3321F" w:rsidRPr="00BD7CBD" w:rsidRDefault="00F3321F" w:rsidP="00F3321F">
      <w:pPr>
        <w:pStyle w:val="BodyText"/>
        <w:rPr>
          <w:rFonts w:ascii="Tw Cen MT" w:hAnsi="Tw Cen MT"/>
        </w:rPr>
      </w:pPr>
    </w:p>
    <w:p w:rsidR="00F3321F" w:rsidRPr="00BD7CBD" w:rsidRDefault="00782522" w:rsidP="00D66DB2">
      <w:pPr>
        <w:pStyle w:val="BodyText"/>
        <w:rPr>
          <w:rFonts w:ascii="Tw Cen MT" w:hAnsi="Tw Cen MT"/>
        </w:rPr>
      </w:pPr>
      <w:r w:rsidRPr="00BD7CBD">
        <w:rPr>
          <w:rFonts w:ascii="Tw Cen MT" w:hAnsi="Tw Cen MT"/>
          <w:noProof/>
        </w:rPr>
        <w:lastRenderedPageBreak/>
        <w:drawing>
          <wp:inline distT="0" distB="0" distL="0" distR="0">
            <wp:extent cx="5953125" cy="5690870"/>
            <wp:effectExtent l="0" t="0" r="952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3125" cy="5690870"/>
                    </a:xfrm>
                    <a:prstGeom prst="rect">
                      <a:avLst/>
                    </a:prstGeom>
                    <a:noFill/>
                    <a:ln>
                      <a:noFill/>
                    </a:ln>
                  </pic:spPr>
                </pic:pic>
              </a:graphicData>
            </a:graphic>
          </wp:inline>
        </w:drawing>
      </w:r>
    </w:p>
    <w:p w:rsidR="00F3321F" w:rsidRPr="00BD7CBD" w:rsidRDefault="00F3321F" w:rsidP="00F3321F">
      <w:pPr>
        <w:pStyle w:val="BodyText"/>
        <w:rPr>
          <w:rFonts w:ascii="Tw Cen MT" w:hAnsi="Tw Cen MT"/>
        </w:rPr>
      </w:pPr>
      <w:r w:rsidRPr="00BD7CBD">
        <w:rPr>
          <w:rFonts w:ascii="Tw Cen MT" w:hAnsi="Tw Cen MT"/>
        </w:rPr>
        <w:lastRenderedPageBreak/>
        <w:br w:type="page"/>
      </w:r>
    </w:p>
    <w:p w:rsidR="00F3321F" w:rsidRPr="00BD7CBD" w:rsidRDefault="00F3321F" w:rsidP="00F3321F">
      <w:pPr>
        <w:pStyle w:val="Heading212pt"/>
        <w:tabs>
          <w:tab w:val="num" w:pos="720"/>
        </w:tabs>
        <w:ind w:left="720"/>
        <w:rPr>
          <w:rFonts w:ascii="Tw Cen MT" w:eastAsia="MS Mincho" w:hAnsi="Tw Cen MT"/>
        </w:rPr>
      </w:pPr>
      <w:bookmarkStart w:id="188" w:name="_Toc176747350"/>
      <w:bookmarkStart w:id="189" w:name="_Toc414635424"/>
      <w:r w:rsidRPr="00BD7CBD">
        <w:rPr>
          <w:rFonts w:ascii="Tw Cen MT" w:eastAsia="MS Mincho" w:hAnsi="Tw Cen MT"/>
        </w:rPr>
        <w:lastRenderedPageBreak/>
        <w:t>Solution</w:t>
      </w:r>
      <w:bookmarkEnd w:id="188"/>
      <w:r w:rsidRPr="00BD7CBD">
        <w:rPr>
          <w:rFonts w:ascii="Tw Cen MT" w:eastAsia="MS Mincho" w:hAnsi="Tw Cen MT"/>
        </w:rPr>
        <w:t xml:space="preserve"> </w:t>
      </w:r>
      <w:r w:rsidR="008B65CE">
        <w:rPr>
          <w:rFonts w:ascii="Tw Cen MT" w:eastAsia="MS Mincho" w:hAnsi="Tw Cen MT"/>
        </w:rPr>
        <w:t>Details</w:t>
      </w:r>
      <w:bookmarkEnd w:id="189"/>
    </w:p>
    <w:p w:rsidR="00F3321F" w:rsidRPr="00BD7CBD" w:rsidRDefault="00F3321F" w:rsidP="00F3321F">
      <w:pPr>
        <w:pStyle w:val="Heading3"/>
        <w:tabs>
          <w:tab w:val="clear" w:pos="374"/>
          <w:tab w:val="num" w:pos="720"/>
        </w:tabs>
        <w:ind w:left="720"/>
        <w:rPr>
          <w:rFonts w:ascii="Tw Cen MT" w:hAnsi="Tw Cen MT"/>
          <w:lang w:eastAsia="en-US"/>
        </w:rPr>
      </w:pPr>
      <w:bookmarkStart w:id="190" w:name="_Toc176747351"/>
      <w:bookmarkStart w:id="191" w:name="_Toc414635425"/>
      <w:r w:rsidRPr="00BD7CBD">
        <w:rPr>
          <w:rFonts w:ascii="Tw Cen MT" w:hAnsi="Tw Cen MT"/>
          <w:lang w:eastAsia="en-US"/>
        </w:rPr>
        <w:t>OTM COTS Integration</w:t>
      </w:r>
      <w:bookmarkEnd w:id="190"/>
      <w:bookmarkEnd w:id="191"/>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The OTM COTS Integration solution starts with an abstraction layer that encapsulates OTM. </w:t>
      </w: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The inward facing side of the abstraction layer will be tightly coupled to the OTM specific protocol and schema.  </w:t>
      </w: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The outward facing side of the abstraction layer will expose a façade that is made up of TMS FPR operations, entities and attributes. The interface protocol exposed to the outward facing side will be compatible with COBOL and JAVA.   </w:t>
      </w:r>
    </w:p>
    <w:p w:rsidR="00F3321F" w:rsidRPr="00BD7CBD" w:rsidRDefault="00F3321F" w:rsidP="00F3321F">
      <w:pPr>
        <w:pStyle w:val="BodyText"/>
        <w:rPr>
          <w:rFonts w:ascii="Tw Cen MT" w:eastAsia="MS Mincho" w:hAnsi="Tw Cen MT"/>
        </w:rPr>
      </w:pPr>
      <w:r w:rsidRPr="00BD7CBD">
        <w:rPr>
          <w:rFonts w:ascii="Tw Cen MT" w:eastAsia="MS Mincho" w:hAnsi="Tw Cen MT"/>
        </w:rPr>
        <w:t>All applications or services will communicate with abstraction layer and NOT directly with OTM. This will insulate TMS applications from the complexities of the COTS specific schemas and interface requirements. For the remainder of this document the abstraction layer in combination with OTM will be referred to as TTMS (Toyota Transportation Management System).</w:t>
      </w:r>
    </w:p>
    <w:p w:rsidR="00F3321F" w:rsidRPr="00C56D5F" w:rsidRDefault="00782522" w:rsidP="00F3321F">
      <w:pPr>
        <w:pStyle w:val="BodyText"/>
        <w:rPr>
          <w:rFonts w:ascii="Tw Cen MT" w:hAnsi="Tw Cen MT"/>
        </w:rPr>
      </w:pPr>
      <w:r w:rsidRPr="00C56D5F">
        <w:rPr>
          <w:noProof/>
        </w:rPr>
        <w:drawing>
          <wp:inline distT="0" distB="0" distL="0" distR="0">
            <wp:extent cx="5515610" cy="156591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5610" cy="1565910"/>
                    </a:xfrm>
                    <a:prstGeom prst="rect">
                      <a:avLst/>
                    </a:prstGeom>
                    <a:noFill/>
                    <a:ln>
                      <a:noFill/>
                    </a:ln>
                  </pic:spPr>
                </pic:pic>
              </a:graphicData>
            </a:graphic>
          </wp:inline>
        </w:drawing>
      </w:r>
    </w:p>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eastAsia="MS Mincho" w:hAnsi="Tw Cen MT"/>
        </w:rPr>
      </w:pPr>
      <w:r w:rsidRPr="00BD7CBD">
        <w:rPr>
          <w:rFonts w:ascii="Tw Cen MT" w:eastAsia="MS Mincho" w:hAnsi="Tw Cen MT"/>
        </w:rPr>
        <w:t>The TTMS abstraction layer will provide the following functionality:</w:t>
      </w:r>
    </w:p>
    <w:p w:rsidR="00F3321F" w:rsidRPr="00BD7CBD" w:rsidRDefault="00F3321F" w:rsidP="007C403F">
      <w:pPr>
        <w:pStyle w:val="BodyText"/>
        <w:numPr>
          <w:ilvl w:val="0"/>
          <w:numId w:val="10"/>
        </w:numPr>
        <w:rPr>
          <w:rFonts w:ascii="Tw Cen MT" w:eastAsia="MS Mincho" w:hAnsi="Tw Cen MT"/>
        </w:rPr>
      </w:pPr>
      <w:r w:rsidRPr="00BD7CBD">
        <w:rPr>
          <w:rFonts w:ascii="Tw Cen MT" w:eastAsia="MS Mincho" w:hAnsi="Tw Cen MT"/>
        </w:rPr>
        <w:t>Persistence and guaranteed delivery</w:t>
      </w:r>
    </w:p>
    <w:p w:rsidR="00F3321F" w:rsidRPr="00BD7CBD" w:rsidRDefault="00F3321F" w:rsidP="007C403F">
      <w:pPr>
        <w:pStyle w:val="BodyText"/>
        <w:numPr>
          <w:ilvl w:val="0"/>
          <w:numId w:val="10"/>
        </w:numPr>
        <w:rPr>
          <w:rFonts w:ascii="Tw Cen MT" w:eastAsia="MS Mincho" w:hAnsi="Tw Cen MT"/>
        </w:rPr>
      </w:pPr>
      <w:r w:rsidRPr="00BD7CBD">
        <w:rPr>
          <w:rFonts w:ascii="Tw Cen MT" w:eastAsia="MS Mincho" w:hAnsi="Tw Cen MT"/>
        </w:rPr>
        <w:t>Transaction Management</w:t>
      </w:r>
    </w:p>
    <w:p w:rsidR="00F3321F" w:rsidRPr="00BD7CBD" w:rsidRDefault="00F3321F" w:rsidP="007C403F">
      <w:pPr>
        <w:pStyle w:val="BodyText"/>
        <w:numPr>
          <w:ilvl w:val="0"/>
          <w:numId w:val="10"/>
        </w:numPr>
        <w:rPr>
          <w:rFonts w:ascii="Tw Cen MT" w:eastAsia="MS Mincho" w:hAnsi="Tw Cen MT"/>
        </w:rPr>
      </w:pPr>
      <w:r w:rsidRPr="00BD7CBD">
        <w:rPr>
          <w:rFonts w:ascii="Tw Cen MT" w:eastAsia="MS Mincho" w:hAnsi="Tw Cen MT"/>
        </w:rPr>
        <w:t xml:space="preserve">Time </w:t>
      </w:r>
      <w:smartTag w:uri="urn:schemas-microsoft-com:office:smarttags" w:element="place">
        <w:smartTag w:uri="urn:schemas-microsoft-com:office:smarttags" w:element="City">
          <w:r w:rsidRPr="00BD7CBD">
            <w:rPr>
              <w:rFonts w:ascii="Tw Cen MT" w:eastAsia="MS Mincho" w:hAnsi="Tw Cen MT"/>
            </w:rPr>
            <w:t>Independence</w:t>
          </w:r>
        </w:smartTag>
      </w:smartTag>
      <w:r w:rsidRPr="00BD7CBD">
        <w:rPr>
          <w:rFonts w:ascii="Tw Cen MT" w:eastAsia="MS Mincho" w:hAnsi="Tw Cen MT"/>
        </w:rPr>
        <w:t xml:space="preserve"> between the legacy systems and OTM</w:t>
      </w:r>
    </w:p>
    <w:p w:rsidR="00F3321F" w:rsidRPr="00BD7CBD" w:rsidRDefault="00F3321F" w:rsidP="007C403F">
      <w:pPr>
        <w:pStyle w:val="BodyText"/>
        <w:numPr>
          <w:ilvl w:val="0"/>
          <w:numId w:val="10"/>
        </w:numPr>
        <w:rPr>
          <w:rFonts w:ascii="Tw Cen MT" w:eastAsia="MS Mincho" w:hAnsi="Tw Cen MT"/>
        </w:rPr>
      </w:pPr>
      <w:r w:rsidRPr="00BD7CBD">
        <w:rPr>
          <w:rFonts w:ascii="Tw Cen MT" w:eastAsia="MS Mincho" w:hAnsi="Tw Cen MT"/>
        </w:rPr>
        <w:t>Isolation of the complex OTM Schema</w:t>
      </w:r>
    </w:p>
    <w:p w:rsidR="00F3321F" w:rsidRPr="00BD7CBD" w:rsidRDefault="00F3321F" w:rsidP="007C403F">
      <w:pPr>
        <w:pStyle w:val="BodyText"/>
        <w:numPr>
          <w:ilvl w:val="0"/>
          <w:numId w:val="10"/>
        </w:numPr>
        <w:rPr>
          <w:rFonts w:ascii="Tw Cen MT" w:eastAsia="MS Mincho" w:hAnsi="Tw Cen MT"/>
        </w:rPr>
      </w:pPr>
      <w:r w:rsidRPr="00BD7CBD">
        <w:rPr>
          <w:rFonts w:ascii="Tw Cen MT" w:eastAsia="MS Mincho" w:hAnsi="Tw Cen MT"/>
        </w:rPr>
        <w:t>Isolation of the OTM interface protocol</w:t>
      </w:r>
    </w:p>
    <w:p w:rsidR="00F3321F" w:rsidRDefault="00F3321F" w:rsidP="007C403F">
      <w:pPr>
        <w:pStyle w:val="BodyText"/>
        <w:numPr>
          <w:ilvl w:val="0"/>
          <w:numId w:val="10"/>
        </w:numPr>
        <w:rPr>
          <w:rFonts w:ascii="Tw Cen MT" w:eastAsia="MS Mincho" w:hAnsi="Tw Cen MT"/>
        </w:rPr>
      </w:pPr>
      <w:r w:rsidRPr="00BD7CBD">
        <w:rPr>
          <w:rFonts w:ascii="Tw Cen MT" w:eastAsia="MS Mincho" w:hAnsi="Tw Cen MT"/>
        </w:rPr>
        <w:t>COTS specific data aggregation</w:t>
      </w:r>
    </w:p>
    <w:p w:rsidR="00D1613F" w:rsidRPr="00BD7CBD" w:rsidRDefault="00D1613F" w:rsidP="007C403F">
      <w:pPr>
        <w:pStyle w:val="BodyText"/>
        <w:numPr>
          <w:ilvl w:val="0"/>
          <w:numId w:val="10"/>
        </w:numPr>
        <w:rPr>
          <w:rFonts w:ascii="Tw Cen MT" w:eastAsia="MS Mincho" w:hAnsi="Tw Cen MT"/>
        </w:rPr>
      </w:pPr>
      <w:r>
        <w:rPr>
          <w:rFonts w:ascii="Tw Cen MT" w:eastAsia="MS Mincho" w:hAnsi="Tw Cen MT"/>
        </w:rPr>
        <w:t>Business Rules and Application Logic</w:t>
      </w:r>
    </w:p>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eastAsia="MS Mincho" w:hAnsi="Tw Cen MT"/>
        </w:rPr>
      </w:pPr>
      <w:r w:rsidRPr="00BD7CBD">
        <w:rPr>
          <w:rFonts w:ascii="Tw Cen MT" w:eastAsia="MS Mincho" w:hAnsi="Tw Cen MT"/>
        </w:rPr>
        <w:lastRenderedPageBreak/>
        <w:t>TTMS Abstraction Layer design will be referenced later in this chapter in Interface Patterns 1, 2, 3 and 4. The framework for the abstraction layer and all of the OTM interactions were validated in a prototype.  See the TTMS Framework documentation for the details of the framework and the prototype.</w:t>
      </w:r>
    </w:p>
    <w:p w:rsidR="00F3321F" w:rsidRPr="00BD7CBD" w:rsidRDefault="00F3321F" w:rsidP="00F3321F">
      <w:pPr>
        <w:pStyle w:val="BodyText"/>
        <w:rPr>
          <w:rFonts w:ascii="Tw Cen MT" w:eastAsia="MS Mincho" w:hAnsi="Tw Cen MT"/>
        </w:rPr>
      </w:pPr>
      <w:r w:rsidRPr="00BD7CBD">
        <w:rPr>
          <w:rFonts w:ascii="Tw Cen MT" w:eastAsia="MS Mincho" w:hAnsi="Tw Cen MT"/>
        </w:rPr>
        <w:br w:type="page"/>
      </w:r>
    </w:p>
    <w:p w:rsidR="00F3321F" w:rsidRPr="00BD7CBD" w:rsidRDefault="00F3321F" w:rsidP="00F3321F">
      <w:pPr>
        <w:pStyle w:val="BodyText"/>
        <w:rPr>
          <w:rFonts w:ascii="Tw Cen MT" w:eastAsia="MS Mincho" w:hAnsi="Tw Cen MT"/>
        </w:rPr>
      </w:pPr>
      <w:r w:rsidRPr="00BD7CBD">
        <w:rPr>
          <w:rFonts w:ascii="Tw Cen MT" w:eastAsia="MS Mincho" w:hAnsi="Tw Cen MT"/>
        </w:rPr>
        <w:lastRenderedPageBreak/>
        <w:t>The main integration scenarios handled by the abstraction layer include:</w:t>
      </w:r>
    </w:p>
    <w:p w:rsidR="00F3321F" w:rsidRPr="00BD7CBD" w:rsidRDefault="00F3321F" w:rsidP="007C403F">
      <w:pPr>
        <w:pStyle w:val="BodyText"/>
        <w:numPr>
          <w:ilvl w:val="0"/>
          <w:numId w:val="9"/>
        </w:numPr>
        <w:rPr>
          <w:rFonts w:ascii="Tw Cen MT" w:eastAsia="MS Mincho" w:hAnsi="Tw Cen MT"/>
        </w:rPr>
      </w:pPr>
      <w:r w:rsidRPr="00BD7CBD">
        <w:rPr>
          <w:rFonts w:ascii="Tw Cen MT" w:eastAsia="MS Mincho" w:hAnsi="Tw Cen MT"/>
        </w:rPr>
        <w:t>TTMS Inbound</w:t>
      </w:r>
    </w:p>
    <w:p w:rsidR="00F3321F" w:rsidRPr="00BD7CBD" w:rsidRDefault="00F3321F" w:rsidP="007C403F">
      <w:pPr>
        <w:pStyle w:val="BodyText"/>
        <w:numPr>
          <w:ilvl w:val="0"/>
          <w:numId w:val="9"/>
        </w:numPr>
        <w:rPr>
          <w:rFonts w:ascii="Tw Cen MT" w:eastAsia="MS Mincho" w:hAnsi="Tw Cen MT"/>
        </w:rPr>
      </w:pPr>
      <w:r w:rsidRPr="00BD7CBD">
        <w:rPr>
          <w:rFonts w:ascii="Tw Cen MT" w:eastAsia="MS Mincho" w:hAnsi="Tw Cen MT"/>
        </w:rPr>
        <w:t>TTMS Outbound</w:t>
      </w:r>
    </w:p>
    <w:p w:rsidR="00F3321F" w:rsidRPr="00BD7CBD" w:rsidRDefault="00F3321F" w:rsidP="00F3321F">
      <w:pPr>
        <w:pStyle w:val="BodyText"/>
        <w:ind w:left="0"/>
        <w:rPr>
          <w:rFonts w:ascii="Tw Cen MT" w:eastAsia="MS Mincho" w:hAnsi="Tw Cen MT"/>
        </w:rPr>
      </w:pPr>
    </w:p>
    <w:p w:rsidR="00F3321F" w:rsidRPr="00BD7CBD" w:rsidRDefault="00F3321F" w:rsidP="00F3321F">
      <w:pPr>
        <w:pStyle w:val="BodyText"/>
        <w:rPr>
          <w:rFonts w:ascii="Tw Cen MT" w:eastAsia="MS Mincho" w:hAnsi="Tw Cen MT"/>
          <w:b/>
        </w:rPr>
      </w:pPr>
      <w:r w:rsidRPr="00BD7CBD">
        <w:rPr>
          <w:rFonts w:ascii="Tw Cen MT" w:eastAsia="MS Mincho" w:hAnsi="Tw Cen MT"/>
          <w:b/>
        </w:rPr>
        <w:t>TTMS Inbound</w:t>
      </w: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TTMS will provide an MQ inbound endpoint type that can be used by peer application systems. The preferred data format for message content will be defined in the TTMS message schema. This schema has not been yet developed. </w:t>
      </w:r>
    </w:p>
    <w:p w:rsidR="00F3321F" w:rsidRPr="00BD7CBD" w:rsidRDefault="00F3321F" w:rsidP="00F3321F">
      <w:pPr>
        <w:pStyle w:val="BodyText"/>
        <w:rPr>
          <w:rFonts w:ascii="Tw Cen MT" w:eastAsia="MS Mincho" w:hAnsi="Tw Cen MT"/>
        </w:rPr>
      </w:pPr>
      <w:r w:rsidRPr="00BD7CBD">
        <w:rPr>
          <w:rFonts w:ascii="Tw Cen MT" w:eastAsia="MS Mincho" w:hAnsi="Tw Cen MT"/>
        </w:rPr>
        <w:t>More than one MQ Endpoint might be implemented to support messages of different data domains. Each MQ endpoint or queue will drive its own instance of a MDB in the TTMS Java framework. See the TTMS JAVA Framework documentation for more details on the MDB.</w:t>
      </w:r>
    </w:p>
    <w:p w:rsidR="00F3321F" w:rsidRPr="00BD7CBD" w:rsidRDefault="00F3321F" w:rsidP="00F3321F">
      <w:pPr>
        <w:pStyle w:val="BodyText"/>
        <w:rPr>
          <w:rFonts w:ascii="Tw Cen MT" w:eastAsia="MS Mincho" w:hAnsi="Tw Cen MT"/>
          <w:color w:val="0000FF"/>
        </w:rPr>
      </w:pPr>
    </w:p>
    <w:p w:rsidR="00F3321F" w:rsidRPr="00C56D5F" w:rsidRDefault="00782522" w:rsidP="00F3321F">
      <w:pPr>
        <w:pStyle w:val="BodyText"/>
        <w:rPr>
          <w:rFonts w:ascii="Tw Cen MT" w:eastAsia="MS Mincho" w:hAnsi="Tw Cen MT"/>
          <w:color w:val="0000FF"/>
        </w:rPr>
      </w:pPr>
      <w:r w:rsidRPr="00C56D5F">
        <w:rPr>
          <w:noProof/>
        </w:rPr>
        <w:drawing>
          <wp:inline distT="0" distB="0" distL="0" distR="0">
            <wp:extent cx="5281930" cy="2733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81930" cy="2733675"/>
                    </a:xfrm>
                    <a:prstGeom prst="rect">
                      <a:avLst/>
                    </a:prstGeom>
                    <a:noFill/>
                    <a:ln>
                      <a:noFill/>
                    </a:ln>
                  </pic:spPr>
                </pic:pic>
              </a:graphicData>
            </a:graphic>
          </wp:inline>
        </w:drawing>
      </w:r>
    </w:p>
    <w:p w:rsidR="00F3321F" w:rsidRPr="00BD7CBD" w:rsidRDefault="00F3321F" w:rsidP="00F3321F">
      <w:pPr>
        <w:pStyle w:val="BodyText"/>
        <w:ind w:left="1440"/>
        <w:rPr>
          <w:rFonts w:ascii="Tw Cen MT" w:eastAsia="MS Mincho" w:hAnsi="Tw Cen MT"/>
        </w:rPr>
      </w:pPr>
    </w:p>
    <w:p w:rsidR="00F3321F" w:rsidRPr="00BD7CBD" w:rsidRDefault="00F3321F" w:rsidP="00F3321F">
      <w:pPr>
        <w:pStyle w:val="BodyText"/>
        <w:rPr>
          <w:rFonts w:ascii="Tw Cen MT" w:eastAsia="MS Mincho" w:hAnsi="Tw Cen MT"/>
        </w:rPr>
      </w:pPr>
      <w:r w:rsidRPr="00BD7CBD">
        <w:rPr>
          <w:rFonts w:ascii="Tw Cen MT" w:eastAsia="MS Mincho" w:hAnsi="Tw Cen MT"/>
        </w:rPr>
        <w:t>TTMS Inbound design will be demonstrated later in this section in Interface Patterns 1, 2 and 3.</w:t>
      </w:r>
    </w:p>
    <w:p w:rsidR="00F3321F" w:rsidRPr="00BD7CBD" w:rsidRDefault="00F3321F" w:rsidP="00F3321F">
      <w:pPr>
        <w:pStyle w:val="BodyText"/>
        <w:rPr>
          <w:rFonts w:ascii="Tw Cen MT" w:eastAsia="MS Mincho" w:hAnsi="Tw Cen MT"/>
        </w:rPr>
      </w:pPr>
      <w:r w:rsidRPr="00BD7CBD">
        <w:rPr>
          <w:rFonts w:ascii="Tw Cen MT" w:eastAsia="MS Mincho" w:hAnsi="Tw Cen MT"/>
        </w:rPr>
        <w:br w:type="page"/>
      </w:r>
    </w:p>
    <w:p w:rsidR="00F3321F" w:rsidRPr="00BD7CBD" w:rsidRDefault="00F3321F" w:rsidP="00F3321F">
      <w:pPr>
        <w:pStyle w:val="BodyText"/>
        <w:rPr>
          <w:rFonts w:ascii="Tw Cen MT" w:eastAsia="MS Mincho" w:hAnsi="Tw Cen MT"/>
          <w:b/>
        </w:rPr>
      </w:pPr>
      <w:r w:rsidRPr="00BD7CBD">
        <w:rPr>
          <w:rFonts w:ascii="Tw Cen MT" w:eastAsia="MS Mincho" w:hAnsi="Tw Cen MT"/>
          <w:b/>
        </w:rPr>
        <w:lastRenderedPageBreak/>
        <w:t>TTMS Outbound</w:t>
      </w: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TTMS will provide outbound data via MQ and DB2.  Some of the data being published by TTMS will be persisted in DB2 tables.  The assumption is that all data published will be persisted, but this has yet to be validated. As with the inbound data the preferred data format for message content will be defined in the TTMS message schema. This schema has not been yet developed. </w:t>
      </w: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The data written to MQ and DB2 will be persisted in the same transaction prior to the HTTP post response to OTM. </w:t>
      </w: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In addition to the TTMS interface the OTM COTS package itself may send email directly to the TMS email server. </w:t>
      </w:r>
    </w:p>
    <w:p w:rsidR="00F3321F" w:rsidRPr="00BD7CBD" w:rsidRDefault="00F3321F" w:rsidP="00F3321F">
      <w:pPr>
        <w:pStyle w:val="BodyText"/>
        <w:rPr>
          <w:rFonts w:ascii="Tw Cen MT" w:eastAsia="MS Mincho" w:hAnsi="Tw Cen MT"/>
        </w:rPr>
      </w:pPr>
    </w:p>
    <w:p w:rsidR="00F3321F" w:rsidRPr="00C56D5F" w:rsidRDefault="00782522" w:rsidP="00F3321F">
      <w:pPr>
        <w:pStyle w:val="BodyText"/>
        <w:ind w:left="1440"/>
        <w:rPr>
          <w:rFonts w:ascii="Tw Cen MT" w:eastAsia="MS Mincho" w:hAnsi="Tw Cen MT"/>
        </w:rPr>
      </w:pPr>
      <w:r w:rsidRPr="00C56D5F">
        <w:rPr>
          <w:noProof/>
        </w:rPr>
        <w:drawing>
          <wp:inline distT="0" distB="0" distL="0" distR="0">
            <wp:extent cx="3375660" cy="24999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75660" cy="2499995"/>
                    </a:xfrm>
                    <a:prstGeom prst="rect">
                      <a:avLst/>
                    </a:prstGeom>
                    <a:noFill/>
                    <a:ln>
                      <a:noFill/>
                    </a:ln>
                  </pic:spPr>
                </pic:pic>
              </a:graphicData>
            </a:graphic>
          </wp:inline>
        </w:drawing>
      </w:r>
    </w:p>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eastAsia="MS Mincho" w:hAnsi="Tw Cen MT"/>
        </w:rPr>
      </w:pPr>
      <w:r w:rsidRPr="00BD7CBD">
        <w:rPr>
          <w:rFonts w:ascii="Tw Cen MT" w:eastAsia="MS Mincho" w:hAnsi="Tw Cen MT"/>
        </w:rPr>
        <w:t>TTMS Outbound design will be demonstrated later in this section in Interface Pattern 4.</w:t>
      </w:r>
    </w:p>
    <w:p w:rsidR="00F3321F" w:rsidRPr="00BD7CBD" w:rsidRDefault="00F3321F" w:rsidP="00F3321F">
      <w:pPr>
        <w:pStyle w:val="BodyText"/>
        <w:rPr>
          <w:rFonts w:ascii="Tw Cen MT" w:eastAsia="MS Mincho" w:hAnsi="Tw Cen MT"/>
        </w:rPr>
      </w:pPr>
      <w:r w:rsidRPr="00BD7CBD">
        <w:rPr>
          <w:rFonts w:ascii="Tw Cen MT" w:eastAsia="MS Mincho" w:hAnsi="Tw Cen MT"/>
        </w:rPr>
        <w:br w:type="page"/>
      </w:r>
    </w:p>
    <w:p w:rsidR="00F3321F" w:rsidRPr="00BD7CBD" w:rsidRDefault="00F3321F" w:rsidP="00F3321F">
      <w:pPr>
        <w:pStyle w:val="BodyText"/>
        <w:rPr>
          <w:rFonts w:ascii="Tw Cen MT" w:eastAsia="MS Mincho" w:hAnsi="Tw Cen MT"/>
          <w:b/>
        </w:rPr>
      </w:pPr>
      <w:r w:rsidRPr="00BD7CBD">
        <w:rPr>
          <w:rFonts w:ascii="Tw Cen MT" w:eastAsia="MS Mincho" w:hAnsi="Tw Cen MT"/>
          <w:b/>
        </w:rPr>
        <w:lastRenderedPageBreak/>
        <w:t>Decision Rationale</w:t>
      </w:r>
    </w:p>
    <w:p w:rsidR="00F3321F" w:rsidRDefault="00F3321F" w:rsidP="00F3321F">
      <w:pPr>
        <w:pStyle w:val="BodyText"/>
        <w:rPr>
          <w:rFonts w:ascii="Tw Cen MT" w:eastAsia="MS Mincho" w:hAnsi="Tw Cen MT"/>
        </w:rPr>
      </w:pPr>
      <w:r w:rsidRPr="00BD7CBD">
        <w:rPr>
          <w:rFonts w:ascii="Tw Cen MT" w:eastAsia="MS Mincho" w:hAnsi="Tw Cen MT"/>
        </w:rPr>
        <w:t>The following table represents the primary architectural decisions made with this solution along with the rationale behind the decisions.</w:t>
      </w:r>
    </w:p>
    <w:p w:rsidR="00A2442F" w:rsidRPr="00BD7CBD" w:rsidRDefault="00A2442F" w:rsidP="00F3321F">
      <w:pPr>
        <w:pStyle w:val="BodyText"/>
        <w:rPr>
          <w:rFonts w:ascii="Tw Cen MT" w:eastAsia="MS Mincho" w:hAnsi="Tw Cen MT"/>
        </w:rPr>
      </w:pPr>
    </w:p>
    <w:tbl>
      <w:tblPr>
        <w:tblW w:w="0" w:type="auto"/>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8"/>
        <w:gridCol w:w="2574"/>
        <w:gridCol w:w="2574"/>
        <w:gridCol w:w="2574"/>
      </w:tblGrid>
      <w:tr w:rsidR="00F3321F" w:rsidRPr="00BD7CBD" w:rsidTr="00D21D85">
        <w:tc>
          <w:tcPr>
            <w:tcW w:w="1718" w:type="dxa"/>
            <w:shd w:val="clear" w:color="auto" w:fill="auto"/>
          </w:tcPr>
          <w:p w:rsidR="00F3321F" w:rsidRPr="00D21D85" w:rsidRDefault="00F3321F" w:rsidP="00D21D85">
            <w:pPr>
              <w:pStyle w:val="BodyText"/>
              <w:ind w:left="0"/>
              <w:rPr>
                <w:rFonts w:ascii="Tw Cen MT" w:eastAsia="MS Mincho" w:hAnsi="Tw Cen MT"/>
              </w:rPr>
            </w:pPr>
          </w:p>
        </w:tc>
        <w:tc>
          <w:tcPr>
            <w:tcW w:w="2574"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Decision</w:t>
            </w:r>
          </w:p>
        </w:tc>
        <w:tc>
          <w:tcPr>
            <w:tcW w:w="2574"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Options considered</w:t>
            </w:r>
          </w:p>
        </w:tc>
        <w:tc>
          <w:tcPr>
            <w:tcW w:w="2574"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Rationale</w:t>
            </w:r>
          </w:p>
        </w:tc>
      </w:tr>
      <w:tr w:rsidR="00F3321F" w:rsidRPr="00BD7CBD" w:rsidTr="00D21D85">
        <w:tc>
          <w:tcPr>
            <w:tcW w:w="1718"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1</w:t>
            </w:r>
          </w:p>
        </w:tc>
        <w:tc>
          <w:tcPr>
            <w:tcW w:w="2574"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 xml:space="preserve">Create Abstract Layer  </w:t>
            </w:r>
          </w:p>
        </w:tc>
        <w:tc>
          <w:tcPr>
            <w:tcW w:w="2574"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1) Create Abstract Layer</w:t>
            </w:r>
          </w:p>
          <w:p w:rsidR="00F3321F" w:rsidRPr="00D21D85" w:rsidRDefault="00F3321F" w:rsidP="00D21D85">
            <w:pPr>
              <w:pStyle w:val="BodyText"/>
              <w:ind w:left="0"/>
              <w:rPr>
                <w:rFonts w:ascii="Tw Cen MT" w:eastAsia="MS Mincho" w:hAnsi="Tw Cen MT"/>
              </w:rPr>
            </w:pPr>
            <w:r w:rsidRPr="00D21D85">
              <w:rPr>
                <w:rFonts w:ascii="Tw Cen MT" w:eastAsia="MS Mincho" w:hAnsi="Tw Cen MT"/>
              </w:rPr>
              <w:t>2) Have all peer applications interface directly to OTM</w:t>
            </w:r>
          </w:p>
        </w:tc>
        <w:tc>
          <w:tcPr>
            <w:tcW w:w="2574"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a. OTM message schema is complicated and very large due to the generic nature of the COTS application. An abstract layer insulates applications from the complexity and exposes a simpler TLS schema.</w:t>
            </w:r>
          </w:p>
          <w:p w:rsidR="00F3321F" w:rsidRPr="00D21D85" w:rsidRDefault="00F3321F" w:rsidP="00D21D85">
            <w:pPr>
              <w:pStyle w:val="BodyText"/>
              <w:ind w:left="0"/>
              <w:rPr>
                <w:rFonts w:ascii="Tw Cen MT" w:eastAsia="MS Mincho" w:hAnsi="Tw Cen MT"/>
              </w:rPr>
            </w:pPr>
            <w:r w:rsidRPr="00D21D85">
              <w:rPr>
                <w:rFonts w:ascii="Tw Cen MT" w:eastAsia="MS Mincho" w:hAnsi="Tw Cen MT"/>
              </w:rPr>
              <w:t>b. OTM requires aggregation, validation and other business logic prior to sending data to the OTM interface. An abstract layer insulates applications from the COTS specific business logic.</w:t>
            </w:r>
          </w:p>
          <w:p w:rsidR="00F3321F" w:rsidRPr="00D21D85" w:rsidRDefault="00F3321F" w:rsidP="00D21D85">
            <w:pPr>
              <w:pStyle w:val="BodyText"/>
              <w:ind w:left="0"/>
              <w:rPr>
                <w:rFonts w:ascii="Tw Cen MT" w:eastAsia="MS Mincho" w:hAnsi="Tw Cen MT"/>
              </w:rPr>
            </w:pPr>
            <w:r w:rsidRPr="00D21D85">
              <w:rPr>
                <w:rFonts w:ascii="Tw Cen MT" w:eastAsia="MS Mincho" w:hAnsi="Tw Cen MT"/>
              </w:rPr>
              <w:t>c. The OTM interface uses limited protocols that are not easily implemented using COBOL. The abstract layer can provide the bridge between legacy protocols and the OTM protocols.</w:t>
            </w:r>
          </w:p>
        </w:tc>
      </w:tr>
      <w:tr w:rsidR="00F3321F" w:rsidRPr="00BD7CBD" w:rsidTr="00D21D85">
        <w:tc>
          <w:tcPr>
            <w:tcW w:w="1718"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lastRenderedPageBreak/>
              <w:t>2</w:t>
            </w:r>
          </w:p>
        </w:tc>
        <w:tc>
          <w:tcPr>
            <w:tcW w:w="2574"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JAVA</w:t>
            </w:r>
          </w:p>
        </w:tc>
        <w:tc>
          <w:tcPr>
            <w:tcW w:w="2574" w:type="dxa"/>
            <w:shd w:val="clear" w:color="auto" w:fill="auto"/>
          </w:tcPr>
          <w:p w:rsidR="00F3321F" w:rsidRPr="00D21D85" w:rsidRDefault="00F3321F" w:rsidP="00D854B4">
            <w:pPr>
              <w:pStyle w:val="BodyText"/>
              <w:rPr>
                <w:rFonts w:ascii="Tw Cen MT" w:eastAsia="MS Mincho" w:hAnsi="Tw Cen MT"/>
              </w:rPr>
            </w:pPr>
            <w:r w:rsidRPr="00D21D85">
              <w:rPr>
                <w:rFonts w:ascii="Tw Cen MT" w:eastAsia="MS Mincho" w:hAnsi="Tw Cen MT"/>
              </w:rPr>
              <w:t>1) JAVA</w:t>
            </w:r>
          </w:p>
          <w:p w:rsidR="00F3321F" w:rsidRPr="00D21D85" w:rsidRDefault="00F3321F" w:rsidP="00D854B4">
            <w:pPr>
              <w:pStyle w:val="BodyText"/>
              <w:rPr>
                <w:rFonts w:ascii="Tw Cen MT" w:eastAsia="MS Mincho" w:hAnsi="Tw Cen MT"/>
              </w:rPr>
            </w:pPr>
            <w:r w:rsidRPr="00D21D85">
              <w:rPr>
                <w:rFonts w:ascii="Tw Cen MT" w:eastAsia="MS Mincho" w:hAnsi="Tw Cen MT"/>
              </w:rPr>
              <w:t>2) WMB</w:t>
            </w:r>
          </w:p>
        </w:tc>
        <w:tc>
          <w:tcPr>
            <w:tcW w:w="2574"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a. The abstract layer introduces a tightly coupled point to point integration with OTM. The services used to implement the abstract layer need to reference COTS specific data on DB2 and Oracle DB for validation and aggregation. Business logic is also applied to manage the data sent to OTM and received from OTM.</w:t>
            </w:r>
            <w:r w:rsidR="00082A8B" w:rsidRPr="00D21D85">
              <w:rPr>
                <w:rFonts w:ascii="Tw Cen MT" w:eastAsia="MS Mincho" w:hAnsi="Tw Cen MT"/>
              </w:rPr>
              <w:t xml:space="preserve"> ESB Reference Architectures  recommends NOT having business logic, state management and database persistence in the WMB/ESB.</w:t>
            </w:r>
          </w:p>
        </w:tc>
      </w:tr>
    </w:tbl>
    <w:p w:rsidR="001D3F54" w:rsidRPr="00BD7CBD" w:rsidRDefault="001D3F54" w:rsidP="001D3F54">
      <w:pPr>
        <w:pStyle w:val="BodyText"/>
        <w:rPr>
          <w:rFonts w:ascii="Tw Cen MT" w:eastAsia="MS Mincho" w:hAnsi="Tw Cen MT"/>
          <w:b/>
        </w:rPr>
      </w:pPr>
      <w:r>
        <w:rPr>
          <w:rFonts w:ascii="Tw Cen MT" w:eastAsia="MS Mincho" w:hAnsi="Tw Cen MT"/>
          <w:szCs w:val="24"/>
          <w:lang w:eastAsia="ja-JP"/>
        </w:rPr>
        <w:br w:type="page"/>
      </w:r>
      <w:r w:rsidRPr="00BD7CBD">
        <w:rPr>
          <w:rFonts w:ascii="Tw Cen MT" w:eastAsia="MS Mincho" w:hAnsi="Tw Cen MT"/>
          <w:b/>
        </w:rPr>
        <w:lastRenderedPageBreak/>
        <w:t>Decision Rationale</w:t>
      </w:r>
      <w:r>
        <w:rPr>
          <w:rFonts w:ascii="Tw Cen MT" w:eastAsia="MS Mincho" w:hAnsi="Tw Cen MT"/>
          <w:b/>
        </w:rPr>
        <w:t xml:space="preserve"> continued</w:t>
      </w:r>
    </w:p>
    <w:p w:rsidR="001D3F54" w:rsidRDefault="001D3F54"/>
    <w:tbl>
      <w:tblPr>
        <w:tblW w:w="0" w:type="auto"/>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18"/>
        <w:gridCol w:w="2574"/>
        <w:gridCol w:w="2574"/>
        <w:gridCol w:w="2574"/>
      </w:tblGrid>
      <w:tr w:rsidR="00F3321F" w:rsidRPr="00BD7CBD" w:rsidTr="00D21D85">
        <w:tc>
          <w:tcPr>
            <w:tcW w:w="1718"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3</w:t>
            </w:r>
          </w:p>
        </w:tc>
        <w:tc>
          <w:tcPr>
            <w:tcW w:w="2574"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WAS</w:t>
            </w:r>
          </w:p>
        </w:tc>
        <w:tc>
          <w:tcPr>
            <w:tcW w:w="2574" w:type="dxa"/>
            <w:shd w:val="clear" w:color="auto" w:fill="auto"/>
          </w:tcPr>
          <w:p w:rsidR="00F3321F" w:rsidRPr="00D21D85" w:rsidRDefault="00F3321F" w:rsidP="00D854B4">
            <w:pPr>
              <w:pStyle w:val="BodyText"/>
              <w:rPr>
                <w:rFonts w:ascii="Tw Cen MT" w:eastAsia="MS Mincho" w:hAnsi="Tw Cen MT"/>
              </w:rPr>
            </w:pPr>
            <w:r w:rsidRPr="00D21D85">
              <w:rPr>
                <w:rFonts w:ascii="Tw Cen MT" w:eastAsia="MS Mincho" w:hAnsi="Tw Cen MT"/>
              </w:rPr>
              <w:t>1) WAS</w:t>
            </w:r>
          </w:p>
          <w:p w:rsidR="00F3321F" w:rsidRPr="00D21D85" w:rsidRDefault="00F3321F" w:rsidP="00D854B4">
            <w:pPr>
              <w:pStyle w:val="BodyText"/>
              <w:rPr>
                <w:rFonts w:ascii="Tw Cen MT" w:eastAsia="MS Mincho" w:hAnsi="Tw Cen MT"/>
              </w:rPr>
            </w:pPr>
            <w:r w:rsidRPr="00D21D85">
              <w:rPr>
                <w:rFonts w:ascii="Tw Cen MT" w:eastAsia="MS Mincho" w:hAnsi="Tw Cen MT"/>
              </w:rPr>
              <w:t>2) WLS</w:t>
            </w:r>
          </w:p>
        </w:tc>
        <w:tc>
          <w:tcPr>
            <w:tcW w:w="2574" w:type="dxa"/>
            <w:shd w:val="clear" w:color="auto" w:fill="auto"/>
          </w:tcPr>
          <w:p w:rsidR="00F3321F" w:rsidRPr="00D21D85" w:rsidRDefault="00F3321F" w:rsidP="00D21D85">
            <w:pPr>
              <w:pStyle w:val="BodyText"/>
              <w:ind w:left="0"/>
              <w:rPr>
                <w:rFonts w:ascii="Tw Cen MT" w:eastAsia="MS Mincho" w:hAnsi="Tw Cen MT"/>
              </w:rPr>
            </w:pPr>
            <w:r w:rsidRPr="00D21D85">
              <w:rPr>
                <w:rFonts w:ascii="Tw Cen MT" w:eastAsia="MS Mincho" w:hAnsi="Tw Cen MT"/>
              </w:rPr>
              <w:t>a. The OTM integration services and the TTMS framework will be implemented as two basic services. A service to format and send data to OTM and a service to format and publish data out of OTM. There should be little or no growth in the functionality unless the COTS package itself is changed extensively. The TMS D&amp;E infrastructure team (UNIX and Mainframe) agreed to deploy the services on the existing WAS z/OS servers rather than introducing additional distributed hardware to support this limited application. (i.e. Additional Weblogic servers would need to be procured.)</w:t>
            </w:r>
          </w:p>
        </w:tc>
      </w:tr>
    </w:tbl>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 </w:t>
      </w:r>
    </w:p>
    <w:p w:rsidR="00F3321F" w:rsidRPr="00BD7CBD" w:rsidRDefault="00F3321F" w:rsidP="00F3321F">
      <w:pPr>
        <w:pStyle w:val="BodyText"/>
        <w:rPr>
          <w:rFonts w:ascii="Tw Cen MT" w:eastAsia="MS Mincho" w:hAnsi="Tw Cen MT"/>
        </w:rPr>
      </w:pPr>
      <w:r w:rsidRPr="00BD7CBD">
        <w:rPr>
          <w:rFonts w:ascii="Tw Cen MT" w:eastAsia="MS Mincho" w:hAnsi="Tw Cen MT"/>
        </w:rPr>
        <w:br w:type="page"/>
      </w:r>
    </w:p>
    <w:p w:rsidR="00F3321F" w:rsidRPr="00BD7CBD" w:rsidRDefault="00F3321F" w:rsidP="00F3321F">
      <w:pPr>
        <w:pStyle w:val="Heading3"/>
        <w:tabs>
          <w:tab w:val="clear" w:pos="374"/>
          <w:tab w:val="num" w:pos="720"/>
        </w:tabs>
        <w:ind w:left="720"/>
        <w:rPr>
          <w:rFonts w:ascii="Tw Cen MT" w:hAnsi="Tw Cen MT"/>
          <w:lang w:eastAsia="en-US"/>
        </w:rPr>
      </w:pPr>
      <w:bookmarkStart w:id="192" w:name="_Toc176747352"/>
      <w:bookmarkStart w:id="193" w:name="_Toc414635426"/>
      <w:r w:rsidRPr="00BD7CBD">
        <w:rPr>
          <w:rFonts w:ascii="Tw Cen MT" w:hAnsi="Tw Cen MT"/>
          <w:lang w:eastAsia="en-US"/>
        </w:rPr>
        <w:lastRenderedPageBreak/>
        <w:t>TTMS/OTM Abstract Layer Framework</w:t>
      </w:r>
      <w:bookmarkEnd w:id="192"/>
      <w:bookmarkEnd w:id="193"/>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The TTMS/OTM Abstract Layer was designed and tested on WAS z/OS. The following pages give a more detailed overview of the framework. </w:t>
      </w:r>
    </w:p>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eastAsia="MS Mincho" w:hAnsi="Tw Cen MT"/>
          <w:b/>
          <w:bCs/>
        </w:rPr>
      </w:pPr>
      <w:r w:rsidRPr="00BD7CBD">
        <w:rPr>
          <w:rFonts w:ascii="Tw Cen MT" w:eastAsia="MS Mincho" w:hAnsi="Tw Cen MT"/>
          <w:b/>
          <w:bCs/>
        </w:rPr>
        <w:t>Overview</w:t>
      </w:r>
    </w:p>
    <w:p w:rsidR="00F3321F" w:rsidRPr="00BD7CBD" w:rsidRDefault="00F3321F" w:rsidP="00F3321F">
      <w:pPr>
        <w:pStyle w:val="BodyText"/>
        <w:rPr>
          <w:rFonts w:ascii="Tw Cen MT" w:eastAsia="MS Mincho" w:hAnsi="Tw Cen MT"/>
          <w:bCs/>
        </w:rPr>
      </w:pPr>
      <w:r w:rsidRPr="00BD7CBD">
        <w:rPr>
          <w:rFonts w:ascii="Tw Cen MT" w:eastAsia="MS Mincho" w:hAnsi="Tw Cen MT"/>
          <w:bCs/>
        </w:rPr>
        <w:t xml:space="preserve">The OTM Invocation for FPR gathers information about a URN and submits it to the OTM. The diagram below illustrates a high-level view of the components involved. </w:t>
      </w:r>
    </w:p>
    <w:p w:rsidR="00F3321F" w:rsidRPr="00BD7CBD" w:rsidRDefault="00F3321F" w:rsidP="00F3321F">
      <w:pPr>
        <w:pStyle w:val="BodyText"/>
        <w:rPr>
          <w:rFonts w:ascii="Tw Cen MT" w:eastAsia="MS Mincho" w:hAnsi="Tw Cen MT"/>
          <w:b/>
          <w:bCs/>
        </w:rPr>
      </w:pPr>
    </w:p>
    <w:p w:rsidR="00F3321F" w:rsidRPr="00C56D5F" w:rsidRDefault="00782522" w:rsidP="00F3321F">
      <w:pPr>
        <w:pStyle w:val="BodyText"/>
        <w:rPr>
          <w:rFonts w:ascii="Tw Cen MT" w:eastAsia="MS Mincho" w:hAnsi="Tw Cen MT"/>
          <w:b/>
          <w:bCs/>
        </w:rPr>
      </w:pPr>
      <w:r w:rsidRPr="00C56D5F">
        <w:rPr>
          <w:noProof/>
        </w:rPr>
        <w:drawing>
          <wp:inline distT="0" distB="0" distL="0" distR="0">
            <wp:extent cx="5272405" cy="371602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405" cy="3716020"/>
                    </a:xfrm>
                    <a:prstGeom prst="rect">
                      <a:avLst/>
                    </a:prstGeom>
                    <a:noFill/>
                    <a:ln>
                      <a:noFill/>
                    </a:ln>
                  </pic:spPr>
                </pic:pic>
              </a:graphicData>
            </a:graphic>
          </wp:inline>
        </w:drawing>
      </w:r>
    </w:p>
    <w:p w:rsidR="00F3321F" w:rsidRPr="00BD7CBD" w:rsidRDefault="00F3321F" w:rsidP="00F3321F">
      <w:pPr>
        <w:pStyle w:val="BodyText"/>
        <w:rPr>
          <w:rFonts w:ascii="Tw Cen MT" w:eastAsia="MS Mincho" w:hAnsi="Tw Cen MT"/>
          <w:b/>
          <w:bCs/>
        </w:rPr>
      </w:pPr>
    </w:p>
    <w:p w:rsidR="00F3321F" w:rsidRPr="00BD7CBD" w:rsidRDefault="00F3321F" w:rsidP="00F3321F">
      <w:pPr>
        <w:pStyle w:val="BodyText"/>
        <w:rPr>
          <w:rFonts w:ascii="Tw Cen MT" w:eastAsia="MS Mincho" w:hAnsi="Tw Cen MT"/>
          <w:bCs/>
        </w:rPr>
      </w:pPr>
      <w:r w:rsidRPr="00BD7CBD">
        <w:rPr>
          <w:rFonts w:ascii="Tw Cen MT" w:eastAsia="MS Mincho" w:hAnsi="Tw Cen MT"/>
          <w:bCs/>
        </w:rPr>
        <w:t xml:space="preserve">The execution flow proceeds as follows. The step numbers correspond to the numbers in the diagram. </w:t>
      </w:r>
    </w:p>
    <w:p w:rsidR="00F3321F" w:rsidRPr="00BD7CBD" w:rsidRDefault="00F3321F" w:rsidP="00F3321F">
      <w:pPr>
        <w:pStyle w:val="BodyText"/>
        <w:rPr>
          <w:rFonts w:ascii="Tw Cen MT" w:eastAsia="MS Mincho" w:hAnsi="Tw Cen MT"/>
          <w:bCs/>
        </w:rPr>
      </w:pPr>
      <w:r w:rsidRPr="00BD7CBD">
        <w:rPr>
          <w:rFonts w:ascii="Tw Cen MT" w:eastAsia="MS Mincho" w:hAnsi="Tw Cen MT"/>
          <w:bCs/>
        </w:rPr>
        <w:lastRenderedPageBreak/>
        <w:t xml:space="preserve">1. The ESB forwards an FPR OTM request to a designated WebSphere MQ queue on z/OS. </w:t>
      </w:r>
    </w:p>
    <w:p w:rsidR="00F3321F" w:rsidRPr="00BD7CBD" w:rsidRDefault="00F3321F" w:rsidP="00F3321F">
      <w:pPr>
        <w:pStyle w:val="BodyText"/>
        <w:ind w:left="935" w:hanging="215"/>
        <w:rPr>
          <w:rFonts w:ascii="Tw Cen MT" w:eastAsia="MS Mincho" w:hAnsi="Tw Cen MT"/>
          <w:bCs/>
        </w:rPr>
      </w:pPr>
      <w:r w:rsidRPr="00BD7CBD">
        <w:rPr>
          <w:rFonts w:ascii="Tw Cen MT" w:eastAsia="MS Mincho" w:hAnsi="Tw Cen MT"/>
          <w:bCs/>
        </w:rPr>
        <w:t xml:space="preserve">2. The presence of the message on the queue triggers the execution of a MDB which handles the interpretation of the input message. The MDB delegates to a SLSB which obtains configuration information from JNDI and provides for concurrency and transaction management. </w:t>
      </w:r>
    </w:p>
    <w:p w:rsidR="00F3321F" w:rsidRPr="00BD7CBD" w:rsidRDefault="00F3321F" w:rsidP="00F3321F">
      <w:pPr>
        <w:pStyle w:val="BodyText"/>
        <w:ind w:left="935" w:hanging="215"/>
        <w:rPr>
          <w:rFonts w:ascii="Tw Cen MT" w:eastAsia="MS Mincho" w:hAnsi="Tw Cen MT"/>
          <w:bCs/>
        </w:rPr>
      </w:pPr>
      <w:r w:rsidRPr="00BD7CBD">
        <w:rPr>
          <w:rFonts w:ascii="Tw Cen MT" w:eastAsia="MS Mincho" w:hAnsi="Tw Cen MT"/>
          <w:bCs/>
        </w:rPr>
        <w:t xml:space="preserve">3. The </w:t>
      </w:r>
      <w:r w:rsidRPr="00BD7CBD">
        <w:rPr>
          <w:rStyle w:val="HTMLCode"/>
          <w:rFonts w:ascii="Tw Cen MT" w:hAnsi="Tw Cen MT"/>
          <w:bCs/>
        </w:rPr>
        <w:t>VEHCNTL.TCOSMOS</w:t>
      </w:r>
      <w:r w:rsidRPr="00BD7CBD">
        <w:rPr>
          <w:rFonts w:ascii="Tw Cen MT" w:eastAsia="MS Mincho" w:hAnsi="Tw Cen MT"/>
          <w:bCs/>
        </w:rPr>
        <w:t xml:space="preserve"> table is queried for information pertinent to the OTM invocation. The query result is transformed to the OTM XML schema. </w:t>
      </w:r>
    </w:p>
    <w:p w:rsidR="00F3321F" w:rsidRPr="00BD7CBD" w:rsidRDefault="00F3321F" w:rsidP="00F3321F">
      <w:pPr>
        <w:pStyle w:val="BodyText"/>
        <w:rPr>
          <w:rFonts w:ascii="Tw Cen MT" w:eastAsia="MS Mincho" w:hAnsi="Tw Cen MT"/>
          <w:bCs/>
        </w:rPr>
      </w:pPr>
      <w:r w:rsidRPr="00BD7CBD">
        <w:rPr>
          <w:rFonts w:ascii="Tw Cen MT" w:eastAsia="MS Mincho" w:hAnsi="Tw Cen MT"/>
          <w:bCs/>
        </w:rPr>
        <w:t xml:space="preserve">4. OTM is invoked via HTTP POST with the XML. </w:t>
      </w:r>
    </w:p>
    <w:p w:rsidR="00F3321F" w:rsidRPr="00BD7CBD" w:rsidRDefault="00F3321F" w:rsidP="00F3321F">
      <w:pPr>
        <w:pStyle w:val="BodyText"/>
        <w:rPr>
          <w:rFonts w:ascii="Tw Cen MT" w:eastAsia="MS Mincho" w:hAnsi="Tw Cen MT"/>
          <w:b/>
          <w:bCs/>
        </w:rPr>
      </w:pPr>
      <w:bookmarkStart w:id="194" w:name="code"/>
      <w:r w:rsidRPr="00BD7CBD">
        <w:rPr>
          <w:rFonts w:ascii="Tw Cen MT" w:eastAsia="MS Mincho" w:hAnsi="Tw Cen MT"/>
          <w:b/>
          <w:bCs/>
        </w:rPr>
        <w:br w:type="page"/>
      </w:r>
    </w:p>
    <w:p w:rsidR="00F3321F" w:rsidRPr="00BD7CBD" w:rsidRDefault="00F3321F" w:rsidP="00F3321F">
      <w:pPr>
        <w:pStyle w:val="BodyText"/>
        <w:rPr>
          <w:rFonts w:ascii="Tw Cen MT" w:eastAsia="MS Mincho" w:hAnsi="Tw Cen MT"/>
          <w:b/>
          <w:bCs/>
        </w:rPr>
      </w:pPr>
      <w:r w:rsidRPr="00BD7CBD">
        <w:rPr>
          <w:rFonts w:ascii="Tw Cen MT" w:eastAsia="MS Mincho" w:hAnsi="Tw Cen MT"/>
          <w:b/>
          <w:bCs/>
        </w:rPr>
        <w:lastRenderedPageBreak/>
        <w:t>Code</w:t>
      </w:r>
      <w:bookmarkEnd w:id="194"/>
    </w:p>
    <w:p w:rsidR="00F3321F" w:rsidRPr="00BD7CBD" w:rsidRDefault="00F3321F" w:rsidP="00F3321F">
      <w:pPr>
        <w:pStyle w:val="BodyText"/>
        <w:rPr>
          <w:rFonts w:ascii="Tw Cen MT" w:eastAsia="MS Mincho" w:hAnsi="Tw Cen MT"/>
          <w:bCs/>
        </w:rPr>
      </w:pPr>
      <w:r w:rsidRPr="00BD7CBD">
        <w:rPr>
          <w:rFonts w:ascii="Tw Cen MT" w:eastAsia="MS Mincho" w:hAnsi="Tw Cen MT"/>
          <w:bCs/>
        </w:rPr>
        <w:t xml:space="preserve">The following diagram illustrates the component organization within the application. </w:t>
      </w:r>
    </w:p>
    <w:p w:rsidR="00F3321F" w:rsidRPr="00BD7CBD" w:rsidRDefault="00F3321F" w:rsidP="00F3321F">
      <w:pPr>
        <w:pStyle w:val="BodyText"/>
        <w:rPr>
          <w:rFonts w:ascii="Tw Cen MT" w:eastAsia="MS Mincho" w:hAnsi="Tw Cen MT"/>
          <w:b/>
          <w:bCs/>
        </w:rPr>
      </w:pPr>
    </w:p>
    <w:p w:rsidR="00F3321F" w:rsidRPr="00C56D5F" w:rsidRDefault="00782522" w:rsidP="00F3321F">
      <w:pPr>
        <w:pStyle w:val="BodyText"/>
        <w:rPr>
          <w:rFonts w:ascii="Tw Cen MT" w:eastAsia="MS Mincho" w:hAnsi="Tw Cen MT"/>
          <w:b/>
          <w:bCs/>
        </w:rPr>
      </w:pPr>
      <w:r w:rsidRPr="00C56D5F">
        <w:rPr>
          <w:noProof/>
        </w:rPr>
        <w:drawing>
          <wp:inline distT="0" distB="0" distL="0" distR="0">
            <wp:extent cx="5836285" cy="4824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6285" cy="4824730"/>
                    </a:xfrm>
                    <a:prstGeom prst="rect">
                      <a:avLst/>
                    </a:prstGeom>
                    <a:noFill/>
                    <a:ln>
                      <a:noFill/>
                    </a:ln>
                  </pic:spPr>
                </pic:pic>
              </a:graphicData>
            </a:graphic>
          </wp:inline>
        </w:drawing>
      </w:r>
    </w:p>
    <w:p w:rsidR="00F3321F" w:rsidRPr="00BD7CBD" w:rsidRDefault="00F3321F" w:rsidP="00F3321F">
      <w:pPr>
        <w:pStyle w:val="BodyText"/>
        <w:rPr>
          <w:rFonts w:ascii="Tw Cen MT" w:eastAsia="MS Mincho" w:hAnsi="Tw Cen MT"/>
          <w:bCs/>
        </w:rPr>
      </w:pPr>
      <w:r w:rsidRPr="00BD7CBD">
        <w:rPr>
          <w:rFonts w:ascii="Tw Cen MT" w:eastAsia="MS Mincho" w:hAnsi="Tw Cen MT"/>
          <w:bCs/>
        </w:rPr>
        <w:t xml:space="preserve">The Javadoc elaborates on this diagram, the code and </w:t>
      </w:r>
      <w:r w:rsidR="00E003C1" w:rsidRPr="00BD7CBD">
        <w:rPr>
          <w:rFonts w:ascii="Tw Cen MT" w:eastAsia="MS Mincho" w:hAnsi="Tw Cen MT"/>
          <w:bCs/>
        </w:rPr>
        <w:t>it’s</w:t>
      </w:r>
      <w:r w:rsidRPr="00BD7CBD">
        <w:rPr>
          <w:rFonts w:ascii="Tw Cen MT" w:eastAsia="MS Mincho" w:hAnsi="Tw Cen MT"/>
          <w:bCs/>
        </w:rPr>
        <w:t xml:space="preserve"> API. A snapshot of the maintenance guide is available in PDF format. </w:t>
      </w:r>
    </w:p>
    <w:p w:rsidR="00F3321F" w:rsidRPr="00BD7CBD" w:rsidRDefault="00F3321F" w:rsidP="00F3321F">
      <w:pPr>
        <w:pStyle w:val="BodyText"/>
        <w:rPr>
          <w:rFonts w:ascii="Tw Cen MT" w:eastAsia="MS Mincho" w:hAnsi="Tw Cen MT"/>
          <w:b/>
          <w:bCs/>
        </w:rPr>
      </w:pPr>
      <w:r w:rsidRPr="00BD7CBD">
        <w:rPr>
          <w:rFonts w:ascii="Tw Cen MT" w:eastAsia="MS Mincho" w:hAnsi="Tw Cen MT"/>
          <w:b/>
          <w:bCs/>
        </w:rPr>
        <w:lastRenderedPageBreak/>
        <w:br w:type="page"/>
      </w:r>
    </w:p>
    <w:p w:rsidR="00F3321F" w:rsidRPr="00BD7CBD" w:rsidRDefault="00F3321F" w:rsidP="00F3321F">
      <w:pPr>
        <w:pStyle w:val="BodyText"/>
        <w:rPr>
          <w:rFonts w:ascii="Tw Cen MT" w:eastAsia="MS Mincho" w:hAnsi="Tw Cen MT" w:cs="Arial"/>
          <w:b/>
          <w:bCs/>
          <w:sz w:val="22"/>
          <w:szCs w:val="22"/>
        </w:rPr>
      </w:pPr>
      <w:bookmarkStart w:id="195" w:name="jndi"/>
      <w:r w:rsidRPr="00BD7CBD">
        <w:rPr>
          <w:rFonts w:ascii="Tw Cen MT" w:eastAsia="MS Mincho" w:hAnsi="Tw Cen MT" w:cs="Arial"/>
          <w:b/>
          <w:bCs/>
          <w:sz w:val="22"/>
          <w:szCs w:val="22"/>
        </w:rPr>
        <w:lastRenderedPageBreak/>
        <w:t>JNDI</w:t>
      </w:r>
      <w:bookmarkEnd w:id="195"/>
    </w:p>
    <w:p w:rsidR="00F3321F" w:rsidRPr="00BD7CBD" w:rsidRDefault="00F3321F" w:rsidP="00F3321F">
      <w:pPr>
        <w:pStyle w:val="BodyText"/>
        <w:rPr>
          <w:rFonts w:ascii="Tw Cen MT" w:eastAsia="MS Mincho" w:hAnsi="Tw Cen MT"/>
          <w:bCs/>
        </w:rPr>
      </w:pPr>
      <w:r w:rsidRPr="00BD7CBD">
        <w:rPr>
          <w:rFonts w:ascii="Tw Cen MT" w:eastAsia="MS Mincho" w:hAnsi="Tw Cen MT"/>
          <w:bCs/>
        </w:rPr>
        <w:t xml:space="preserve">Here is the current JNDI tree structure in use by FPR. </w:t>
      </w:r>
    </w:p>
    <w:p w:rsidR="00F3321F" w:rsidRPr="00BD7CBD" w:rsidRDefault="00F3321F" w:rsidP="00F3321F">
      <w:pPr>
        <w:pStyle w:val="BodyText"/>
        <w:rPr>
          <w:rFonts w:ascii="Tw Cen MT" w:eastAsia="MS Mincho" w:hAnsi="Tw Cen MT"/>
          <w:b/>
          <w:bCs/>
        </w:rPr>
      </w:pPr>
    </w:p>
    <w:p w:rsidR="00F3321F" w:rsidRPr="00C56D5F" w:rsidRDefault="00782522" w:rsidP="00F3321F">
      <w:pPr>
        <w:pStyle w:val="BodyText"/>
        <w:rPr>
          <w:rFonts w:ascii="Tw Cen MT" w:eastAsia="MS Mincho" w:hAnsi="Tw Cen MT"/>
          <w:b/>
          <w:bCs/>
        </w:rPr>
      </w:pPr>
      <w:r w:rsidRPr="00C56D5F">
        <w:rPr>
          <w:noProof/>
        </w:rPr>
        <w:drawing>
          <wp:inline distT="0" distB="0" distL="0" distR="0">
            <wp:extent cx="4669155" cy="43383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9155" cy="4338320"/>
                    </a:xfrm>
                    <a:prstGeom prst="rect">
                      <a:avLst/>
                    </a:prstGeom>
                    <a:noFill/>
                    <a:ln>
                      <a:noFill/>
                    </a:ln>
                  </pic:spPr>
                </pic:pic>
              </a:graphicData>
            </a:graphic>
          </wp:inline>
        </w:drawing>
      </w:r>
    </w:p>
    <w:p w:rsidR="00F3321F" w:rsidRPr="00BD7CBD" w:rsidRDefault="00F3321F" w:rsidP="00F3321F">
      <w:pPr>
        <w:pStyle w:val="BodyText"/>
        <w:rPr>
          <w:rFonts w:ascii="Tw Cen MT" w:hAnsi="Tw Cen MT"/>
        </w:rPr>
      </w:pPr>
      <w:bookmarkStart w:id="196" w:name="mqworkstation"/>
      <w:r w:rsidRPr="00BD7CBD">
        <w:rPr>
          <w:rFonts w:ascii="Tw Cen MT" w:eastAsia="MS Mincho" w:hAnsi="Tw Cen MT"/>
          <w:b/>
          <w:bCs/>
        </w:rPr>
        <w:br w:type="page"/>
      </w:r>
    </w:p>
    <w:p w:rsidR="00F3321F" w:rsidRPr="00BD7CBD" w:rsidRDefault="00F3321F" w:rsidP="00F3321F">
      <w:pPr>
        <w:pStyle w:val="CharChar1CharCharCharCharCharCharCharCharCharCharCharCharCharCharCharChar"/>
        <w:ind w:left="720"/>
        <w:rPr>
          <w:rFonts w:ascii="Tw Cen MT" w:hAnsi="Tw Cen MT"/>
          <w:b/>
        </w:rPr>
      </w:pPr>
      <w:r w:rsidRPr="00BD7CBD">
        <w:rPr>
          <w:rFonts w:ascii="Tw Cen MT" w:hAnsi="Tw Cen MT"/>
          <w:b/>
        </w:rPr>
        <w:lastRenderedPageBreak/>
        <w:t>WebSphere MQ</w:t>
      </w:r>
      <w:bookmarkEnd w:id="196"/>
      <w:r w:rsidRPr="00BD7CBD">
        <w:rPr>
          <w:rFonts w:ascii="Tw Cen MT" w:hAnsi="Tw Cen MT"/>
          <w:b/>
        </w:rPr>
        <w:t xml:space="preserve"> on Distributed Platforms</w:t>
      </w:r>
    </w:p>
    <w:p w:rsidR="00F3321F" w:rsidRPr="00BD7CBD" w:rsidRDefault="00F3321F" w:rsidP="00F3321F">
      <w:pPr>
        <w:ind w:left="720"/>
      </w:pPr>
      <w:r w:rsidRPr="00BD7CBD">
        <w:t xml:space="preserve">A slightly different SI bus topology is required for test environments that work only with MQ on distributed platforms. (i.e. not the mainframe) Distributed MQ queue managers can not be made bus members of the SIB. Instead, they have to be configured as a foreign bus and connected via an MQ Link. A local SIB queue is created for the input message and is configured as a remote queue on the Websphere MQ side. The flow for this topology is illustrated below. </w:t>
      </w:r>
    </w:p>
    <w:p w:rsidR="00F3321F" w:rsidRPr="00BD7CBD" w:rsidRDefault="00F3321F" w:rsidP="00F3321F">
      <w:pPr>
        <w:ind w:left="720"/>
      </w:pPr>
    </w:p>
    <w:p w:rsidR="00F3321F" w:rsidRPr="00BD7CBD" w:rsidRDefault="00F3321F" w:rsidP="00F3321F">
      <w:pPr>
        <w:ind w:left="720"/>
      </w:pPr>
    </w:p>
    <w:p w:rsidR="00F3321F" w:rsidRPr="00C56D5F" w:rsidRDefault="00782522" w:rsidP="00F3321F">
      <w:pPr>
        <w:ind w:left="720"/>
        <w:jc w:val="center"/>
      </w:pPr>
      <w:r w:rsidRPr="00C56D5F">
        <w:rPr>
          <w:noProof/>
          <w:lang w:eastAsia="en-US"/>
        </w:rPr>
        <w:drawing>
          <wp:inline distT="0" distB="0" distL="0" distR="0">
            <wp:extent cx="5797550" cy="3735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7550" cy="3735705"/>
                    </a:xfrm>
                    <a:prstGeom prst="rect">
                      <a:avLst/>
                    </a:prstGeom>
                    <a:noFill/>
                    <a:ln>
                      <a:noFill/>
                    </a:ln>
                  </pic:spPr>
                </pic:pic>
              </a:graphicData>
            </a:graphic>
          </wp:inline>
        </w:drawing>
      </w:r>
    </w:p>
    <w:p w:rsidR="00F3321F" w:rsidRPr="00BD7CBD" w:rsidRDefault="00F3321F" w:rsidP="007C403F">
      <w:pPr>
        <w:numPr>
          <w:ilvl w:val="0"/>
          <w:numId w:val="21"/>
        </w:numPr>
        <w:tabs>
          <w:tab w:val="clear" w:pos="720"/>
          <w:tab w:val="num" w:pos="1440"/>
        </w:tabs>
        <w:spacing w:before="100" w:beforeAutospacing="1" w:after="100" w:afterAutospacing="1"/>
        <w:ind w:left="1440"/>
      </w:pPr>
      <w:r w:rsidRPr="00BD7CBD">
        <w:t xml:space="preserve">The ESB forwards an FPR OTM request to a designated WebSphere MQ queue. </w:t>
      </w:r>
    </w:p>
    <w:p w:rsidR="00F3321F" w:rsidRPr="00BD7CBD" w:rsidRDefault="00F3321F" w:rsidP="007C403F">
      <w:pPr>
        <w:numPr>
          <w:ilvl w:val="0"/>
          <w:numId w:val="21"/>
        </w:numPr>
        <w:tabs>
          <w:tab w:val="clear" w:pos="720"/>
          <w:tab w:val="num" w:pos="1440"/>
        </w:tabs>
        <w:spacing w:before="100" w:beforeAutospacing="1" w:after="100" w:afterAutospacing="1"/>
        <w:ind w:left="1440"/>
      </w:pPr>
      <w:r w:rsidRPr="00BD7CBD">
        <w:t xml:space="preserve">The MQ Link between the QM forwards the message via the remote queue definition to the WAS queue via its SIB. </w:t>
      </w:r>
    </w:p>
    <w:p w:rsidR="00F3321F" w:rsidRPr="00BD7CBD" w:rsidRDefault="00F3321F" w:rsidP="007C403F">
      <w:pPr>
        <w:numPr>
          <w:ilvl w:val="0"/>
          <w:numId w:val="21"/>
        </w:numPr>
        <w:tabs>
          <w:tab w:val="clear" w:pos="720"/>
          <w:tab w:val="num" w:pos="1440"/>
        </w:tabs>
        <w:spacing w:before="100" w:beforeAutospacing="1" w:after="100" w:afterAutospacing="1"/>
        <w:ind w:left="1440"/>
      </w:pPr>
      <w:r w:rsidRPr="00BD7CBD">
        <w:t xml:space="preserve">The presence of a message on the WAS queue triggers the execution of a MDB which handles the interpretation of the input message. The MDB delegates to a SLSB which obtains configuration information from JNDI and provides for concurrency and transaction management. </w:t>
      </w:r>
    </w:p>
    <w:p w:rsidR="00F3321F" w:rsidRPr="00BD7CBD" w:rsidRDefault="00F3321F" w:rsidP="007C403F">
      <w:pPr>
        <w:numPr>
          <w:ilvl w:val="0"/>
          <w:numId w:val="21"/>
        </w:numPr>
        <w:tabs>
          <w:tab w:val="clear" w:pos="720"/>
          <w:tab w:val="num" w:pos="1440"/>
        </w:tabs>
        <w:spacing w:before="100" w:beforeAutospacing="1" w:after="100" w:afterAutospacing="1"/>
        <w:ind w:left="1440"/>
      </w:pPr>
      <w:r w:rsidRPr="00BD7CBD">
        <w:lastRenderedPageBreak/>
        <w:t xml:space="preserve">The </w:t>
      </w:r>
      <w:r w:rsidRPr="00BD7CBD">
        <w:rPr>
          <w:rStyle w:val="HTMLCode"/>
          <w:rFonts w:ascii="Tw Cen MT" w:hAnsi="Tw Cen MT"/>
        </w:rPr>
        <w:t>VEHCNTL.TCOSMOS</w:t>
      </w:r>
      <w:r w:rsidRPr="00BD7CBD">
        <w:t xml:space="preserve"> table is queried for information pertinent to the OTM invocation. The query result is transformed to the OTM XML schema. </w:t>
      </w:r>
    </w:p>
    <w:p w:rsidR="00F3321F" w:rsidRPr="00BD7CBD" w:rsidRDefault="00F3321F" w:rsidP="007C403F">
      <w:pPr>
        <w:numPr>
          <w:ilvl w:val="0"/>
          <w:numId w:val="21"/>
        </w:numPr>
        <w:tabs>
          <w:tab w:val="clear" w:pos="720"/>
          <w:tab w:val="num" w:pos="1440"/>
        </w:tabs>
        <w:spacing w:before="100" w:beforeAutospacing="1" w:after="100" w:afterAutospacing="1"/>
        <w:ind w:left="1440"/>
      </w:pPr>
      <w:r w:rsidRPr="00BD7CBD">
        <w:t xml:space="preserve">The OTM is invoked via HTTP POST with the XML. </w:t>
      </w:r>
    </w:p>
    <w:p w:rsidR="00F3321F" w:rsidRPr="00BD7CBD" w:rsidRDefault="00F3321F" w:rsidP="00F3321F">
      <w:pPr>
        <w:pStyle w:val="CharChar1CharCharCharCharCharCharCharCharCharCharCharCharCharCharCharChar"/>
        <w:ind w:left="720"/>
        <w:rPr>
          <w:rFonts w:ascii="Tw Cen MT" w:eastAsia="MS Mincho" w:hAnsi="Tw Cen MT"/>
          <w:b/>
        </w:rPr>
      </w:pPr>
      <w:r w:rsidRPr="00BD7CBD">
        <w:rPr>
          <w:rFonts w:ascii="Tw Cen MT" w:eastAsia="MS Mincho" w:hAnsi="Tw Cen MT"/>
        </w:rPr>
        <w:br w:type="page"/>
      </w:r>
    </w:p>
    <w:p w:rsidR="00F3321F" w:rsidRPr="00BD7CBD" w:rsidRDefault="00F3321F" w:rsidP="00F3321F">
      <w:pPr>
        <w:pStyle w:val="CharChar1CharCharCharCharCharCharCharCharCharCharCharCharCharCharCharChar"/>
        <w:ind w:left="720"/>
        <w:rPr>
          <w:rFonts w:ascii="Tw Cen MT" w:hAnsi="Tw Cen MT"/>
          <w:b/>
        </w:rPr>
      </w:pPr>
      <w:r w:rsidRPr="00BD7CBD">
        <w:rPr>
          <w:rFonts w:ascii="Tw Cen MT" w:hAnsi="Tw Cen MT"/>
          <w:b/>
        </w:rPr>
        <w:lastRenderedPageBreak/>
        <w:t>Sample</w:t>
      </w:r>
      <w:r w:rsidR="00292A02">
        <w:rPr>
          <w:rFonts w:ascii="Tw Cen MT" w:hAnsi="Tw Cen MT"/>
          <w:b/>
        </w:rPr>
        <w:t xml:space="preserve"> Interaction with </w:t>
      </w:r>
      <w:r w:rsidRPr="00BD7CBD">
        <w:rPr>
          <w:rFonts w:ascii="Tw Cen MT" w:hAnsi="Tw Cen MT"/>
          <w:b/>
        </w:rPr>
        <w:t>the TTMS Abstract Layer</w:t>
      </w:r>
    </w:p>
    <w:p w:rsidR="00F3321F" w:rsidRPr="00BD7CBD" w:rsidRDefault="00F3321F" w:rsidP="00F3321F">
      <w:pPr>
        <w:ind w:left="720"/>
      </w:pPr>
      <w:r w:rsidRPr="00BD7CBD">
        <w:t xml:space="preserve">The TTMS Abstract layer is shown in the orange TTMS rectangle in the following diagram. This sample shows how data can be fed to TTMS from multiple sources via MQ. </w:t>
      </w:r>
    </w:p>
    <w:p w:rsidR="00F3321F" w:rsidRPr="00BD7CBD" w:rsidRDefault="00F3321F" w:rsidP="00F3321F">
      <w:pPr>
        <w:ind w:left="720"/>
      </w:pPr>
    </w:p>
    <w:p w:rsidR="00F3321F" w:rsidRPr="00BD7CBD" w:rsidRDefault="00F3321F" w:rsidP="00F3321F">
      <w:pPr>
        <w:ind w:left="720"/>
      </w:pPr>
      <w:r w:rsidRPr="00BD7CBD">
        <w:t>This section is intended to be a sample scenario. The design may change.</w:t>
      </w:r>
    </w:p>
    <w:p w:rsidR="00F3321F" w:rsidRPr="00BD7CBD" w:rsidRDefault="00F3321F" w:rsidP="00F3321F">
      <w:pPr>
        <w:ind w:left="720"/>
      </w:pPr>
    </w:p>
    <w:p w:rsidR="00F3321F" w:rsidRDefault="00F3321F" w:rsidP="00F3321F">
      <w:pPr>
        <w:ind w:left="720"/>
      </w:pPr>
      <w:r w:rsidRPr="00BD7CBD">
        <w:t>TTMS will expose an interface that will allow providers to send advanced shipping orders and updates the orders via an MQ queue. The TTMS Abstraction layer will handle the COTS nuances.</w:t>
      </w:r>
    </w:p>
    <w:p w:rsidR="00292A02" w:rsidRPr="00BD7CBD" w:rsidRDefault="00292A02" w:rsidP="00F3321F">
      <w:pPr>
        <w:ind w:left="720"/>
      </w:pPr>
    </w:p>
    <w:p w:rsidR="00F3321F" w:rsidRPr="00BD7CBD" w:rsidRDefault="00F3321F" w:rsidP="00F3321F">
      <w:pPr>
        <w:ind w:left="720"/>
      </w:pPr>
    </w:p>
    <w:p w:rsidR="00F3321F" w:rsidRPr="00BD7CBD" w:rsidRDefault="00F3321F" w:rsidP="00F3321F">
      <w:pPr>
        <w:ind w:left="720"/>
      </w:pPr>
    </w:p>
    <w:p w:rsidR="00F3321F" w:rsidRPr="00C56D5F" w:rsidRDefault="00782522" w:rsidP="00F3321F">
      <w:pPr>
        <w:pStyle w:val="BodyText"/>
        <w:rPr>
          <w:rFonts w:ascii="Tw Cen MT" w:hAnsi="Tw Cen MT"/>
        </w:rPr>
      </w:pPr>
      <w:r w:rsidRPr="00C56D5F">
        <w:rPr>
          <w:noProof/>
        </w:rPr>
        <w:drawing>
          <wp:inline distT="0" distB="0" distL="0" distR="0">
            <wp:extent cx="6069965" cy="3540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69965" cy="3540760"/>
                    </a:xfrm>
                    <a:prstGeom prst="rect">
                      <a:avLst/>
                    </a:prstGeom>
                    <a:noFill/>
                    <a:ln>
                      <a:noFill/>
                    </a:ln>
                  </pic:spPr>
                </pic:pic>
              </a:graphicData>
            </a:graphic>
          </wp:inline>
        </w:drawing>
      </w:r>
    </w:p>
    <w:p w:rsidR="00F3321F" w:rsidRPr="00BD7CBD" w:rsidRDefault="00F3321F" w:rsidP="00F3321F">
      <w:pPr>
        <w:pStyle w:val="Heading2"/>
        <w:ind w:left="720"/>
        <w:rPr>
          <w:rFonts w:ascii="Tw Cen MT" w:hAnsi="Tw Cen MT"/>
        </w:rPr>
      </w:pPr>
      <w:r w:rsidRPr="00BD7CBD">
        <w:rPr>
          <w:rFonts w:ascii="Tw Cen MT" w:hAnsi="Tw Cen MT"/>
        </w:rPr>
        <w:t xml:space="preserve"> </w:t>
      </w:r>
    </w:p>
    <w:p w:rsidR="00F3321F" w:rsidRPr="00BD7CBD" w:rsidRDefault="00F3321F" w:rsidP="00F3321F">
      <w:pPr>
        <w:pStyle w:val="BodyText"/>
        <w:ind w:left="1440"/>
        <w:rPr>
          <w:rFonts w:ascii="Tw Cen MT" w:eastAsia="MS Mincho" w:hAnsi="Tw Cen MT"/>
        </w:rPr>
      </w:pPr>
      <w:r w:rsidRPr="00BD7CBD">
        <w:rPr>
          <w:rFonts w:ascii="Tw Cen MT" w:eastAsia="MS Mincho" w:hAnsi="Tw Cen MT"/>
        </w:rPr>
        <w:br w:type="page"/>
      </w:r>
    </w:p>
    <w:p w:rsidR="00F3321F" w:rsidRPr="00BD7CBD" w:rsidRDefault="00F3321F" w:rsidP="00F3321F">
      <w:pPr>
        <w:pStyle w:val="Heading3"/>
        <w:tabs>
          <w:tab w:val="clear" w:pos="374"/>
          <w:tab w:val="num" w:pos="720"/>
        </w:tabs>
        <w:ind w:left="720"/>
        <w:rPr>
          <w:rFonts w:ascii="Tw Cen MT" w:hAnsi="Tw Cen MT"/>
          <w:lang w:eastAsia="en-US"/>
        </w:rPr>
      </w:pPr>
      <w:bookmarkStart w:id="197" w:name="_Toc176747353"/>
      <w:bookmarkStart w:id="198" w:name="_Toc414635427"/>
      <w:r w:rsidRPr="00BD7CBD">
        <w:rPr>
          <w:rFonts w:ascii="Tw Cen MT" w:hAnsi="Tw Cen MT"/>
          <w:lang w:eastAsia="en-US"/>
        </w:rPr>
        <w:lastRenderedPageBreak/>
        <w:t>Legacy FPR System Bridging and Retirement (Marine Only)</w:t>
      </w:r>
      <w:bookmarkEnd w:id="197"/>
      <w:bookmarkEnd w:id="198"/>
    </w:p>
    <w:p w:rsidR="00F3321F" w:rsidRPr="00BD7CBD" w:rsidRDefault="00F3321F" w:rsidP="00F3321F">
      <w:pPr>
        <w:pStyle w:val="BodyText"/>
        <w:rPr>
          <w:rFonts w:ascii="Tw Cen MT" w:eastAsia="MS Mincho" w:hAnsi="Tw Cen MT"/>
        </w:rPr>
      </w:pPr>
      <w:r w:rsidRPr="00BD7CBD">
        <w:rPr>
          <w:rFonts w:ascii="Tw Cen MT" w:eastAsia="MS Mincho" w:hAnsi="Tw Cen MT"/>
        </w:rPr>
        <w:t>All of the functionality of the legacy marine system will be provided by OTM. There are 4 primary aspects of the Legacy System retirement effort.</w:t>
      </w:r>
    </w:p>
    <w:p w:rsidR="00F3321F" w:rsidRPr="00BD7CBD" w:rsidRDefault="00F3321F" w:rsidP="007C403F">
      <w:pPr>
        <w:pStyle w:val="BodyText"/>
        <w:numPr>
          <w:ilvl w:val="0"/>
          <w:numId w:val="11"/>
        </w:numPr>
        <w:rPr>
          <w:rFonts w:ascii="Tw Cen MT" w:eastAsia="MS Mincho" w:hAnsi="Tw Cen MT"/>
        </w:rPr>
      </w:pPr>
      <w:r w:rsidRPr="00BD7CBD">
        <w:rPr>
          <w:rFonts w:ascii="Tw Cen MT" w:eastAsia="MS Mincho" w:hAnsi="Tw Cen MT"/>
        </w:rPr>
        <w:t>Providing the marine data inputs to TTMS</w:t>
      </w:r>
    </w:p>
    <w:p w:rsidR="00F3321F" w:rsidRPr="00BD7CBD" w:rsidRDefault="00F3321F" w:rsidP="007C403F">
      <w:pPr>
        <w:pStyle w:val="BodyText"/>
        <w:numPr>
          <w:ilvl w:val="0"/>
          <w:numId w:val="11"/>
        </w:numPr>
        <w:rPr>
          <w:rFonts w:ascii="Tw Cen MT" w:eastAsia="MS Mincho" w:hAnsi="Tw Cen MT"/>
        </w:rPr>
      </w:pPr>
      <w:r w:rsidRPr="00BD7CBD">
        <w:rPr>
          <w:rFonts w:ascii="Tw Cen MT" w:eastAsia="MS Mincho" w:hAnsi="Tw Cen MT"/>
        </w:rPr>
        <w:t>Providing TTMS processed marine data outputs to legacy applications (Legacy Bridging)</w:t>
      </w:r>
    </w:p>
    <w:p w:rsidR="00F3321F" w:rsidRPr="00BD7CBD" w:rsidRDefault="00F3321F" w:rsidP="007C403F">
      <w:pPr>
        <w:pStyle w:val="BodyText"/>
        <w:numPr>
          <w:ilvl w:val="0"/>
          <w:numId w:val="11"/>
        </w:numPr>
        <w:rPr>
          <w:rFonts w:ascii="Tw Cen MT" w:eastAsia="MS Mincho" w:hAnsi="Tw Cen MT"/>
        </w:rPr>
      </w:pPr>
      <w:r w:rsidRPr="00BD7CBD">
        <w:rPr>
          <w:rFonts w:ascii="Tw Cen MT" w:eastAsia="MS Mincho" w:hAnsi="Tw Cen MT"/>
        </w:rPr>
        <w:t>Removal of retired applications</w:t>
      </w:r>
    </w:p>
    <w:p w:rsidR="00F3321F" w:rsidRPr="00BD7CBD" w:rsidRDefault="00F3321F" w:rsidP="007C403F">
      <w:pPr>
        <w:pStyle w:val="BodyText"/>
        <w:numPr>
          <w:ilvl w:val="0"/>
          <w:numId w:val="11"/>
        </w:numPr>
        <w:rPr>
          <w:rFonts w:ascii="Tw Cen MT" w:eastAsia="MS Mincho" w:hAnsi="Tw Cen MT"/>
        </w:rPr>
      </w:pPr>
      <w:r w:rsidRPr="00BD7CBD">
        <w:rPr>
          <w:rFonts w:ascii="Tw Cen MT" w:eastAsia="MS Mincho" w:hAnsi="Tw Cen MT"/>
        </w:rPr>
        <w:t>Removal of data artifacts</w:t>
      </w:r>
    </w:p>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eastAsia="MS Mincho" w:hAnsi="Tw Cen MT"/>
          <w:b/>
        </w:rPr>
      </w:pPr>
      <w:r w:rsidRPr="00BD7CBD">
        <w:rPr>
          <w:rFonts w:ascii="Tw Cen MT" w:eastAsia="MS Mincho" w:hAnsi="Tw Cen MT"/>
          <w:b/>
        </w:rPr>
        <w:t>Providing the marine data to TTMS</w:t>
      </w: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The data provided to support marine is made up of three basic types. Master data, Marine shipment data and vessel in transit status updates. TTMS will become the master source for the Marine master data and all shipment information. The Marine shipment data will be created from existing data sources that are directly available to TTMS. This data will either be read directly by TTMS or published to TTMS via the ESB. status updates/events are driven from the NPPS systems </w:t>
      </w:r>
    </w:p>
    <w:p w:rsidR="00F3321F" w:rsidRPr="00BD7CBD" w:rsidRDefault="00F3321F" w:rsidP="00F3321F">
      <w:pPr>
        <w:pStyle w:val="BodyText"/>
        <w:rPr>
          <w:rFonts w:ascii="Tw Cen MT" w:eastAsia="MS Mincho" w:hAnsi="Tw Cen MT"/>
        </w:rPr>
      </w:pPr>
      <w:r w:rsidRPr="00BD7CBD">
        <w:rPr>
          <w:rFonts w:ascii="Tw Cen MT" w:eastAsia="MS Mincho" w:hAnsi="Tw Cen MT"/>
        </w:rPr>
        <w:t xml:space="preserve">There is no need to change any legacy COBOL code to provide data to TTMS.  </w:t>
      </w:r>
    </w:p>
    <w:p w:rsidR="00F3321F" w:rsidRPr="00BD7CBD" w:rsidRDefault="00F3321F" w:rsidP="00F3321F">
      <w:pPr>
        <w:pStyle w:val="BodyText"/>
        <w:rPr>
          <w:rFonts w:ascii="Tw Cen MT" w:eastAsia="MS Mincho" w:hAnsi="Tw Cen MT"/>
        </w:rPr>
      </w:pPr>
    </w:p>
    <w:p w:rsidR="00F3321F" w:rsidRPr="00BD7CBD" w:rsidRDefault="00F3321F" w:rsidP="00F3321F">
      <w:pPr>
        <w:pStyle w:val="BodyText"/>
        <w:rPr>
          <w:rFonts w:ascii="Tw Cen MT" w:eastAsia="MS Mincho" w:hAnsi="Tw Cen MT"/>
          <w:b/>
        </w:rPr>
      </w:pPr>
      <w:r w:rsidRPr="00BD7CBD">
        <w:rPr>
          <w:rFonts w:ascii="Tw Cen MT" w:eastAsia="MS Mincho" w:hAnsi="Tw Cen MT"/>
          <w:b/>
        </w:rPr>
        <w:t>Providing TTMS marine data to legacy applications (Legacy Bridging)</w:t>
      </w:r>
    </w:p>
    <w:p w:rsidR="00F3321F" w:rsidRPr="00BD7CBD" w:rsidRDefault="00F3321F" w:rsidP="00F3321F">
      <w:pPr>
        <w:pStyle w:val="BodyText"/>
        <w:rPr>
          <w:rFonts w:ascii="Tw Cen MT" w:eastAsia="MS Mincho" w:hAnsi="Tw Cen MT"/>
        </w:rPr>
      </w:pPr>
      <w:r w:rsidRPr="00BD7CBD">
        <w:rPr>
          <w:rFonts w:ascii="Tw Cen MT" w:eastAsia="MS Mincho" w:hAnsi="Tw Cen MT"/>
        </w:rPr>
        <w:t>TTMS will publish Marine data to MQ and/or DB2. The data will be persisted and committed in the same unit of work. The shipment data will be written to MQ so that the vessel information and ETA data can be written to a sequential file and processed the same way that it is today.</w:t>
      </w:r>
    </w:p>
    <w:p w:rsidR="00F3321F" w:rsidRPr="00BD7CBD" w:rsidRDefault="00F3321F" w:rsidP="00F3321F">
      <w:pPr>
        <w:pStyle w:val="BodyText"/>
        <w:rPr>
          <w:rFonts w:ascii="Tw Cen MT" w:eastAsia="MS Mincho" w:hAnsi="Tw Cen MT"/>
        </w:rPr>
      </w:pPr>
      <w:r w:rsidRPr="00BD7CBD">
        <w:rPr>
          <w:rFonts w:ascii="Tw Cen MT" w:eastAsia="MS Mincho" w:hAnsi="Tw Cen MT"/>
        </w:rPr>
        <w:t>The shipment data will be written to DB2 along with shipment status updates. This includes the Vessel ETA and Vehicles on the Vessel.</w:t>
      </w:r>
    </w:p>
    <w:p w:rsidR="00F3321F" w:rsidRPr="00C56D5F" w:rsidRDefault="00782522" w:rsidP="00F3321F">
      <w:pPr>
        <w:pStyle w:val="BodyText"/>
        <w:rPr>
          <w:rFonts w:ascii="Tw Cen MT" w:eastAsia="MS Mincho" w:hAnsi="Tw Cen MT"/>
        </w:rPr>
      </w:pPr>
      <w:r w:rsidRPr="00C56D5F">
        <w:rPr>
          <w:noProof/>
        </w:rPr>
        <w:drawing>
          <wp:inline distT="0" distB="0" distL="0" distR="0">
            <wp:extent cx="4815205" cy="198437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15205" cy="1984375"/>
                    </a:xfrm>
                    <a:prstGeom prst="rect">
                      <a:avLst/>
                    </a:prstGeom>
                    <a:noFill/>
                    <a:ln>
                      <a:noFill/>
                    </a:ln>
                  </pic:spPr>
                </pic:pic>
              </a:graphicData>
            </a:graphic>
          </wp:inline>
        </w:drawing>
      </w:r>
    </w:p>
    <w:p w:rsidR="00F3321F" w:rsidRDefault="00F3321F" w:rsidP="00F3321F">
      <w:pPr>
        <w:pStyle w:val="BodyText"/>
        <w:rPr>
          <w:rFonts w:ascii="Tw Cen MT" w:eastAsia="MS Mincho" w:hAnsi="Tw Cen MT"/>
          <w:color w:val="0000FF"/>
        </w:rPr>
      </w:pPr>
    </w:p>
    <w:p w:rsidR="00131119" w:rsidRPr="00BD7CBD" w:rsidRDefault="00131119" w:rsidP="00F3321F">
      <w:pPr>
        <w:pStyle w:val="BodyText"/>
        <w:rPr>
          <w:rFonts w:ascii="Tw Cen MT" w:eastAsia="MS Mincho" w:hAnsi="Tw Cen MT"/>
          <w:color w:val="0000FF"/>
        </w:rPr>
      </w:pPr>
      <w:r>
        <w:rPr>
          <w:rFonts w:ascii="Tw Cen MT" w:eastAsia="MS Mincho" w:hAnsi="Tw Cen MT"/>
          <w:color w:val="0000FF"/>
        </w:rPr>
        <w:br w:type="page"/>
      </w:r>
    </w:p>
    <w:p w:rsidR="00131119" w:rsidRPr="00131119" w:rsidRDefault="00F3321F" w:rsidP="00131119">
      <w:pPr>
        <w:pStyle w:val="Heading3"/>
        <w:tabs>
          <w:tab w:val="clear" w:pos="374"/>
          <w:tab w:val="num" w:pos="720"/>
        </w:tabs>
        <w:ind w:left="720"/>
        <w:rPr>
          <w:rFonts w:ascii="Tw Cen MT" w:hAnsi="Tw Cen MT"/>
          <w:lang w:eastAsia="en-US"/>
        </w:rPr>
      </w:pPr>
      <w:bookmarkStart w:id="199" w:name="_Toc176747354"/>
      <w:bookmarkStart w:id="200" w:name="_Toc414635428"/>
      <w:r w:rsidRPr="007F32D1">
        <w:rPr>
          <w:rFonts w:ascii="Tw Cen MT" w:hAnsi="Tw Cen MT"/>
        </w:rPr>
        <w:lastRenderedPageBreak/>
        <w:t>Legacy FPR System Retirement (non-Marine</w:t>
      </w:r>
      <w:bookmarkEnd w:id="199"/>
      <w:r w:rsidR="00131119" w:rsidRPr="007F32D1">
        <w:rPr>
          <w:rFonts w:ascii="Tw Cen MT" w:hAnsi="Tw Cen MT"/>
        </w:rPr>
        <w:t>)</w:t>
      </w:r>
      <w:bookmarkEnd w:id="200"/>
      <w:r w:rsidR="00131119" w:rsidRPr="007F32D1">
        <w:rPr>
          <w:rFonts w:ascii="Tw Cen MT" w:hAnsi="Tw Cen MT"/>
        </w:rPr>
        <w:tab/>
      </w:r>
      <w:r w:rsidR="00131119">
        <w:tab/>
      </w:r>
    </w:p>
    <w:p w:rsidR="00131119" w:rsidRDefault="00131119" w:rsidP="00131119">
      <w:pPr>
        <w:widowControl w:val="0"/>
        <w:spacing w:line="240" w:lineRule="atLeast"/>
        <w:ind w:left="720"/>
        <w:rPr>
          <w:rFonts w:eastAsia="Times New Roman"/>
          <w:szCs w:val="20"/>
          <w:lang w:eastAsia="en-US"/>
        </w:rPr>
      </w:pPr>
      <w:r>
        <w:rPr>
          <w:rFonts w:eastAsia="Times New Roman"/>
          <w:szCs w:val="20"/>
          <w:lang w:eastAsia="en-US"/>
        </w:rPr>
        <w:t xml:space="preserve">The following is a summary of the artifacts to be retired during the TRE Release. </w:t>
      </w:r>
    </w:p>
    <w:p w:rsidR="00131119" w:rsidRDefault="00131119" w:rsidP="00131119">
      <w:pPr>
        <w:widowControl w:val="0"/>
        <w:spacing w:line="240" w:lineRule="atLeast"/>
        <w:ind w:left="720"/>
        <w:rPr>
          <w:rFonts w:eastAsia="Times New Roman"/>
          <w:szCs w:val="20"/>
          <w:lang w:eastAsia="en-US"/>
        </w:rPr>
      </w:pPr>
    </w:p>
    <w:p w:rsidR="00131119" w:rsidRDefault="00782522" w:rsidP="00131119">
      <w:pPr>
        <w:widowControl w:val="0"/>
        <w:spacing w:line="240" w:lineRule="atLeast"/>
        <w:ind w:left="720"/>
        <w:rPr>
          <w:rFonts w:eastAsia="Times New Roman"/>
          <w:szCs w:val="20"/>
          <w:lang w:eastAsia="en-US"/>
        </w:rPr>
      </w:pPr>
      <w:r w:rsidRPr="005A5704">
        <w:rPr>
          <w:rFonts w:eastAsia="Times New Roman"/>
          <w:noProof/>
          <w:szCs w:val="20"/>
          <w:lang w:eastAsia="en-US"/>
        </w:rPr>
        <w:drawing>
          <wp:inline distT="0" distB="0" distL="0" distR="0">
            <wp:extent cx="3180715" cy="1439545"/>
            <wp:effectExtent l="0" t="0" r="63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80715" cy="1439545"/>
                    </a:xfrm>
                    <a:prstGeom prst="rect">
                      <a:avLst/>
                    </a:prstGeom>
                    <a:noFill/>
                    <a:ln>
                      <a:noFill/>
                    </a:ln>
                  </pic:spPr>
                </pic:pic>
              </a:graphicData>
            </a:graphic>
          </wp:inline>
        </w:drawing>
      </w:r>
    </w:p>
    <w:p w:rsidR="00131119" w:rsidRDefault="00131119" w:rsidP="00131119">
      <w:pPr>
        <w:widowControl w:val="0"/>
        <w:spacing w:line="240" w:lineRule="atLeast"/>
        <w:ind w:left="720"/>
        <w:rPr>
          <w:rFonts w:eastAsia="Times New Roman"/>
          <w:szCs w:val="20"/>
          <w:lang w:eastAsia="en-US"/>
        </w:rPr>
      </w:pPr>
    </w:p>
    <w:p w:rsidR="00131119" w:rsidRDefault="00131119" w:rsidP="00131119">
      <w:pPr>
        <w:widowControl w:val="0"/>
        <w:spacing w:line="240" w:lineRule="atLeast"/>
        <w:ind w:left="720"/>
        <w:rPr>
          <w:rFonts w:eastAsia="Times New Roman"/>
          <w:szCs w:val="20"/>
          <w:lang w:eastAsia="en-US"/>
        </w:rPr>
      </w:pPr>
      <w:r>
        <w:rPr>
          <w:rFonts w:eastAsia="Times New Roman"/>
          <w:szCs w:val="20"/>
          <w:lang w:eastAsia="en-US"/>
        </w:rPr>
        <w:t>NO infrastructure components will be retired as part of the FPR project.</w:t>
      </w:r>
    </w:p>
    <w:p w:rsidR="00131119" w:rsidRDefault="00131119" w:rsidP="00131119">
      <w:pPr>
        <w:widowControl w:val="0"/>
        <w:spacing w:line="240" w:lineRule="atLeast"/>
        <w:ind w:left="720"/>
        <w:rPr>
          <w:rFonts w:eastAsia="Times New Roman"/>
          <w:szCs w:val="20"/>
          <w:lang w:eastAsia="en-US"/>
        </w:rPr>
      </w:pPr>
    </w:p>
    <w:p w:rsidR="00131119" w:rsidRDefault="00131119" w:rsidP="00131119">
      <w:pPr>
        <w:widowControl w:val="0"/>
        <w:spacing w:line="240" w:lineRule="atLeast"/>
        <w:ind w:left="720"/>
        <w:rPr>
          <w:rFonts w:eastAsia="Times New Roman"/>
          <w:szCs w:val="20"/>
          <w:lang w:eastAsia="en-US"/>
        </w:rPr>
      </w:pPr>
      <w:r>
        <w:rPr>
          <w:rFonts w:eastAsia="Times New Roman"/>
          <w:szCs w:val="20"/>
          <w:lang w:eastAsia="en-US"/>
        </w:rPr>
        <w:t>The TRE System integration team will be defining the actual retirement strategy.</w:t>
      </w:r>
    </w:p>
    <w:p w:rsidR="00F3321F" w:rsidRPr="00BD7CBD" w:rsidRDefault="00F3321F" w:rsidP="00F3321F">
      <w:pPr>
        <w:pStyle w:val="Heading212pt"/>
        <w:numPr>
          <w:ilvl w:val="0"/>
          <w:numId w:val="0"/>
        </w:numPr>
        <w:rPr>
          <w:rFonts w:ascii="Tw Cen MT" w:hAnsi="Tw Cen MT"/>
          <w:lang w:eastAsia="en-US"/>
        </w:rPr>
      </w:pPr>
    </w:p>
    <w:p w:rsidR="00F3321F" w:rsidRPr="00BD7CBD" w:rsidRDefault="00F3321F" w:rsidP="00F3321F">
      <w:pPr>
        <w:pStyle w:val="Heading3"/>
        <w:tabs>
          <w:tab w:val="clear" w:pos="374"/>
          <w:tab w:val="num" w:pos="720"/>
        </w:tabs>
        <w:ind w:left="720"/>
        <w:rPr>
          <w:rFonts w:ascii="Tw Cen MT" w:hAnsi="Tw Cen MT"/>
          <w:lang w:eastAsia="en-US"/>
        </w:rPr>
      </w:pPr>
      <w:bookmarkStart w:id="201" w:name="_Toc176747355"/>
      <w:bookmarkStart w:id="202" w:name="_Toc414635429"/>
      <w:r w:rsidRPr="00BD7CBD">
        <w:rPr>
          <w:rFonts w:ascii="Tw Cen MT" w:hAnsi="Tw Cen MT"/>
          <w:lang w:eastAsia="en-US"/>
        </w:rPr>
        <w:t>Accounts Payable Integration</w:t>
      </w:r>
      <w:bookmarkEnd w:id="201"/>
      <w:bookmarkEnd w:id="202"/>
    </w:p>
    <w:p w:rsidR="007F32D1" w:rsidRDefault="003963A9" w:rsidP="007F32D1">
      <w:pPr>
        <w:pStyle w:val="BodyText"/>
        <w:rPr>
          <w:rFonts w:eastAsia="MS Mincho"/>
        </w:rPr>
      </w:pPr>
      <w:r>
        <w:rPr>
          <w:rFonts w:eastAsia="MS Mincho"/>
        </w:rPr>
        <w:t xml:space="preserve">The accounts payable vouchers will be sent to </w:t>
      </w:r>
      <w:r w:rsidR="002C29AE">
        <w:rPr>
          <w:rFonts w:eastAsia="MS Mincho"/>
        </w:rPr>
        <w:t xml:space="preserve">the mainframe using the TTMS Outbound interface.  The actual interface from the mainframe to the AP system will remain as is. </w:t>
      </w:r>
    </w:p>
    <w:p w:rsidR="00F3321F" w:rsidRDefault="007F32D1" w:rsidP="007F32D1">
      <w:pPr>
        <w:pStyle w:val="BodyText"/>
      </w:pPr>
      <w:r>
        <w:tab/>
      </w:r>
    </w:p>
    <w:p w:rsidR="007F32D1" w:rsidRPr="00A94543" w:rsidRDefault="007F32D1" w:rsidP="00A94543">
      <w:pPr>
        <w:pStyle w:val="BodyText"/>
      </w:pPr>
      <w:r>
        <w:object w:dxaOrig="11816" w:dyaOrig="3187">
          <v:shape id="_x0000_i1028" type="#_x0000_t75" style="width:440.75pt;height:119.05pt" o:ole="">
            <v:imagedata r:id="rId42" o:title=""/>
          </v:shape>
          <o:OLEObject Type="Embed" ProgID="Visio.Drawing.11" ShapeID="_x0000_i1028" DrawAspect="Content" ObjectID="_1489983718" r:id="rId43"/>
        </w:object>
      </w:r>
    </w:p>
    <w:p w:rsidR="007F32D1" w:rsidRPr="00BD7CBD" w:rsidRDefault="007F32D1" w:rsidP="007F32D1">
      <w:pPr>
        <w:pStyle w:val="Heading212pt"/>
        <w:numPr>
          <w:ilvl w:val="0"/>
          <w:numId w:val="0"/>
        </w:numPr>
        <w:tabs>
          <w:tab w:val="left" w:pos="1816"/>
        </w:tabs>
        <w:rPr>
          <w:rFonts w:ascii="Tw Cen MT" w:hAnsi="Tw Cen MT"/>
          <w:lang w:eastAsia="en-US"/>
        </w:rPr>
      </w:pPr>
      <w:r>
        <w:rPr>
          <w:rFonts w:ascii="Tw Cen MT" w:hAnsi="Tw Cen MT"/>
          <w:lang w:eastAsia="en-US"/>
        </w:rPr>
        <w:br w:type="page"/>
      </w:r>
    </w:p>
    <w:p w:rsidR="00F3321F" w:rsidRPr="00BD7CBD" w:rsidRDefault="00F3321F" w:rsidP="00F3321F">
      <w:pPr>
        <w:pStyle w:val="Heading3"/>
        <w:tabs>
          <w:tab w:val="clear" w:pos="374"/>
          <w:tab w:val="num" w:pos="720"/>
        </w:tabs>
        <w:ind w:left="720"/>
        <w:rPr>
          <w:rFonts w:ascii="Tw Cen MT" w:hAnsi="Tw Cen MT"/>
          <w:lang w:eastAsia="en-US"/>
        </w:rPr>
      </w:pPr>
      <w:bookmarkStart w:id="203" w:name="_Toc176747356"/>
      <w:bookmarkStart w:id="204" w:name="_Toc414635430"/>
      <w:r w:rsidRPr="00BD7CBD">
        <w:rPr>
          <w:rFonts w:ascii="Tw Cen MT" w:hAnsi="Tw Cen MT"/>
          <w:lang w:eastAsia="en-US"/>
        </w:rPr>
        <w:lastRenderedPageBreak/>
        <w:t>B2B integration</w:t>
      </w:r>
      <w:bookmarkEnd w:id="203"/>
      <w:bookmarkEnd w:id="204"/>
    </w:p>
    <w:p w:rsidR="007F32D1" w:rsidRDefault="00FB13DF" w:rsidP="007F32D1">
      <w:pPr>
        <w:pStyle w:val="BodyText"/>
        <w:rPr>
          <w:rFonts w:ascii="Tw Cen MT" w:eastAsia="MS Mincho" w:hAnsi="Tw Cen MT"/>
        </w:rPr>
      </w:pPr>
      <w:r>
        <w:rPr>
          <w:rFonts w:ascii="Tw Cen MT" w:eastAsia="MS Mincho" w:hAnsi="Tw Cen MT"/>
        </w:rPr>
        <w:t xml:space="preserve">The </w:t>
      </w:r>
      <w:r w:rsidR="00131119">
        <w:rPr>
          <w:rFonts w:ascii="Tw Cen MT" w:eastAsia="MS Mincho" w:hAnsi="Tw Cen MT"/>
        </w:rPr>
        <w:t xml:space="preserve">TRE </w:t>
      </w:r>
      <w:r>
        <w:rPr>
          <w:rFonts w:ascii="Tw Cen MT" w:eastAsia="MS Mincho" w:hAnsi="Tw Cen MT"/>
        </w:rPr>
        <w:t xml:space="preserve">implementation of the </w:t>
      </w:r>
      <w:r w:rsidR="00131119">
        <w:rPr>
          <w:rFonts w:ascii="Tw Cen MT" w:eastAsia="MS Mincho" w:hAnsi="Tw Cen MT"/>
        </w:rPr>
        <w:t>B2B Interface will use the existing mainframe B2B infrastructure. The files that feed or are sourced from the existing B2B infrastructure will be bridged as documented in the TTMS Inbound and Outbound Interfaces.</w:t>
      </w:r>
    </w:p>
    <w:p w:rsidR="007F32D1" w:rsidRDefault="007F32D1" w:rsidP="007F32D1">
      <w:pPr>
        <w:pStyle w:val="BodyText"/>
        <w:rPr>
          <w:rFonts w:ascii="Tw Cen MT" w:eastAsia="MS Mincho" w:hAnsi="Tw Cen MT"/>
        </w:rPr>
      </w:pPr>
      <w:r>
        <w:rPr>
          <w:rFonts w:ascii="Tw Cen MT" w:eastAsia="MS Mincho" w:hAnsi="Tw Cen MT"/>
        </w:rPr>
        <w:t>The internet facing B2B solution will be introduced in the B2B Phase.</w:t>
      </w:r>
    </w:p>
    <w:p w:rsidR="007F32D1" w:rsidRDefault="007F32D1" w:rsidP="007F32D1">
      <w:pPr>
        <w:pStyle w:val="BodyText"/>
        <w:rPr>
          <w:rFonts w:ascii="Tw Cen MT" w:eastAsia="MS Mincho" w:hAnsi="Tw Cen MT"/>
        </w:rPr>
      </w:pPr>
    </w:p>
    <w:p w:rsidR="007F32D1" w:rsidRDefault="007F32D1" w:rsidP="007F32D1">
      <w:pPr>
        <w:pStyle w:val="BodyText"/>
        <w:ind w:firstLine="720"/>
        <w:rPr>
          <w:rFonts w:ascii="Tw Cen MT" w:eastAsia="MS Mincho" w:hAnsi="Tw Cen MT"/>
        </w:rPr>
      </w:pPr>
      <w:r>
        <w:object w:dxaOrig="11099" w:dyaOrig="8711">
          <v:shape id="_x0000_i1029" type="#_x0000_t75" style="width:403.45pt;height:316.2pt" o:ole="">
            <v:imagedata r:id="rId44" o:title=""/>
          </v:shape>
          <o:OLEObject Type="Embed" ProgID="Visio.Drawing.11" ShapeID="_x0000_i1029" DrawAspect="Content" ObjectID="_1489983719" r:id="rId45"/>
        </w:object>
      </w:r>
    </w:p>
    <w:p w:rsidR="007F32D1" w:rsidRPr="00BD7CBD" w:rsidRDefault="007F32D1" w:rsidP="00F3321F">
      <w:pPr>
        <w:pStyle w:val="BodyText"/>
        <w:rPr>
          <w:rFonts w:ascii="Tw Cen MT" w:eastAsia="MS Mincho" w:hAnsi="Tw Cen MT"/>
        </w:rPr>
      </w:pPr>
    </w:p>
    <w:p w:rsidR="00F3321F" w:rsidRPr="00BD7CBD" w:rsidRDefault="007F32D1" w:rsidP="00F3321F">
      <w:pPr>
        <w:pStyle w:val="Heading212pt"/>
        <w:numPr>
          <w:ilvl w:val="0"/>
          <w:numId w:val="0"/>
        </w:numPr>
        <w:rPr>
          <w:rFonts w:ascii="Tw Cen MT" w:hAnsi="Tw Cen MT"/>
          <w:lang w:eastAsia="en-US"/>
        </w:rPr>
      </w:pPr>
      <w:r>
        <w:rPr>
          <w:rFonts w:ascii="Tw Cen MT" w:hAnsi="Tw Cen MT"/>
          <w:lang w:eastAsia="en-US"/>
        </w:rPr>
        <w:br w:type="page"/>
      </w:r>
    </w:p>
    <w:p w:rsidR="00F3321F" w:rsidRPr="00BD7CBD" w:rsidRDefault="00387E71" w:rsidP="00F3321F">
      <w:pPr>
        <w:pStyle w:val="Heading3"/>
        <w:tabs>
          <w:tab w:val="clear" w:pos="374"/>
          <w:tab w:val="num" w:pos="720"/>
        </w:tabs>
        <w:ind w:left="720"/>
        <w:rPr>
          <w:rFonts w:ascii="Tw Cen MT" w:hAnsi="Tw Cen MT"/>
          <w:lang w:eastAsia="en-US"/>
        </w:rPr>
      </w:pPr>
      <w:bookmarkStart w:id="205" w:name="_Toc176747357"/>
      <w:bookmarkStart w:id="206" w:name="_Toc414635431"/>
      <w:r>
        <w:rPr>
          <w:rFonts w:ascii="Tw Cen MT" w:hAnsi="Tw Cen MT"/>
          <w:lang w:eastAsia="en-US"/>
        </w:rPr>
        <w:lastRenderedPageBreak/>
        <w:t>R</w:t>
      </w:r>
      <w:r w:rsidR="00F3321F" w:rsidRPr="00BD7CBD">
        <w:rPr>
          <w:rFonts w:ascii="Tw Cen MT" w:hAnsi="Tw Cen MT"/>
          <w:lang w:eastAsia="en-US"/>
        </w:rPr>
        <w:t>eporting</w:t>
      </w:r>
      <w:bookmarkEnd w:id="205"/>
      <w:r>
        <w:rPr>
          <w:rFonts w:ascii="Tw Cen MT" w:hAnsi="Tw Cen MT"/>
          <w:lang w:eastAsia="en-US"/>
        </w:rPr>
        <w:t xml:space="preserve"> from multiple data sources</w:t>
      </w:r>
      <w:bookmarkEnd w:id="206"/>
    </w:p>
    <w:p w:rsidR="007B73A6" w:rsidRDefault="00E5556F" w:rsidP="007B73A6">
      <w:pPr>
        <w:pStyle w:val="BodyText"/>
        <w:rPr>
          <w:rFonts w:ascii="Tw Cen MT" w:eastAsia="MS Mincho" w:hAnsi="Tw Cen MT"/>
        </w:rPr>
      </w:pPr>
      <w:r>
        <w:t xml:space="preserve">Operational </w:t>
      </w:r>
      <w:r w:rsidR="00F3321F" w:rsidRPr="00BD7CBD">
        <w:rPr>
          <w:rFonts w:ascii="Tw Cen MT" w:eastAsia="MS Mincho" w:hAnsi="Tw Cen MT"/>
        </w:rPr>
        <w:t xml:space="preserve">Reporting will be provided through the OTM User Interface and through Hyperion.  </w:t>
      </w:r>
      <w:r w:rsidR="00DC1552">
        <w:rPr>
          <w:rFonts w:ascii="Tw Cen MT" w:eastAsia="MS Mincho" w:hAnsi="Tw Cen MT"/>
        </w:rPr>
        <w:t xml:space="preserve"> </w:t>
      </w:r>
      <w:r w:rsidR="00DC1552" w:rsidRPr="00DC1552">
        <w:rPr>
          <w:rFonts w:ascii="Tw Cen MT" w:hAnsi="Tw Cen MT"/>
          <w:szCs w:val="24"/>
        </w:rPr>
        <w:t xml:space="preserve">Federation </w:t>
      </w:r>
      <w:r>
        <w:t xml:space="preserve">will be used, </w:t>
      </w:r>
      <w:r w:rsidR="00DC1552">
        <w:t>once available in Produc</w:t>
      </w:r>
      <w:r w:rsidR="00DC1552" w:rsidRPr="00DC1552">
        <w:rPr>
          <w:rFonts w:ascii="Tw Cen MT" w:hAnsi="Tw Cen MT"/>
          <w:szCs w:val="24"/>
        </w:rPr>
        <w:t>tion</w:t>
      </w:r>
      <w:r>
        <w:t>,</w:t>
      </w:r>
      <w:r w:rsidR="00DC1552" w:rsidRPr="00DC1552">
        <w:rPr>
          <w:rFonts w:ascii="Tw Cen MT" w:hAnsi="Tw Cen MT"/>
          <w:szCs w:val="24"/>
        </w:rPr>
        <w:t xml:space="preserve"> and as appropriate for Operational Reporting (Arch Pattern #8).  </w:t>
      </w:r>
      <w:r>
        <w:t>These Operational Reports</w:t>
      </w:r>
      <w:r w:rsidR="00DC1552">
        <w:t xml:space="preserve"> will be pulled directly from </w:t>
      </w:r>
      <w:r w:rsidR="00DC1552" w:rsidRPr="00DC1552">
        <w:rPr>
          <w:rFonts w:ascii="Tw Cen MT" w:hAnsi="Tw Cen MT"/>
          <w:szCs w:val="24"/>
        </w:rPr>
        <w:t xml:space="preserve">OTM and </w:t>
      </w:r>
      <w:r w:rsidR="00DC1552">
        <w:t>other required Production applications</w:t>
      </w:r>
      <w:r w:rsidR="00DC1552" w:rsidRPr="00DC1552">
        <w:rPr>
          <w:rFonts w:ascii="Tw Cen MT" w:hAnsi="Tw Cen MT"/>
          <w:szCs w:val="24"/>
        </w:rPr>
        <w:t xml:space="preserve">.  </w:t>
      </w:r>
      <w:r w:rsidR="007B73A6">
        <w:rPr>
          <w:rFonts w:ascii="Tw Cen MT" w:eastAsia="MS Mincho" w:hAnsi="Tw Cen MT"/>
        </w:rPr>
        <w:t>This has no direct impact to the COBOL or JAVA application code.</w:t>
      </w:r>
    </w:p>
    <w:p w:rsidR="007B73A6" w:rsidRDefault="007B73A6" w:rsidP="00DC1552">
      <w:pPr>
        <w:autoSpaceDE w:val="0"/>
        <w:autoSpaceDN w:val="0"/>
        <w:adjustRightInd w:val="0"/>
      </w:pPr>
    </w:p>
    <w:p w:rsidR="00DC1552" w:rsidRPr="007B73A6" w:rsidRDefault="00DC1552" w:rsidP="007B73A6">
      <w:pPr>
        <w:pStyle w:val="BodyText"/>
      </w:pPr>
      <w:r w:rsidRPr="007B73A6">
        <w:t xml:space="preserve">OTM data will </w:t>
      </w:r>
      <w:r w:rsidR="007B73A6" w:rsidRPr="007B73A6">
        <w:t xml:space="preserve">also </w:t>
      </w:r>
      <w:r w:rsidRPr="007B73A6">
        <w:t>be passed into the VDW through Arch Pattern number 8 for Analytical purposes.  At this time, no requirements have been identified for the creation of a new datamart.</w:t>
      </w:r>
    </w:p>
    <w:p w:rsidR="007F32D1" w:rsidRPr="00BD7CBD" w:rsidRDefault="007B73A6" w:rsidP="00F3321F">
      <w:pPr>
        <w:pStyle w:val="BodyText"/>
        <w:rPr>
          <w:rFonts w:ascii="Tw Cen MT" w:eastAsia="MS Mincho" w:hAnsi="Tw Cen MT"/>
        </w:rPr>
      </w:pPr>
      <w:r>
        <w:object w:dxaOrig="13470" w:dyaOrig="10442">
          <v:shape id="_x0000_i1030" type="#_x0000_t75" style="width:478.2pt;height:370.7pt" o:ole="">
            <v:imagedata r:id="rId46" o:title=""/>
          </v:shape>
          <o:OLEObject Type="Embed" ProgID="Visio.Drawing.11" ShapeID="_x0000_i1030" DrawAspect="Content" ObjectID="_1489983720" r:id="rId47"/>
        </w:object>
      </w:r>
    </w:p>
    <w:p w:rsidR="00F3321F" w:rsidRPr="00BD7CBD" w:rsidRDefault="00F3321F" w:rsidP="00F3321F">
      <w:pPr>
        <w:pStyle w:val="Heading212pt"/>
        <w:numPr>
          <w:ilvl w:val="0"/>
          <w:numId w:val="0"/>
        </w:numPr>
        <w:ind w:left="561"/>
        <w:rPr>
          <w:rFonts w:ascii="Tw Cen MT" w:eastAsia="MS Mincho" w:hAnsi="Tw Cen MT"/>
        </w:rPr>
      </w:pPr>
      <w:r w:rsidRPr="00BD7CBD">
        <w:rPr>
          <w:rFonts w:ascii="Tw Cen MT" w:eastAsia="MS Mincho" w:hAnsi="Tw Cen MT"/>
        </w:rPr>
        <w:br w:type="page"/>
      </w:r>
    </w:p>
    <w:p w:rsidR="00F3321F" w:rsidRPr="00BD7CBD" w:rsidRDefault="00F3321F" w:rsidP="00F3321F">
      <w:pPr>
        <w:pStyle w:val="BodyText"/>
        <w:rPr>
          <w:rFonts w:ascii="Tw Cen MT" w:hAnsi="Tw Cen MT"/>
        </w:rPr>
      </w:pPr>
    </w:p>
    <w:p w:rsidR="00F3321F" w:rsidRPr="00BD7CBD" w:rsidRDefault="00F3321F" w:rsidP="00F3321F">
      <w:pPr>
        <w:pStyle w:val="Heading212pt"/>
        <w:rPr>
          <w:rFonts w:ascii="Tw Cen MT" w:eastAsia="MS Mincho" w:hAnsi="Tw Cen MT"/>
        </w:rPr>
      </w:pPr>
      <w:bookmarkStart w:id="207" w:name="_Toc176747358"/>
      <w:bookmarkStart w:id="208" w:name="_Toc414635432"/>
      <w:bookmarkStart w:id="209" w:name="_Toc174930337"/>
      <w:r w:rsidRPr="00BD7CBD">
        <w:rPr>
          <w:rFonts w:ascii="Tw Cen MT" w:eastAsia="MS Mincho" w:hAnsi="Tw Cen MT"/>
        </w:rPr>
        <w:t>Integration Patterns</w:t>
      </w:r>
      <w:bookmarkEnd w:id="207"/>
      <w:bookmarkEnd w:id="208"/>
    </w:p>
    <w:p w:rsidR="00F3321F" w:rsidRPr="00BD7CBD" w:rsidRDefault="00F3321F" w:rsidP="00F3321F">
      <w:pPr>
        <w:pStyle w:val="Heading3"/>
        <w:tabs>
          <w:tab w:val="clear" w:pos="374"/>
          <w:tab w:val="num" w:pos="561"/>
        </w:tabs>
        <w:ind w:left="561"/>
        <w:rPr>
          <w:rFonts w:ascii="Tw Cen MT" w:hAnsi="Tw Cen MT"/>
        </w:rPr>
      </w:pPr>
      <w:bookmarkStart w:id="210" w:name="_Toc176747359"/>
      <w:bookmarkStart w:id="211" w:name="_Toc414635433"/>
      <w:r w:rsidRPr="00BD7CBD">
        <w:rPr>
          <w:rFonts w:ascii="Tw Cen MT" w:hAnsi="Tw Cen MT"/>
        </w:rPr>
        <w:t>Pattern 1: Extract and Send DB2 Data to TTMS</w:t>
      </w:r>
      <w:bookmarkEnd w:id="209"/>
      <w:r w:rsidRPr="00BD7CBD">
        <w:rPr>
          <w:rFonts w:ascii="Tw Cen MT" w:hAnsi="Tw Cen MT"/>
        </w:rPr>
        <w:t xml:space="preserve"> (Example: SAW Create)</w:t>
      </w:r>
      <w:bookmarkEnd w:id="210"/>
      <w:bookmarkEnd w:id="211"/>
    </w:p>
    <w:p w:rsidR="00F3321F" w:rsidRPr="00BD7CBD" w:rsidRDefault="00F3321F" w:rsidP="00F3321F">
      <w:pPr>
        <w:pStyle w:val="BodyText"/>
        <w:spacing w:line="240" w:lineRule="auto"/>
        <w:rPr>
          <w:rFonts w:ascii="Tw Cen MT" w:eastAsia="MS Mincho" w:hAnsi="Tw Cen MT"/>
        </w:rPr>
      </w:pPr>
      <w:r w:rsidRPr="00BD7CBD">
        <w:rPr>
          <w:rFonts w:ascii="Tw Cen MT" w:eastAsia="MS Mincho" w:hAnsi="Tw Cen MT"/>
        </w:rPr>
        <w:t xml:space="preserve">The SAW Create use case is an example in which TTMS consumes data directly from a provider. This is considered a point to point integration. The applications that source this data will provide the Marine Shipment plan   via a message. </w:t>
      </w:r>
    </w:p>
    <w:p w:rsidR="00F3321F" w:rsidRPr="00BD7CBD" w:rsidRDefault="00F3321F" w:rsidP="00F3321F">
      <w:pPr>
        <w:pStyle w:val="BodyText"/>
        <w:spacing w:line="240" w:lineRule="auto"/>
        <w:rPr>
          <w:rFonts w:ascii="Tw Cen MT" w:eastAsia="MS Mincho" w:hAnsi="Tw Cen MT"/>
        </w:rPr>
      </w:pPr>
      <w:r w:rsidRPr="00BD7CBD">
        <w:rPr>
          <w:rFonts w:ascii="Tw Cen MT" w:eastAsia="MS Mincho" w:hAnsi="Tw Cen MT"/>
        </w:rPr>
        <w:t>The message will be read by the TTMS Interface application, formatted to the specific OTM format and sent to OTM via the OTM specific protocol requirements.</w:t>
      </w:r>
    </w:p>
    <w:p w:rsidR="00F3321F" w:rsidRPr="00C56D5F" w:rsidRDefault="00782522" w:rsidP="00F3321F">
      <w:pPr>
        <w:pStyle w:val="BodyText"/>
        <w:rPr>
          <w:rFonts w:ascii="Tw Cen MT" w:eastAsia="MS Mincho" w:hAnsi="Tw Cen MT"/>
        </w:rPr>
      </w:pPr>
      <w:r w:rsidRPr="00BD7CBD">
        <w:rPr>
          <w:rFonts w:ascii="Tw Cen MT" w:hAnsi="Tw Cen MT"/>
          <w:noProof/>
        </w:rPr>
        <mc:AlternateContent>
          <mc:Choice Requires="wpg">
            <w:drawing>
              <wp:anchor distT="0" distB="0" distL="114300" distR="114300" simplePos="0" relativeHeight="251633152" behindDoc="0" locked="0" layoutInCell="1" allowOverlap="1">
                <wp:simplePos x="0" y="0"/>
                <wp:positionH relativeFrom="column">
                  <wp:posOffset>831215</wp:posOffset>
                </wp:positionH>
                <wp:positionV relativeFrom="paragraph">
                  <wp:posOffset>254635</wp:posOffset>
                </wp:positionV>
                <wp:extent cx="3681095" cy="1187450"/>
                <wp:effectExtent l="2540" t="2540" r="2540" b="635"/>
                <wp:wrapNone/>
                <wp:docPr id="188"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1095" cy="1187450"/>
                          <a:chOff x="2389" y="3871"/>
                          <a:chExt cx="5797" cy="1870"/>
                        </a:xfrm>
                      </wpg:grpSpPr>
                      <wps:wsp>
                        <wps:cNvPr id="189" name="Text Box 37"/>
                        <wps:cNvSpPr txBox="1">
                          <a:spLocks noChangeAspect="1" noChangeArrowheads="1"/>
                        </wps:cNvSpPr>
                        <wps:spPr bwMode="auto">
                          <a:xfrm>
                            <a:off x="2389" y="5367"/>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1</w:t>
                              </w:r>
                            </w:p>
                          </w:txbxContent>
                        </wps:txbx>
                        <wps:bodyPr rot="0" vert="horz" wrap="square" lIns="91440" tIns="45720" rIns="91440" bIns="45720" anchor="t" anchorCtr="0" upright="1">
                          <a:noAutofit/>
                        </wps:bodyPr>
                      </wps:wsp>
                      <wps:wsp>
                        <wps:cNvPr id="190" name="Text Box 38"/>
                        <wps:cNvSpPr txBox="1">
                          <a:spLocks noChangeAspect="1" noChangeArrowheads="1"/>
                        </wps:cNvSpPr>
                        <wps:spPr bwMode="auto">
                          <a:xfrm>
                            <a:off x="3698" y="4058"/>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2</w:t>
                              </w:r>
                            </w:p>
                          </w:txbxContent>
                        </wps:txbx>
                        <wps:bodyPr rot="0" vert="horz" wrap="square" lIns="91440" tIns="45720" rIns="91440" bIns="45720" anchor="t" anchorCtr="0" upright="1">
                          <a:noAutofit/>
                        </wps:bodyPr>
                      </wps:wsp>
                      <wps:wsp>
                        <wps:cNvPr id="191" name="Text Box 39"/>
                        <wps:cNvSpPr txBox="1">
                          <a:spLocks noChangeAspect="1" noChangeArrowheads="1"/>
                        </wps:cNvSpPr>
                        <wps:spPr bwMode="auto">
                          <a:xfrm>
                            <a:off x="5942" y="3871"/>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3</w:t>
                              </w:r>
                            </w:p>
                          </w:txbxContent>
                        </wps:txbx>
                        <wps:bodyPr rot="0" vert="horz" wrap="square" lIns="91440" tIns="45720" rIns="91440" bIns="45720" anchor="t" anchorCtr="0" upright="1">
                          <a:noAutofit/>
                        </wps:bodyPr>
                      </wps:wsp>
                      <wps:wsp>
                        <wps:cNvPr id="288" name="Text Box 40"/>
                        <wps:cNvSpPr txBox="1">
                          <a:spLocks noChangeAspect="1" noChangeArrowheads="1"/>
                        </wps:cNvSpPr>
                        <wps:spPr bwMode="auto">
                          <a:xfrm>
                            <a:off x="7438" y="5367"/>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4</w:t>
                              </w:r>
                            </w:p>
                          </w:txbxContent>
                        </wps:txbx>
                        <wps:bodyPr rot="0" vert="horz" wrap="square" lIns="91440" tIns="45720" rIns="91440" bIns="45720" anchor="t" anchorCtr="0" upright="1">
                          <a:noAutofit/>
                        </wps:bodyPr>
                      </wps:wsp>
                      <wps:wsp>
                        <wps:cNvPr id="289" name="Text Box 41"/>
                        <wps:cNvSpPr txBox="1">
                          <a:spLocks noChangeAspect="1" noChangeArrowheads="1"/>
                        </wps:cNvSpPr>
                        <wps:spPr bwMode="auto">
                          <a:xfrm>
                            <a:off x="7812" y="4058"/>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5</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 o:spid="_x0000_s1026" style="position:absolute;left:0;text-align:left;margin-left:65.45pt;margin-top:20.05pt;width:289.85pt;height:93.5pt;z-index:251633152" coordorigin="2389,3871" coordsize="5797,1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">
                <v:shapetype id="_x0000_t202" coordsize="21600,21600" o:spt="202" path="m,l,21600r21600,l21600,xe">
                  <v:stroke joinstyle="miter"/>
                  <v:path gradientshapeok="t" o:connecttype="rect"/>
                </v:shapetype>
                <v:shape id="Text Box 37" o:spid="_x0000_s1027" type="#_x0000_t202" style="position:absolute;left:2389;top:5367;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H2MYA&#10;AADcAAAADwAAAGRycy9kb3ducmV2LnhtbESPQWvCQBCF74L/YRmhl6Kb5iAxdZUSWmihFYx6H7PT&#10;JDY7G7LbJP77rlDwNsN787436+1oGtFT52rLCp4WEQjiwuqaSwXHw9s8AeE8ssbGMim4koPtZjpZ&#10;Y6rtwHvqc1+KEMIuRQWV920qpSsqMugWtiUO2rftDPqwdqXUHQ4h3DQyjqKlNFhzIFTYUlZR8ZP/&#10;msB9HZP2dP7MLh/54/kS77j+Sliph9n48gzC0+jv5v/rdx3qJyu4PRMm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6H2MYAAADcAAAADwAAAAAAAAAAAAAAAACYAgAAZHJz&#10;L2Rvd25yZXYueG1sUEsFBgAAAAAEAAQA9QAAAIsDA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1</w:t>
                        </w:r>
                      </w:p>
                    </w:txbxContent>
                  </v:textbox>
                </v:shape>
                <v:shape id="Text Box 38" o:spid="_x0000_s1028" type="#_x0000_t202" style="position:absolute;left:3698;top:4058;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4mMQA&#10;AADcAAAADwAAAGRycy9kb3ducmV2LnhtbESPTWvCQBCG7wX/wzJCL9Js6kHS6CoiFlpQwbTex+w0&#10;ic3OhuxW03/fOQi9zTDvxzOL1eBadaU+NJ4NPCcpKOLS24YrA58fr08ZqBCRLbaeycAvBVgtRw8L&#10;zK2/8ZGuRayUhHDI0UAdY5drHcqaHIbEd8Ry+/K9wyhrX2nb403CXaunaTrTDhuWhho72tRUfhc/&#10;Tnq3Q9adzrvN5b2YnC/TAzf7jI15HA/rOahIQ/wX391vVvBfBF+ekQn0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uJjEAAAA3AAAAA8AAAAAAAAAAAAAAAAAmAIAAGRycy9k&#10;b3ducmV2LnhtbFBLBQYAAAAABAAEAPUAAACJAw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2</w:t>
                        </w:r>
                      </w:p>
                    </w:txbxContent>
                  </v:textbox>
                </v:shape>
                <v:shape id="Text Box 39" o:spid="_x0000_s1029" type="#_x0000_t202" style="position:absolute;left:5942;top:3871;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dA8YA&#10;AADcAAAADwAAAGRycy9kb3ducmV2LnhtbESPQWvCQBCF7wX/wzKCl6Kb5FBi6ioSLLRQC0Z7H7PT&#10;JDY7G7JrTP+9Wyj0NsN78743q81oWjFQ7xrLCuJFBIK4tLrhSsHp+DJPQTiPrLG1TAp+yMFmPXlY&#10;YabtjQ80FL4SIYRdhgpq77tMSlfWZNAtbEcctC/bG/Rh7Supe7yFcNPKJIqepMGGA6HGjvKayu/i&#10;agJ3N6bd5/k9v7wVj+dL8sHNPmWlZtNx+wzC0+j/zX/XrzrUX8bw+0yY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EdA8YAAADcAAAADwAAAAAAAAAAAAAAAACYAgAAZHJz&#10;L2Rvd25yZXYueG1sUEsFBgAAAAAEAAQA9QAAAIsDA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3</w:t>
                        </w:r>
                      </w:p>
                    </w:txbxContent>
                  </v:textbox>
                </v:shape>
                <v:shape id="Text Box 40" o:spid="_x0000_s1030" type="#_x0000_t202" style="position:absolute;left:7438;top:5367;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dDP8EA&#10;AADcAAAADwAAAGRycy9kb3ducmV2LnhtbERPTWvCQBC9F/wPywi9FN00hxKiq4goVKiFpvU+Zsck&#10;mp0N2VXjv+8cCj0+3vd8ObhW3agPjWcDr9MEFHHpbcOVgZ/v7SQDFSKyxdYzGXhQgOVi9DTH3Po7&#10;f9GtiJWSEA45Gqhj7HKtQ1mTwzD1HbFwJ987jAL7Stse7xLuWp0myZt22LA01NjRuqbyUlyd9G6G&#10;rDscP9bnXfFyPKef3OwzNuZ5PKxmoCIN8V/85363BtJM1soZOQJ6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nQz/BAAAA3AAAAA8AAAAAAAAAAAAAAAAAmAIAAGRycy9kb3du&#10;cmV2LnhtbFBLBQYAAAAABAAEAPUAAACGAw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4</w:t>
                        </w:r>
                      </w:p>
                    </w:txbxContent>
                  </v:textbox>
                </v:shape>
                <v:shape id="Text Box 41" o:spid="_x0000_s1031" type="#_x0000_t202" style="position:absolute;left:7812;top:4058;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vmpMUA&#10;AADcAAAADwAAAGRycy9kb3ducmV2LnhtbESPzWrCQBSF94LvMFyhm9JMzKLE1EkQsdBCKxjt/pq5&#10;TaKZOyEz1fTtO0LB5eH8fJxlMZpOXGhwrWUF8ygGQVxZ3XKt4LB/fUpBOI+ssbNMCn7JQZFPJ0vM&#10;tL3yji6lr0UYYZehgsb7PpPSVQ0ZdJHtiYP3bQeDPsihlnrAaxg3nUzi+FkabDkQGuxp3VB1Ln9M&#10;4G7GtP86fqxP7+Xj8ZRsuf1MWamH2bh6AeFp9Pfwf/tNK0jSBdzOhCM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K+akxQAAANwAAAAPAAAAAAAAAAAAAAAAAJgCAABkcnMv&#10;ZG93bnJldi54bWxQSwUGAAAAAAQABAD1AAAAigM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5</w:t>
                        </w:r>
                      </w:p>
                    </w:txbxContent>
                  </v:textbox>
                </v:shape>
              </v:group>
            </w:pict>
          </mc:Fallback>
        </mc:AlternateContent>
      </w:r>
      <w:r w:rsidR="00F3321F" w:rsidRPr="00BD7CBD">
        <w:rPr>
          <w:rFonts w:ascii="Tw Cen MT" w:hAnsi="Tw Cen MT"/>
        </w:rPr>
        <w:t xml:space="preserve"> </w:t>
      </w:r>
      <w:r w:rsidRPr="00C56D5F">
        <w:rPr>
          <w:noProof/>
        </w:rPr>
        <w:drawing>
          <wp:inline distT="0" distB="0" distL="0" distR="0">
            <wp:extent cx="5495925" cy="2130425"/>
            <wp:effectExtent l="0" t="0" r="952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95925" cy="2130425"/>
                    </a:xfrm>
                    <a:prstGeom prst="rect">
                      <a:avLst/>
                    </a:prstGeom>
                    <a:noFill/>
                    <a:ln>
                      <a:noFill/>
                    </a:ln>
                  </pic:spPr>
                </pic:pic>
              </a:graphicData>
            </a:graphic>
          </wp:inline>
        </w:drawing>
      </w:r>
    </w:p>
    <w:p w:rsidR="00F3321F" w:rsidRPr="00BD7CBD" w:rsidRDefault="00F3321F" w:rsidP="00F3321F">
      <w:pPr>
        <w:pStyle w:val="BodyText"/>
        <w:rPr>
          <w:rFonts w:ascii="Tw Cen MT" w:hAnsi="Tw Cen MT"/>
        </w:rPr>
      </w:pPr>
      <w:r w:rsidRPr="00BD7CBD">
        <w:rPr>
          <w:rFonts w:ascii="Tw Cen MT" w:hAnsi="Tw Cen MT"/>
        </w:rPr>
        <w:t xml:space="preserve">Like any COTS package the OTM system has its share of nuances. For example, the OTM system relies on generated ids to reference objects in the system. These ids will not be known to existing applications. </w:t>
      </w:r>
    </w:p>
    <w:p w:rsidR="00F3321F" w:rsidRPr="00BD7CBD" w:rsidRDefault="00F3321F" w:rsidP="00F3321F">
      <w:pPr>
        <w:pStyle w:val="BodyText"/>
        <w:rPr>
          <w:rFonts w:ascii="Tw Cen MT" w:hAnsi="Tw Cen MT"/>
        </w:rPr>
      </w:pPr>
      <w:r w:rsidRPr="00BD7CBD">
        <w:rPr>
          <w:rFonts w:ascii="Tw Cen MT" w:hAnsi="Tw Cen MT"/>
        </w:rPr>
        <w:t>To isolate the COTS specific nuances from other applications at TMS the TTMS integration layer will provide an abstract interface. This interface will expose standard FPR services based on TMS business functions. It will hide the specifics of the COTS interface from the rest of TMS.</w:t>
      </w:r>
    </w:p>
    <w:p w:rsidR="00F3321F" w:rsidRPr="00BD7CBD" w:rsidRDefault="00F3321F" w:rsidP="00F3321F">
      <w:pPr>
        <w:pStyle w:val="BodyText"/>
        <w:rPr>
          <w:rFonts w:ascii="Tw Cen MT" w:hAnsi="Tw Cen MT"/>
          <w:b/>
          <w:u w:val="single"/>
        </w:rPr>
      </w:pPr>
      <w:r w:rsidRPr="00BD7CBD">
        <w:rPr>
          <w:rFonts w:ascii="Tw Cen MT" w:hAnsi="Tw Cen MT"/>
          <w:b/>
          <w:u w:val="single"/>
        </w:rPr>
        <w:t>Chronology of Events:</w:t>
      </w:r>
    </w:p>
    <w:p w:rsidR="00F3321F" w:rsidRPr="00BD7CBD" w:rsidRDefault="00F3321F" w:rsidP="007C403F">
      <w:pPr>
        <w:pStyle w:val="BodyText"/>
        <w:numPr>
          <w:ilvl w:val="0"/>
          <w:numId w:val="12"/>
        </w:numPr>
        <w:rPr>
          <w:rFonts w:ascii="Tw Cen MT" w:hAnsi="Tw Cen MT"/>
        </w:rPr>
      </w:pPr>
      <w:r w:rsidRPr="00BD7CBD">
        <w:rPr>
          <w:rFonts w:ascii="Tw Cen MT" w:hAnsi="Tw Cen MT"/>
          <w:b/>
        </w:rPr>
        <w:t>Read Source Data:</w:t>
      </w:r>
      <w:r w:rsidRPr="00BD7CBD">
        <w:rPr>
          <w:rFonts w:ascii="Tw Cen MT" w:hAnsi="Tw Cen MT"/>
        </w:rPr>
        <w:t xml:space="preserve"> CBU PROCON, TVA, and shipping notices are read from a database (most probably DB2).</w:t>
      </w:r>
    </w:p>
    <w:p w:rsidR="00F3321F" w:rsidRPr="00BD7CBD" w:rsidRDefault="00F3321F" w:rsidP="007C403F">
      <w:pPr>
        <w:pStyle w:val="BodyText"/>
        <w:numPr>
          <w:ilvl w:val="0"/>
          <w:numId w:val="12"/>
        </w:numPr>
        <w:rPr>
          <w:rFonts w:ascii="Tw Cen MT" w:hAnsi="Tw Cen MT"/>
        </w:rPr>
      </w:pPr>
      <w:r w:rsidRPr="00BD7CBD">
        <w:rPr>
          <w:rFonts w:ascii="Tw Cen MT" w:hAnsi="Tw Cen MT"/>
          <w:b/>
        </w:rPr>
        <w:t xml:space="preserve">Format SAW and Publish Message: </w:t>
      </w:r>
      <w:r w:rsidRPr="00BD7CBD">
        <w:rPr>
          <w:rFonts w:ascii="Tw Cen MT" w:hAnsi="Tw Cen MT"/>
        </w:rPr>
        <w:t>The message is formatted appropriately and published on an MQ queue.</w:t>
      </w:r>
    </w:p>
    <w:p w:rsidR="00F3321F" w:rsidRPr="00BD7CBD" w:rsidRDefault="00F3321F" w:rsidP="007C403F">
      <w:pPr>
        <w:pStyle w:val="BodyText"/>
        <w:numPr>
          <w:ilvl w:val="0"/>
          <w:numId w:val="12"/>
        </w:numPr>
        <w:rPr>
          <w:rFonts w:ascii="Tw Cen MT" w:hAnsi="Tw Cen MT"/>
        </w:rPr>
      </w:pPr>
      <w:r w:rsidRPr="00BD7CBD">
        <w:rPr>
          <w:rFonts w:ascii="Tw Cen MT" w:hAnsi="Tw Cen MT"/>
          <w:b/>
        </w:rPr>
        <w:t>Consume SAW:</w:t>
      </w:r>
      <w:r w:rsidRPr="00BD7CBD">
        <w:rPr>
          <w:rFonts w:ascii="Tw Cen MT" w:hAnsi="Tw Cen MT"/>
        </w:rPr>
        <w:t xml:space="preserve"> The FPR Integration Layer consumes the SAW event.</w:t>
      </w:r>
    </w:p>
    <w:p w:rsidR="00F3321F" w:rsidRPr="00BD7CBD" w:rsidRDefault="00F3321F" w:rsidP="007C403F">
      <w:pPr>
        <w:pStyle w:val="BodyText"/>
        <w:numPr>
          <w:ilvl w:val="0"/>
          <w:numId w:val="12"/>
        </w:numPr>
        <w:rPr>
          <w:rFonts w:ascii="Tw Cen MT" w:hAnsi="Tw Cen MT"/>
        </w:rPr>
      </w:pPr>
      <w:r w:rsidRPr="00BD7CBD">
        <w:rPr>
          <w:rFonts w:ascii="Tw Cen MT" w:hAnsi="Tw Cen MT"/>
          <w:b/>
        </w:rPr>
        <w:t>Data Aggregation:</w:t>
      </w:r>
      <w:r w:rsidRPr="00BD7CBD">
        <w:rPr>
          <w:rFonts w:ascii="Tw Cen MT" w:hAnsi="Tw Cen MT"/>
        </w:rPr>
        <w:t xml:space="preserve"> OTM specific order and message marshalling data is read and the incoming SAW message is enriched.</w:t>
      </w:r>
    </w:p>
    <w:p w:rsidR="00F3321F" w:rsidRPr="00BD7CBD" w:rsidRDefault="00F3321F" w:rsidP="007C403F">
      <w:pPr>
        <w:pStyle w:val="BodyText"/>
        <w:numPr>
          <w:ilvl w:val="0"/>
          <w:numId w:val="12"/>
        </w:numPr>
        <w:rPr>
          <w:rFonts w:ascii="Tw Cen MT" w:hAnsi="Tw Cen MT"/>
        </w:rPr>
      </w:pPr>
      <w:r w:rsidRPr="00BD7CBD">
        <w:rPr>
          <w:rFonts w:ascii="Tw Cen MT" w:hAnsi="Tw Cen MT"/>
          <w:b/>
        </w:rPr>
        <w:t>HTTP Post:</w:t>
      </w:r>
      <w:r w:rsidRPr="00BD7CBD">
        <w:rPr>
          <w:rFonts w:ascii="Tw Cen MT" w:hAnsi="Tw Cen MT"/>
        </w:rPr>
        <w:t xml:space="preserve"> The enriched message is then published to OTM via HTTP.</w:t>
      </w:r>
    </w:p>
    <w:p w:rsidR="00F3321F" w:rsidRPr="00BD7CBD" w:rsidRDefault="00F3321F" w:rsidP="00F3321F">
      <w:pPr>
        <w:pStyle w:val="BodyText"/>
        <w:rPr>
          <w:rFonts w:ascii="Tw Cen MT" w:hAnsi="Tw Cen MT"/>
          <w:color w:val="0000FF"/>
        </w:rPr>
      </w:pPr>
      <w:r w:rsidRPr="00BD7CBD">
        <w:rPr>
          <w:rFonts w:ascii="Tw Cen MT" w:hAnsi="Tw Cen MT"/>
          <w:color w:val="0000FF"/>
        </w:rPr>
        <w:lastRenderedPageBreak/>
        <w:br w:type="page"/>
      </w:r>
    </w:p>
    <w:p w:rsidR="00F3321F" w:rsidRPr="00BD7CBD" w:rsidRDefault="00F3321F" w:rsidP="00F3321F">
      <w:pPr>
        <w:pStyle w:val="Heading3"/>
        <w:tabs>
          <w:tab w:val="clear" w:pos="374"/>
          <w:tab w:val="num" w:pos="561"/>
        </w:tabs>
        <w:ind w:left="561"/>
        <w:rPr>
          <w:rFonts w:ascii="Tw Cen MT" w:hAnsi="Tw Cen MT"/>
        </w:rPr>
      </w:pPr>
      <w:bookmarkStart w:id="212" w:name="_Toc174930338"/>
      <w:bookmarkStart w:id="213" w:name="_Toc176747360"/>
      <w:bookmarkStart w:id="214" w:name="_Toc414635434"/>
      <w:r w:rsidRPr="00BD7CBD">
        <w:rPr>
          <w:rFonts w:ascii="Tw Cen MT" w:hAnsi="Tw Cen MT"/>
        </w:rPr>
        <w:lastRenderedPageBreak/>
        <w:t>Pattern 2: ESB Publishes data to TTMS</w:t>
      </w:r>
      <w:bookmarkEnd w:id="212"/>
      <w:r w:rsidRPr="00BD7CBD">
        <w:rPr>
          <w:rFonts w:ascii="Tw Cen MT" w:hAnsi="Tw Cen MT"/>
        </w:rPr>
        <w:t xml:space="preserve"> (Example: Order Release Create)</w:t>
      </w:r>
      <w:bookmarkEnd w:id="213"/>
      <w:bookmarkEnd w:id="214"/>
    </w:p>
    <w:p w:rsidR="00F3321F" w:rsidRPr="00BD7CBD" w:rsidRDefault="00F3321F" w:rsidP="00F3321F">
      <w:pPr>
        <w:pStyle w:val="BodyText"/>
        <w:spacing w:line="240" w:lineRule="auto"/>
        <w:rPr>
          <w:rFonts w:ascii="Tw Cen MT" w:eastAsia="MS Mincho" w:hAnsi="Tw Cen MT"/>
        </w:rPr>
      </w:pPr>
      <w:r w:rsidRPr="00BD7CBD">
        <w:rPr>
          <w:rFonts w:ascii="Tw Cen MT" w:eastAsia="MS Mincho" w:hAnsi="Tw Cen MT"/>
        </w:rPr>
        <w:t xml:space="preserve">The Order Release Create use case is an example in which TTMS consumes data from the ESB. The NVS publishes vehicle inventory changes and TTMS will subscribe to those changes.  This is considered to be an abstract integration in that the consumer applications are not aware of the provider data format or data transport protocol. </w:t>
      </w:r>
    </w:p>
    <w:p w:rsidR="00F3321F" w:rsidRPr="00C56D5F" w:rsidRDefault="00782522" w:rsidP="00F3321F">
      <w:pPr>
        <w:pStyle w:val="BodyText"/>
        <w:spacing w:line="240" w:lineRule="auto"/>
        <w:rPr>
          <w:rFonts w:ascii="Tw Cen MT" w:eastAsia="MS Mincho" w:hAnsi="Tw Cen MT"/>
        </w:rPr>
      </w:pPr>
      <w:r w:rsidRPr="00BD7CBD">
        <w:rPr>
          <w:rFonts w:ascii="Tw Cen MT" w:eastAsia="MS Mincho" w:hAnsi="Tw Cen MT"/>
          <w:noProof/>
        </w:rPr>
        <mc:AlternateContent>
          <mc:Choice Requires="wpg">
            <w:drawing>
              <wp:anchor distT="0" distB="0" distL="114300" distR="114300" simplePos="0" relativeHeight="251640320" behindDoc="0" locked="0" layoutInCell="1" allowOverlap="1">
                <wp:simplePos x="0" y="0"/>
                <wp:positionH relativeFrom="column">
                  <wp:posOffset>1068705</wp:posOffset>
                </wp:positionH>
                <wp:positionV relativeFrom="paragraph">
                  <wp:posOffset>356235</wp:posOffset>
                </wp:positionV>
                <wp:extent cx="3443605" cy="1781175"/>
                <wp:effectExtent l="1905" t="2540" r="2540" b="6985"/>
                <wp:wrapNone/>
                <wp:docPr id="18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3605" cy="1781175"/>
                          <a:chOff x="2950" y="5129"/>
                          <a:chExt cx="5423" cy="2805"/>
                        </a:xfrm>
                      </wpg:grpSpPr>
                      <wps:wsp>
                        <wps:cNvPr id="183" name="Text Box 49"/>
                        <wps:cNvSpPr txBox="1">
                          <a:spLocks noChangeAspect="1" noChangeArrowheads="1"/>
                        </wps:cNvSpPr>
                        <wps:spPr bwMode="auto">
                          <a:xfrm>
                            <a:off x="2950" y="5316"/>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1</w:t>
                              </w:r>
                            </w:p>
                          </w:txbxContent>
                        </wps:txbx>
                        <wps:bodyPr rot="0" vert="horz" wrap="square" lIns="91440" tIns="45720" rIns="91440" bIns="45720" anchor="t" anchorCtr="0" upright="1">
                          <a:noAutofit/>
                        </wps:bodyPr>
                      </wps:wsp>
                      <wps:wsp>
                        <wps:cNvPr id="184" name="Text Box 50"/>
                        <wps:cNvSpPr txBox="1">
                          <a:spLocks noChangeAspect="1" noChangeArrowheads="1"/>
                        </wps:cNvSpPr>
                        <wps:spPr bwMode="auto">
                          <a:xfrm>
                            <a:off x="4820" y="5316"/>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2</w:t>
                              </w:r>
                            </w:p>
                          </w:txbxContent>
                        </wps:txbx>
                        <wps:bodyPr rot="0" vert="horz" wrap="square" lIns="91440" tIns="45720" rIns="91440" bIns="45720" anchor="t" anchorCtr="0" upright="1">
                          <a:noAutofit/>
                        </wps:bodyPr>
                      </wps:wsp>
                      <wps:wsp>
                        <wps:cNvPr id="185" name="Text Box 51"/>
                        <wps:cNvSpPr txBox="1">
                          <a:spLocks noChangeAspect="1" noChangeArrowheads="1"/>
                        </wps:cNvSpPr>
                        <wps:spPr bwMode="auto">
                          <a:xfrm>
                            <a:off x="6877" y="5129"/>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3</w:t>
                              </w:r>
                            </w:p>
                          </w:txbxContent>
                        </wps:txbx>
                        <wps:bodyPr rot="0" vert="horz" wrap="square" lIns="91440" tIns="45720" rIns="91440" bIns="45720" anchor="t" anchorCtr="0" upright="1">
                          <a:noAutofit/>
                        </wps:bodyPr>
                      </wps:wsp>
                      <wps:wsp>
                        <wps:cNvPr id="186" name="Text Box 52"/>
                        <wps:cNvSpPr txBox="1">
                          <a:spLocks noChangeAspect="1" noChangeArrowheads="1"/>
                        </wps:cNvSpPr>
                        <wps:spPr bwMode="auto">
                          <a:xfrm>
                            <a:off x="7999" y="5316"/>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5</w:t>
                              </w:r>
                            </w:p>
                          </w:txbxContent>
                        </wps:txbx>
                        <wps:bodyPr rot="0" vert="horz" wrap="square" lIns="91440" tIns="45720" rIns="91440" bIns="45720" anchor="t" anchorCtr="0" upright="1">
                          <a:noAutofit/>
                        </wps:bodyPr>
                      </wps:wsp>
                      <wps:wsp>
                        <wps:cNvPr id="187" name="Text Box 53"/>
                        <wps:cNvSpPr txBox="1">
                          <a:spLocks noChangeAspect="1" noChangeArrowheads="1"/>
                        </wps:cNvSpPr>
                        <wps:spPr bwMode="auto">
                          <a:xfrm>
                            <a:off x="5755" y="7560"/>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 o:spid="_x0000_s1032" style="position:absolute;left:0;text-align:left;margin-left:84.15pt;margin-top:28.05pt;width:271.15pt;height:140.25pt;z-index:251640320" coordorigin="2950,5129" coordsize="5423,2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">
                <v:shape id="Text Box 49" o:spid="_x0000_s1033" type="#_x0000_t202" style="position:absolute;left:2950;top:5316;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awMsYA&#10;AADcAAAADwAAAGRycy9kb3ducmV2LnhtbESPQWvCQBCF74L/YRmhF9FNI5SQukoJLbTQCka9j9lp&#10;EpudDdltEv99Vyh4m+G9ed+b9XY0jeipc7VlBY/LCARxYXXNpYLj4W2RgHAeWWNjmRRcycF2M52s&#10;MdV24D31uS9FCGGXooLK+zaV0hUVGXRL2xIH7dt2Bn1Yu1LqDocQbhoZR9GTNFhzIFTYUlZR8ZP/&#10;msB9HZP2dP7MLh/5/HyJd1x/JazUw2x8eQbhafR38//1uw71kxXcngkT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awMsYAAADcAAAADwAAAAAAAAAAAAAAAACYAgAAZHJz&#10;L2Rvd25yZXYueG1sUEsFBgAAAAAEAAQA9QAAAIsDA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1</w:t>
                        </w:r>
                      </w:p>
                    </w:txbxContent>
                  </v:textbox>
                </v:shape>
                <v:shape id="Text Box 50" o:spid="_x0000_s1034" type="#_x0000_t202" style="position:absolute;left:4820;top:5316;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oRsYA&#10;AADcAAAADwAAAGRycy9kb3ducmV2LnhtbESPQWvCQBCF74L/YRmhF9FNg5SQukoJLbTQCka9j9lp&#10;EpudDdltEv99Vyh4m+G9ed+b9XY0jeipc7VlBY/LCARxYXXNpYLj4W2RgHAeWWNjmRRcycF2M52s&#10;MdV24D31uS9FCGGXooLK+zaV0hUVGXRL2xIH7dt2Bn1Yu1LqDocQbhoZR9GTNFhzIFTYUlZR8ZP/&#10;msB9HZP2dP7MLh/5/HyJd1x/JazUw2x8eQbhafR38//1uw71kxXcngkT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8oRsYAAADcAAAADwAAAAAAAAAAAAAAAACYAgAAZHJz&#10;L2Rvd25yZXYueG1sUEsFBgAAAAAEAAQA9QAAAIsDA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2</w:t>
                        </w:r>
                      </w:p>
                    </w:txbxContent>
                  </v:textbox>
                </v:shape>
                <v:shape id="Text Box 51" o:spid="_x0000_s1035" type="#_x0000_t202" style="position:absolute;left:6877;top:5129;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ON3cYA&#10;AADcAAAADwAAAGRycy9kb3ducmV2LnhtbESPQWvCQBCF74L/YRmhF9FNA5aQukoJLbTQCka9j9lp&#10;EpudDdltEv99Vyh4m+G9ed+b9XY0jeipc7VlBY/LCARxYXXNpYLj4W2RgHAeWWNjmRRcycF2M52s&#10;MdV24D31uS9FCGGXooLK+zaV0hUVGXRL2xIH7dt2Bn1Yu1LqDocQbhoZR9GTNFhzIFTYUlZR8ZP/&#10;msB9HZP2dP7MLh/5/HyJd1x/JazUw2x8eQbhafR38//1uw71kxXcngkT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ON3cYAAADcAAAADwAAAAAAAAAAAAAAAACYAgAAZHJz&#10;L2Rvd25yZXYueG1sUEsFBgAAAAAEAAQA9QAAAIsDA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3</w:t>
                        </w:r>
                      </w:p>
                    </w:txbxContent>
                  </v:textbox>
                </v:shape>
                <v:shape id="Text Box 52" o:spid="_x0000_s1036" type="#_x0000_t202" style="position:absolute;left:7999;top:5316;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TqsMA&#10;AADcAAAADwAAAGRycy9kb3ducmV2LnhtbESPQYvCMBCF74L/IYzgRTTVg5RqFBGFFVZhq97HZmyr&#10;zaQ0We3+eyMseJvhvXnfm/myNZV4UONKywrGowgEcWZ1ybmC03E7jEE4j6yxskwK/sjBctHtzDHR&#10;9sk/9Eh9LkIIuwQVFN7XiZQuK8igG9maOGhX2xj0YW1yqRt8hnBTyUkUTaXBkgOhwJrWBWX39NcE&#10;7qaN6/Ple33bpYPLbXLgch+zUv1eu5qB8NT6j/n/+kuH+vEU3s+ECe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ETqsMAAADcAAAADwAAAAAAAAAAAAAAAACYAgAAZHJzL2Rv&#10;d25yZXYueG1sUEsFBgAAAAAEAAQA9QAAAIgDA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5</w:t>
                        </w:r>
                      </w:p>
                    </w:txbxContent>
                  </v:textbox>
                </v:shape>
                <v:shape id="Text Box 53" o:spid="_x0000_s1037" type="#_x0000_t202" style="position:absolute;left:5755;top:7560;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2McYA&#10;AADcAAAADwAAAGRycy9kb3ducmV2LnhtbESPQWvCQBCF74L/YRmhF9FNc7AhdZUSWmihFYx6H7PT&#10;JDY7G7LbJP77rlDwNsN787436+1oGtFT52rLCh6XEQjiwuqaSwXHw9siAeE8ssbGMim4koPtZjpZ&#10;Y6rtwHvqc1+KEMIuRQWV920qpSsqMuiWtiUO2rftDPqwdqXUHQ4h3DQyjqKVNFhzIFTYUlZR8ZP/&#10;msB9HZP2dP7MLh/5/HyJd1x/JazUw2x8eQbhafR38//1uw71kye4PRMm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22McYAAADcAAAADwAAAAAAAAAAAAAAAACYAgAAZHJz&#10;L2Rvd25yZXYueG1sUEsFBgAAAAAEAAQA9QAAAIsDAAAAAA==&#10;" stroked="f">
                  <v:fill opacity="0"/>
                  <o:lock v:ext="edit" aspectratio="t"/>
                  <v:textbox>
                    <w:txbxContent>
                      <w:p w:rsidR="00104EDE" w:rsidRPr="0053360F" w:rsidRDefault="00104EDE" w:rsidP="00F3321F">
                        <w:pPr>
                          <w:rPr>
                            <w:b/>
                            <w:color w:val="0000FF"/>
                            <w:sz w:val="16"/>
                            <w:szCs w:val="16"/>
                          </w:rPr>
                        </w:pPr>
                        <w:r>
                          <w:rPr>
                            <w:b/>
                            <w:color w:val="0000FF"/>
                            <w:sz w:val="16"/>
                            <w:szCs w:val="16"/>
                          </w:rPr>
                          <w:t>6</w:t>
                        </w:r>
                      </w:p>
                    </w:txbxContent>
                  </v:textbox>
                </v:shape>
              </v:group>
            </w:pict>
          </mc:Fallback>
        </mc:AlternateContent>
      </w:r>
      <w:r w:rsidR="00F3321F" w:rsidRPr="00BD7CBD">
        <w:rPr>
          <w:rFonts w:ascii="Tw Cen MT" w:eastAsia="MS Mincho" w:hAnsi="Tw Cen MT"/>
        </w:rPr>
        <w:t>The message will be read by the TTMS Interface application, formatted to the specific OTM format and sent to OTM via the OTM specific protocol requirements.</w:t>
      </w:r>
      <w:r w:rsidR="00F3321F" w:rsidRPr="00BD7CBD" w:rsidDel="00B417A7">
        <w:rPr>
          <w:rFonts w:ascii="Tw Cen MT" w:eastAsia="MS Mincho" w:hAnsi="Tw Cen MT"/>
        </w:rPr>
        <w:t xml:space="preserve"> </w:t>
      </w:r>
      <w:r w:rsidRPr="00BD7CBD">
        <w:rPr>
          <w:rFonts w:ascii="Tw Cen MT" w:eastAsia="MS Mincho" w:hAnsi="Tw Cen MT"/>
          <w:noProof/>
        </w:rPr>
        <mc:AlternateContent>
          <mc:Choice Requires="wps">
            <w:drawing>
              <wp:anchor distT="0" distB="0" distL="114300" distR="114300" simplePos="0" relativeHeight="251634176" behindDoc="0" locked="0" layoutInCell="1" allowOverlap="1">
                <wp:simplePos x="0" y="0"/>
                <wp:positionH relativeFrom="column">
                  <wp:posOffset>4512310</wp:posOffset>
                </wp:positionH>
                <wp:positionV relativeFrom="paragraph">
                  <wp:posOffset>952500</wp:posOffset>
                </wp:positionV>
                <wp:extent cx="237490" cy="237490"/>
                <wp:effectExtent l="6985" t="8255" r="3175" b="1905"/>
                <wp:wrapNone/>
                <wp:docPr id="181" name="Text Box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237490" cy="23749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38" type="#_x0000_t202" style="position:absolute;left:0;text-align:left;margin-left:355.3pt;margin-top:75pt;width:18.7pt;height:18.7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4</w:t>
                      </w:r>
                    </w:p>
                  </w:txbxContent>
                </v:textbox>
              </v:shape>
            </w:pict>
          </mc:Fallback>
        </mc:AlternateContent>
      </w:r>
      <w:r w:rsidRPr="00C56D5F">
        <w:rPr>
          <w:noProof/>
        </w:rPr>
        <w:drawing>
          <wp:inline distT="0" distB="0" distL="0" distR="0">
            <wp:extent cx="5136515" cy="221805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36515" cy="2218055"/>
                    </a:xfrm>
                    <a:prstGeom prst="rect">
                      <a:avLst/>
                    </a:prstGeom>
                    <a:noFill/>
                    <a:ln>
                      <a:noFill/>
                    </a:ln>
                  </pic:spPr>
                </pic:pic>
              </a:graphicData>
            </a:graphic>
          </wp:inline>
        </w:drawing>
      </w:r>
    </w:p>
    <w:p w:rsidR="00F3321F" w:rsidRPr="00BD7CBD" w:rsidRDefault="00F3321F" w:rsidP="00F3321F">
      <w:pPr>
        <w:pStyle w:val="BodyText"/>
        <w:rPr>
          <w:rFonts w:ascii="Tw Cen MT" w:hAnsi="Tw Cen MT"/>
          <w:b/>
          <w:u w:val="single"/>
        </w:rPr>
      </w:pPr>
      <w:r w:rsidRPr="00BD7CBD">
        <w:rPr>
          <w:rFonts w:ascii="Tw Cen MT" w:hAnsi="Tw Cen MT"/>
          <w:b/>
          <w:u w:val="single"/>
        </w:rPr>
        <w:t>Chronology of Events:</w:t>
      </w:r>
    </w:p>
    <w:p w:rsidR="00F3321F" w:rsidRPr="00BD7CBD" w:rsidRDefault="00F3321F" w:rsidP="007C403F">
      <w:pPr>
        <w:pStyle w:val="BodyText"/>
        <w:numPr>
          <w:ilvl w:val="0"/>
          <w:numId w:val="13"/>
        </w:numPr>
        <w:rPr>
          <w:rFonts w:ascii="Tw Cen MT" w:hAnsi="Tw Cen MT"/>
        </w:rPr>
      </w:pPr>
      <w:r w:rsidRPr="00BD7CBD">
        <w:rPr>
          <w:rFonts w:ascii="Tw Cen MT" w:hAnsi="Tw Cen MT"/>
          <w:b/>
        </w:rPr>
        <w:t>Publish Production Confirmation:</w:t>
      </w:r>
      <w:r w:rsidRPr="00BD7CBD">
        <w:rPr>
          <w:rFonts w:ascii="Tw Cen MT" w:hAnsi="Tw Cen MT"/>
        </w:rPr>
        <w:t xml:space="preserve"> NAP production confirmation (PROCON) is sourced and published as a copybook on to the ESB.</w:t>
      </w:r>
    </w:p>
    <w:p w:rsidR="00F3321F" w:rsidRPr="00BD7CBD" w:rsidRDefault="00F3321F" w:rsidP="007C403F">
      <w:pPr>
        <w:pStyle w:val="BodyText"/>
        <w:numPr>
          <w:ilvl w:val="0"/>
          <w:numId w:val="13"/>
        </w:numPr>
        <w:rPr>
          <w:rFonts w:ascii="Tw Cen MT" w:hAnsi="Tw Cen MT"/>
        </w:rPr>
      </w:pPr>
      <w:r w:rsidRPr="00BD7CBD">
        <w:rPr>
          <w:rFonts w:ascii="Tw Cen MT" w:hAnsi="Tw Cen MT"/>
          <w:b/>
        </w:rPr>
        <w:t xml:space="preserve">ESB Mediation: </w:t>
      </w:r>
      <w:r w:rsidRPr="00BD7CBD">
        <w:rPr>
          <w:rFonts w:ascii="Tw Cen MT" w:hAnsi="Tw Cen MT"/>
        </w:rPr>
        <w:t>The ESB reads the message and transforms the message from Copybook to XML and then publishes it to interested parties over multiple platforms. The ESB interaction pattern that is utilized to support this requirement is publish/subscribe.  If enrichment of the message published to TTMS is necessary, the ESB Broker Pattern working in conjunction with the Synchronous Request-Reply pattern to invoke a data service that provides the data to enrich the message can be utilized</w:t>
      </w:r>
    </w:p>
    <w:p w:rsidR="00F3321F" w:rsidRPr="00BD7CBD" w:rsidRDefault="00F3321F" w:rsidP="007C403F">
      <w:pPr>
        <w:pStyle w:val="BodyText"/>
        <w:numPr>
          <w:ilvl w:val="0"/>
          <w:numId w:val="13"/>
        </w:numPr>
        <w:rPr>
          <w:rFonts w:ascii="Tw Cen MT" w:hAnsi="Tw Cen MT"/>
        </w:rPr>
      </w:pPr>
      <w:r w:rsidRPr="00BD7CBD">
        <w:rPr>
          <w:rFonts w:ascii="Tw Cen MT" w:hAnsi="Tw Cen MT"/>
          <w:b/>
        </w:rPr>
        <w:t>Consume Order Release:</w:t>
      </w:r>
      <w:r w:rsidRPr="00BD7CBD">
        <w:rPr>
          <w:rFonts w:ascii="Tw Cen MT" w:hAnsi="Tw Cen MT"/>
        </w:rPr>
        <w:t xml:space="preserve"> The FPR Integration Layer consumes the order release event.</w:t>
      </w:r>
    </w:p>
    <w:p w:rsidR="00F3321F" w:rsidRPr="00BD7CBD" w:rsidRDefault="00F3321F" w:rsidP="007C403F">
      <w:pPr>
        <w:pStyle w:val="BodyText"/>
        <w:numPr>
          <w:ilvl w:val="0"/>
          <w:numId w:val="13"/>
        </w:numPr>
        <w:rPr>
          <w:rFonts w:ascii="Tw Cen MT" w:hAnsi="Tw Cen MT"/>
        </w:rPr>
      </w:pPr>
      <w:r w:rsidRPr="00BD7CBD">
        <w:rPr>
          <w:rFonts w:ascii="Tw Cen MT" w:hAnsi="Tw Cen MT"/>
          <w:b/>
        </w:rPr>
        <w:t>Data Aggregation:</w:t>
      </w:r>
      <w:r w:rsidRPr="00BD7CBD">
        <w:rPr>
          <w:rFonts w:ascii="Tw Cen MT" w:hAnsi="Tw Cen MT"/>
        </w:rPr>
        <w:t xml:space="preserve"> OTM specific order and message marshalling data is read and the incoming order release message is enriched.</w:t>
      </w:r>
    </w:p>
    <w:p w:rsidR="00F3321F" w:rsidRPr="00BD7CBD" w:rsidRDefault="00F3321F" w:rsidP="007C403F">
      <w:pPr>
        <w:pStyle w:val="BodyText"/>
        <w:numPr>
          <w:ilvl w:val="0"/>
          <w:numId w:val="13"/>
        </w:numPr>
        <w:rPr>
          <w:rFonts w:ascii="Tw Cen MT" w:hAnsi="Tw Cen MT"/>
        </w:rPr>
      </w:pPr>
      <w:r w:rsidRPr="00BD7CBD">
        <w:rPr>
          <w:rFonts w:ascii="Tw Cen MT" w:hAnsi="Tw Cen MT"/>
          <w:b/>
        </w:rPr>
        <w:t>HTTP Post:</w:t>
      </w:r>
      <w:r w:rsidRPr="00BD7CBD">
        <w:rPr>
          <w:rFonts w:ascii="Tw Cen MT" w:hAnsi="Tw Cen MT"/>
        </w:rPr>
        <w:t xml:space="preserve"> The enriched message is then published to OTM via HTTP.</w:t>
      </w:r>
    </w:p>
    <w:p w:rsidR="00F3321F" w:rsidRPr="00BD7CBD" w:rsidRDefault="00F3321F" w:rsidP="007C403F">
      <w:pPr>
        <w:pStyle w:val="BodyText"/>
        <w:numPr>
          <w:ilvl w:val="0"/>
          <w:numId w:val="13"/>
        </w:numPr>
        <w:rPr>
          <w:rFonts w:ascii="Tw Cen MT" w:hAnsi="Tw Cen MT"/>
        </w:rPr>
      </w:pPr>
      <w:r w:rsidRPr="00BD7CBD">
        <w:rPr>
          <w:rFonts w:ascii="Tw Cen MT" w:hAnsi="Tw Cen MT"/>
          <w:b/>
        </w:rPr>
        <w:t xml:space="preserve">Other Interested Systems: </w:t>
      </w:r>
      <w:r w:rsidRPr="00BD7CBD">
        <w:rPr>
          <w:rFonts w:ascii="Tw Cen MT" w:hAnsi="Tw Cen MT"/>
        </w:rPr>
        <w:t>The event can be published to other interested subscribers.</w:t>
      </w:r>
    </w:p>
    <w:p w:rsidR="00F3321F" w:rsidRPr="00BD7CBD" w:rsidRDefault="00F3321F" w:rsidP="00F3321F">
      <w:pPr>
        <w:pStyle w:val="BodyText"/>
        <w:ind w:left="0"/>
        <w:rPr>
          <w:rFonts w:ascii="Tw Cen MT" w:hAnsi="Tw Cen MT"/>
        </w:rPr>
      </w:pPr>
    </w:p>
    <w:p w:rsidR="00F3321F" w:rsidRPr="00BD7CBD" w:rsidRDefault="00F3321F" w:rsidP="00F3321F">
      <w:pPr>
        <w:pStyle w:val="BodyText"/>
        <w:rPr>
          <w:rFonts w:ascii="Tw Cen MT" w:hAnsi="Tw Cen MT"/>
          <w:color w:val="0000FF"/>
        </w:rPr>
      </w:pPr>
      <w:bookmarkStart w:id="215" w:name="_Toc174930339"/>
      <w:r w:rsidRPr="00BD7CBD">
        <w:rPr>
          <w:rFonts w:ascii="Tw Cen MT" w:eastAsia="MS Mincho" w:hAnsi="Tw Cen MT"/>
        </w:rPr>
        <w:br w:type="page"/>
      </w:r>
      <w:bookmarkEnd w:id="215"/>
    </w:p>
    <w:p w:rsidR="00F3321F" w:rsidRPr="00BD7CBD" w:rsidRDefault="00F3321F" w:rsidP="00F3321F">
      <w:pPr>
        <w:pStyle w:val="Heading3"/>
        <w:tabs>
          <w:tab w:val="clear" w:pos="374"/>
          <w:tab w:val="num" w:pos="561"/>
        </w:tabs>
        <w:ind w:left="561"/>
        <w:rPr>
          <w:rFonts w:ascii="Tw Cen MT" w:hAnsi="Tw Cen MT"/>
        </w:rPr>
      </w:pPr>
      <w:bookmarkStart w:id="216" w:name="_Toc176747361"/>
      <w:bookmarkStart w:id="217" w:name="_Toc414635435"/>
      <w:r w:rsidRPr="00BD7CBD">
        <w:rPr>
          <w:rFonts w:ascii="Tw Cen MT" w:hAnsi="Tw Cen MT"/>
        </w:rPr>
        <w:lastRenderedPageBreak/>
        <w:t>Pattern 3: NPPS System feeds data to TTMS (Example: Shipment Update)</w:t>
      </w:r>
      <w:bookmarkEnd w:id="216"/>
      <w:bookmarkEnd w:id="217"/>
    </w:p>
    <w:p w:rsidR="00F3321F" w:rsidRPr="00BD7CBD" w:rsidRDefault="00F3321F" w:rsidP="00F3321F">
      <w:pPr>
        <w:pStyle w:val="BodyText"/>
        <w:spacing w:line="240" w:lineRule="auto"/>
        <w:rPr>
          <w:rFonts w:ascii="Tw Cen MT" w:eastAsia="MS Mincho" w:hAnsi="Tw Cen MT"/>
        </w:rPr>
      </w:pPr>
      <w:r w:rsidRPr="00BD7CBD">
        <w:rPr>
          <w:rFonts w:ascii="Tw Cen MT" w:eastAsia="MS Mincho" w:hAnsi="Tw Cen MT"/>
        </w:rPr>
        <w:t>The Shipment Update use case is an example in which TTMS consumes shipment status information. The NPPS plant and port systems publish event information that is used in the shipments. TTMS is a subscriber to VDC event data and will be notified via a MQ message when the VDC events are published.</w:t>
      </w:r>
    </w:p>
    <w:p w:rsidR="00F3321F" w:rsidRPr="00BD7CBD" w:rsidRDefault="00F3321F" w:rsidP="00F3321F">
      <w:pPr>
        <w:pStyle w:val="BodyText"/>
        <w:spacing w:line="240" w:lineRule="auto"/>
        <w:rPr>
          <w:rFonts w:ascii="Tw Cen MT" w:eastAsia="MS Mincho" w:hAnsi="Tw Cen MT"/>
        </w:rPr>
      </w:pPr>
      <w:r w:rsidRPr="00BD7CBD">
        <w:rPr>
          <w:rFonts w:ascii="Tw Cen MT" w:eastAsia="MS Mincho" w:hAnsi="Tw Cen MT"/>
        </w:rPr>
        <w:t>The message will be read by the TTMS Interface application, formatted to the specific OTM format and sent to OTM via the OTM specific protocol requirements.</w:t>
      </w:r>
    </w:p>
    <w:p w:rsidR="00F3321F" w:rsidRPr="00BD7CBD" w:rsidRDefault="00F3321F" w:rsidP="00F3321F">
      <w:pPr>
        <w:pStyle w:val="Heading212pt"/>
        <w:numPr>
          <w:ilvl w:val="0"/>
          <w:numId w:val="0"/>
        </w:numPr>
        <w:ind w:left="561"/>
        <w:jc w:val="center"/>
        <w:rPr>
          <w:rFonts w:ascii="Tw Cen MT" w:hAnsi="Tw Cen MT"/>
        </w:rPr>
      </w:pPr>
    </w:p>
    <w:p w:rsidR="00F3321F" w:rsidRPr="00C56D5F" w:rsidRDefault="00782522" w:rsidP="00F3321F">
      <w:pPr>
        <w:pStyle w:val="BlockText"/>
        <w:ind w:left="720"/>
        <w:jc w:val="center"/>
        <w:rPr>
          <w:rFonts w:ascii="Tw Cen MT" w:eastAsia="MS Mincho" w:hAnsi="Tw Cen MT"/>
        </w:rPr>
      </w:pPr>
      <w:r w:rsidRPr="00BD7CBD">
        <w:rPr>
          <w:rFonts w:ascii="Tw Cen MT" w:eastAsia="MS Mincho" w:hAnsi="Tw Cen MT"/>
          <w:noProof/>
        </w:rPr>
        <mc:AlternateContent>
          <mc:Choice Requires="wpg">
            <w:drawing>
              <wp:anchor distT="0" distB="0" distL="114300" distR="114300" simplePos="0" relativeHeight="251642368" behindDoc="0" locked="0" layoutInCell="1" allowOverlap="1">
                <wp:simplePos x="0" y="0"/>
                <wp:positionH relativeFrom="column">
                  <wp:posOffset>1221105</wp:posOffset>
                </wp:positionH>
                <wp:positionV relativeFrom="paragraph">
                  <wp:posOffset>304800</wp:posOffset>
                </wp:positionV>
                <wp:extent cx="3443605" cy="1781175"/>
                <wp:effectExtent l="1905" t="3175" r="2540" b="6350"/>
                <wp:wrapNone/>
                <wp:docPr id="175"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3605" cy="1781175"/>
                          <a:chOff x="2950" y="5129"/>
                          <a:chExt cx="5423" cy="2805"/>
                        </a:xfrm>
                      </wpg:grpSpPr>
                      <wps:wsp>
                        <wps:cNvPr id="176" name="Text Box 64"/>
                        <wps:cNvSpPr txBox="1">
                          <a:spLocks noChangeAspect="1" noChangeArrowheads="1"/>
                        </wps:cNvSpPr>
                        <wps:spPr bwMode="auto">
                          <a:xfrm>
                            <a:off x="2950" y="5316"/>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1</w:t>
                              </w:r>
                            </w:p>
                          </w:txbxContent>
                        </wps:txbx>
                        <wps:bodyPr rot="0" vert="horz" wrap="square" lIns="91440" tIns="45720" rIns="91440" bIns="45720" anchor="t" anchorCtr="0" upright="1">
                          <a:noAutofit/>
                        </wps:bodyPr>
                      </wps:wsp>
                      <wps:wsp>
                        <wps:cNvPr id="177" name="Text Box 65"/>
                        <wps:cNvSpPr txBox="1">
                          <a:spLocks noChangeAspect="1" noChangeArrowheads="1"/>
                        </wps:cNvSpPr>
                        <wps:spPr bwMode="auto">
                          <a:xfrm>
                            <a:off x="4820" y="5316"/>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2</w:t>
                              </w:r>
                            </w:p>
                          </w:txbxContent>
                        </wps:txbx>
                        <wps:bodyPr rot="0" vert="horz" wrap="square" lIns="91440" tIns="45720" rIns="91440" bIns="45720" anchor="t" anchorCtr="0" upright="1">
                          <a:noAutofit/>
                        </wps:bodyPr>
                      </wps:wsp>
                      <wps:wsp>
                        <wps:cNvPr id="178" name="Text Box 66"/>
                        <wps:cNvSpPr txBox="1">
                          <a:spLocks noChangeAspect="1" noChangeArrowheads="1"/>
                        </wps:cNvSpPr>
                        <wps:spPr bwMode="auto">
                          <a:xfrm>
                            <a:off x="6877" y="5129"/>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3</w:t>
                              </w:r>
                            </w:p>
                          </w:txbxContent>
                        </wps:txbx>
                        <wps:bodyPr rot="0" vert="horz" wrap="square" lIns="91440" tIns="45720" rIns="91440" bIns="45720" anchor="t" anchorCtr="0" upright="1">
                          <a:noAutofit/>
                        </wps:bodyPr>
                      </wps:wsp>
                      <wps:wsp>
                        <wps:cNvPr id="179" name="Text Box 67"/>
                        <wps:cNvSpPr txBox="1">
                          <a:spLocks noChangeAspect="1" noChangeArrowheads="1"/>
                        </wps:cNvSpPr>
                        <wps:spPr bwMode="auto">
                          <a:xfrm>
                            <a:off x="7999" y="5316"/>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5</w:t>
                              </w:r>
                            </w:p>
                          </w:txbxContent>
                        </wps:txbx>
                        <wps:bodyPr rot="0" vert="horz" wrap="square" lIns="91440" tIns="45720" rIns="91440" bIns="45720" anchor="t" anchorCtr="0" upright="1">
                          <a:noAutofit/>
                        </wps:bodyPr>
                      </wps:wsp>
                      <wps:wsp>
                        <wps:cNvPr id="180" name="Text Box 68"/>
                        <wps:cNvSpPr txBox="1">
                          <a:spLocks noChangeAspect="1" noChangeArrowheads="1"/>
                        </wps:cNvSpPr>
                        <wps:spPr bwMode="auto">
                          <a:xfrm>
                            <a:off x="5755" y="7560"/>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6</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 o:spid="_x0000_s1039" style="position:absolute;left:0;text-align:left;margin-left:96.15pt;margin-top:24pt;width:271.15pt;height:140.25pt;z-index:251642368" coordorigin="2950,5129" coordsize="5423,2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">
                <v:shape id="Text Box 64" o:spid="_x0000_s1040" type="#_x0000_t202" style="position:absolute;left:2950;top:5316;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RjjcQA&#10;AADcAAAADwAAAGRycy9kb3ducmV2LnhtbESPQYvCMBCF7wv+hzCCl0VTPbilGkVEwQVdsOp9bMa2&#10;2kxKk9X6783CgrcZ3pv3vZnOW1OJOzWutKxgOIhAEGdWl5wrOB7W/RiE88gaK8uk4EkO5rPOxxQT&#10;bR+8p3vqcxFC2CWooPC+TqR0WUEG3cDWxEG72MagD2uTS93gI4SbSo6iaCwNlhwIBda0LCi7pb8m&#10;cFdtXJ/O2+X1O/08X0c/XO5iVqrXbRcTEJ5a/zb/X290qP81hr9nwgR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EY43EAAAA3AAAAA8AAAAAAAAAAAAAAAAAmAIAAGRycy9k&#10;b3ducmV2LnhtbFBLBQYAAAAABAAEAPUAAACJAw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1</w:t>
                        </w:r>
                      </w:p>
                    </w:txbxContent>
                  </v:textbox>
                </v:shape>
                <v:shape id="Text Box 65" o:spid="_x0000_s1041" type="#_x0000_t202" style="position:absolute;left:4820;top:5316;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jGFsQA&#10;AADcAAAADwAAAGRycy9kb3ducmV2LnhtbESPQYvCMBCF74L/IczCXmRN9aClGmURhRVU2O56H5ux&#10;rTaT0kSt/94IgrcZ3pv3vZnOW1OJKzWutKxg0I9AEGdWl5wr+P9bfcUgnEfWWFkmBXdyMJ91O1NM&#10;tL3xL11Tn4sQwi5BBYX3dSKlywoy6Pq2Jg7a0TYGfVibXOoGbyHcVHIYRSNpsORAKLCmRUHZOb2Y&#10;wF22cb0/bBanddo7nIY7LrcxK/X50X5PQHhq/dv8uv7Rof54DM9nwgR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IxhbEAAAA3AAAAA8AAAAAAAAAAAAAAAAAmAIAAGRycy9k&#10;b3ducmV2LnhtbFBLBQYAAAAABAAEAPUAAACJAw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2</w:t>
                        </w:r>
                      </w:p>
                    </w:txbxContent>
                  </v:textbox>
                </v:shape>
                <v:shape id="Text Box 66" o:spid="_x0000_s1042" type="#_x0000_t202" style="position:absolute;left:6877;top:5129;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dSZMQA&#10;AADcAAAADwAAAGRycy9kb3ducmV2LnhtbESPTWvCQBCG7wX/wzJCL6XZ1IOG6CoiFlpQoWm9j9lp&#10;EpudDdmtpv++cxC8zTDvxzOL1eBadaE+NJ4NvCQpKOLS24YrA1+fr88ZqBCRLbaeycAfBVgtRw8L&#10;zK2/8gddilgpCeGQo4E6xi7XOpQ1OQyJ74jl9u17h1HWvtK2x6uEu1ZP0nSqHTYsDTV2tKmp/Cl+&#10;nfRuh6w7nnab83vxdDpPDtzsMzbmcTys56AiDfEuvrnfrODPhFaekQn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XUmTEAAAA3AAAAA8AAAAAAAAAAAAAAAAAmAIAAGRycy9k&#10;b3ducmV2LnhtbFBLBQYAAAAABAAEAPUAAACJAw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3</w:t>
                        </w:r>
                      </w:p>
                    </w:txbxContent>
                  </v:textbox>
                </v:shape>
                <v:shape id="Text Box 67" o:spid="_x0000_s1043" type="#_x0000_t202" style="position:absolute;left:7999;top:5316;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3/8UA&#10;AADcAAAADwAAAGRycy9kb3ducmV2LnhtbESPQWvCQBCF74L/YRnBi9RNPdiYukoRBQUrGNv7mB2T&#10;aHY2ZFeN/94tFLzN8N6878103ppK3KhxpWUF78MIBHFmdcm5gp/D6i0G4TyyxsoyKXiQg/ms25li&#10;ou2d93RLfS5CCLsEFRTe14mULivIoBvamjhoJ9sY9GFtcqkbvIdwU8lRFI2lwZIDocCaFgVll/Rq&#10;AnfZxvXvcbs4b9LB8Tzacfkds1L9Xvv1CcJT61/m/+u1DvU/JvD3TJh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2/f/xQAAANwAAAAPAAAAAAAAAAAAAAAAAJgCAABkcnMv&#10;ZG93bnJldi54bWxQSwUGAAAAAAQABAD1AAAAigM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5</w:t>
                        </w:r>
                      </w:p>
                    </w:txbxContent>
                  </v:textbox>
                </v:shape>
                <v:shape id="Text Box 68" o:spid="_x0000_s1044" type="#_x0000_t202" style="position:absolute;left:5755;top:7560;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QuRcQA&#10;AADcAAAADwAAAGRycy9kb3ducmV2LnhtbESPTWvCQBCG70L/wzIFL1I3eighdQ1FWrCgBaO9j9lp&#10;PpqdDdmtxn/fORS8zTDvxzOrfHSdutAQGs8GFvMEFHHpbcOVgdPx/SkFFSKyxc4zGbhRgHz9MFlh&#10;Zv2VD3QpYqUkhEOGBuoY+0zrUNbkMMx9Tyy3bz84jLIOlbYDXiXcdXqZJM/aYcPSUGNPm5rKn+LX&#10;Se/bmPZf592m/Shm53b5yc0+ZWOmj+PrC6hIY7yL/91bK/ip4MszMoF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0LkXEAAAA3AAAAA8AAAAAAAAAAAAAAAAAmAIAAGRycy9k&#10;b3ducmV2LnhtbFBLBQYAAAAABAAEAPUAAACJAwAAAAA=&#10;" stroked="f">
                  <v:fill opacity="0"/>
                  <o:lock v:ext="edit" aspectratio="t"/>
                  <v:textbox>
                    <w:txbxContent>
                      <w:p w:rsidR="00104EDE" w:rsidRPr="0053360F" w:rsidRDefault="00104EDE" w:rsidP="00F3321F">
                        <w:pPr>
                          <w:rPr>
                            <w:b/>
                            <w:color w:val="0000FF"/>
                            <w:sz w:val="16"/>
                            <w:szCs w:val="16"/>
                          </w:rPr>
                        </w:pPr>
                        <w:r>
                          <w:rPr>
                            <w:b/>
                            <w:color w:val="0000FF"/>
                            <w:sz w:val="16"/>
                            <w:szCs w:val="16"/>
                          </w:rPr>
                          <w:t>6</w:t>
                        </w:r>
                      </w:p>
                    </w:txbxContent>
                  </v:textbox>
                </v:shape>
              </v:group>
            </w:pict>
          </mc:Fallback>
        </mc:AlternateContent>
      </w:r>
      <w:r w:rsidRPr="00C56D5F">
        <w:rPr>
          <w:noProof/>
        </w:rPr>
        <w:drawing>
          <wp:inline distT="0" distB="0" distL="0" distR="0">
            <wp:extent cx="5495925" cy="236410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5925" cy="2364105"/>
                    </a:xfrm>
                    <a:prstGeom prst="rect">
                      <a:avLst/>
                    </a:prstGeom>
                    <a:noFill/>
                    <a:ln>
                      <a:noFill/>
                    </a:ln>
                  </pic:spPr>
                </pic:pic>
              </a:graphicData>
            </a:graphic>
          </wp:inline>
        </w:drawing>
      </w:r>
    </w:p>
    <w:p w:rsidR="00F3321F" w:rsidRPr="00BD7CBD" w:rsidRDefault="00F3321F" w:rsidP="00F3321F">
      <w:pPr>
        <w:pStyle w:val="BodyText"/>
        <w:rPr>
          <w:rFonts w:ascii="Tw Cen MT" w:hAnsi="Tw Cen MT"/>
          <w:b/>
          <w:u w:val="single"/>
        </w:rPr>
      </w:pPr>
      <w:r w:rsidRPr="00BD7CBD">
        <w:rPr>
          <w:rFonts w:ascii="Tw Cen MT" w:hAnsi="Tw Cen MT"/>
          <w:b/>
          <w:u w:val="single"/>
        </w:rPr>
        <w:t>Chronology of Events:</w:t>
      </w:r>
    </w:p>
    <w:p w:rsidR="00F3321F" w:rsidRPr="00BD7CBD" w:rsidRDefault="00F3321F" w:rsidP="007C403F">
      <w:pPr>
        <w:pStyle w:val="BodyText"/>
        <w:numPr>
          <w:ilvl w:val="0"/>
          <w:numId w:val="14"/>
        </w:numPr>
        <w:rPr>
          <w:rFonts w:ascii="Tw Cen MT" w:hAnsi="Tw Cen MT"/>
        </w:rPr>
      </w:pPr>
      <w:r w:rsidRPr="00BD7CBD">
        <w:rPr>
          <w:rFonts w:ascii="Tw Cen MT" w:hAnsi="Tw Cen MT"/>
          <w:b/>
        </w:rPr>
        <w:t>Publish VDC Event:</w:t>
      </w:r>
      <w:r w:rsidRPr="00BD7CBD">
        <w:rPr>
          <w:rFonts w:ascii="Tw Cen MT" w:hAnsi="Tw Cen MT"/>
        </w:rPr>
        <w:t xml:space="preserve"> VDC events are sourced and published as a copybook on to the ESB.</w:t>
      </w:r>
    </w:p>
    <w:p w:rsidR="00F3321F" w:rsidRPr="00BD7CBD" w:rsidRDefault="00F3321F" w:rsidP="007C403F">
      <w:pPr>
        <w:pStyle w:val="BodyText"/>
        <w:numPr>
          <w:ilvl w:val="0"/>
          <w:numId w:val="14"/>
        </w:numPr>
        <w:rPr>
          <w:rFonts w:ascii="Tw Cen MT" w:hAnsi="Tw Cen MT"/>
        </w:rPr>
      </w:pPr>
      <w:r w:rsidRPr="00BD7CBD">
        <w:rPr>
          <w:rFonts w:ascii="Tw Cen MT" w:hAnsi="Tw Cen MT"/>
          <w:b/>
        </w:rPr>
        <w:t xml:space="preserve">ESB Mediation: </w:t>
      </w:r>
      <w:r w:rsidRPr="00BD7CBD">
        <w:rPr>
          <w:rFonts w:ascii="Tw Cen MT" w:hAnsi="Tw Cen MT"/>
        </w:rPr>
        <w:t>The ESB reads the message and transforms the message from Copybook to XML and then publishes it to interested parties over multiple platforms. The ESB interaction pattern that facilitates this interaction is the publish/subscribe pattern.</w:t>
      </w:r>
    </w:p>
    <w:p w:rsidR="00F3321F" w:rsidRPr="00BD7CBD" w:rsidRDefault="00F3321F" w:rsidP="007C403F">
      <w:pPr>
        <w:pStyle w:val="BodyText"/>
        <w:numPr>
          <w:ilvl w:val="0"/>
          <w:numId w:val="14"/>
        </w:numPr>
        <w:rPr>
          <w:rFonts w:ascii="Tw Cen MT" w:hAnsi="Tw Cen MT"/>
        </w:rPr>
      </w:pPr>
      <w:r w:rsidRPr="00BD7CBD">
        <w:rPr>
          <w:rFonts w:ascii="Tw Cen MT" w:hAnsi="Tw Cen MT"/>
          <w:b/>
        </w:rPr>
        <w:t>Consume VDC Events:</w:t>
      </w:r>
      <w:r w:rsidRPr="00BD7CBD">
        <w:rPr>
          <w:rFonts w:ascii="Tw Cen MT" w:hAnsi="Tw Cen MT"/>
        </w:rPr>
        <w:t xml:space="preserve"> The FPR Integration Layer consumes the order release event.</w:t>
      </w:r>
    </w:p>
    <w:p w:rsidR="00F3321F" w:rsidRPr="00BD7CBD" w:rsidRDefault="00F3321F" w:rsidP="007C403F">
      <w:pPr>
        <w:pStyle w:val="BodyText"/>
        <w:numPr>
          <w:ilvl w:val="0"/>
          <w:numId w:val="14"/>
        </w:numPr>
        <w:rPr>
          <w:rFonts w:ascii="Tw Cen MT" w:hAnsi="Tw Cen MT"/>
        </w:rPr>
      </w:pPr>
      <w:r w:rsidRPr="00BD7CBD">
        <w:rPr>
          <w:rFonts w:ascii="Tw Cen MT" w:hAnsi="Tw Cen MT"/>
          <w:b/>
        </w:rPr>
        <w:t>Data Aggregation:</w:t>
      </w:r>
      <w:r w:rsidRPr="00BD7CBD">
        <w:rPr>
          <w:rFonts w:ascii="Tw Cen MT" w:hAnsi="Tw Cen MT"/>
        </w:rPr>
        <w:t xml:space="preserve"> OTM specific order and message marshalling data is read and the incoming order release message is enriched.</w:t>
      </w:r>
    </w:p>
    <w:p w:rsidR="00F3321F" w:rsidRPr="00BD7CBD" w:rsidRDefault="00F3321F" w:rsidP="007C403F">
      <w:pPr>
        <w:pStyle w:val="BodyText"/>
        <w:numPr>
          <w:ilvl w:val="0"/>
          <w:numId w:val="14"/>
        </w:numPr>
        <w:rPr>
          <w:rFonts w:ascii="Tw Cen MT" w:hAnsi="Tw Cen MT"/>
        </w:rPr>
      </w:pPr>
      <w:r w:rsidRPr="00BD7CBD">
        <w:rPr>
          <w:rFonts w:ascii="Tw Cen MT" w:hAnsi="Tw Cen MT"/>
          <w:b/>
        </w:rPr>
        <w:t>HTTP Post:</w:t>
      </w:r>
      <w:r w:rsidRPr="00BD7CBD">
        <w:rPr>
          <w:rFonts w:ascii="Tw Cen MT" w:hAnsi="Tw Cen MT"/>
        </w:rPr>
        <w:t xml:space="preserve"> The enriched message is then published to OTM via HTTP.</w:t>
      </w:r>
    </w:p>
    <w:p w:rsidR="00F3321F" w:rsidRPr="00BD7CBD" w:rsidRDefault="00F3321F" w:rsidP="007C403F">
      <w:pPr>
        <w:pStyle w:val="BodyText"/>
        <w:numPr>
          <w:ilvl w:val="0"/>
          <w:numId w:val="14"/>
        </w:numPr>
        <w:rPr>
          <w:rFonts w:ascii="Tw Cen MT" w:hAnsi="Tw Cen MT"/>
        </w:rPr>
      </w:pPr>
      <w:r w:rsidRPr="00BD7CBD">
        <w:rPr>
          <w:rFonts w:ascii="Tw Cen MT" w:hAnsi="Tw Cen MT"/>
          <w:b/>
        </w:rPr>
        <w:t xml:space="preserve">Other Interested Systems: </w:t>
      </w:r>
      <w:r w:rsidRPr="00BD7CBD">
        <w:rPr>
          <w:rFonts w:ascii="Tw Cen MT" w:hAnsi="Tw Cen MT"/>
        </w:rPr>
        <w:t>The event can be published to other interested subscribers.</w:t>
      </w:r>
    </w:p>
    <w:p w:rsidR="00F3321F" w:rsidRPr="00BD7CBD" w:rsidRDefault="00F3321F" w:rsidP="00F3321F">
      <w:pPr>
        <w:pStyle w:val="Heading212pt"/>
        <w:numPr>
          <w:ilvl w:val="0"/>
          <w:numId w:val="0"/>
        </w:numPr>
        <w:ind w:left="720"/>
        <w:rPr>
          <w:rFonts w:ascii="Tw Cen MT" w:eastAsia="MS Mincho" w:hAnsi="Tw Cen MT"/>
        </w:rPr>
      </w:pPr>
      <w:r w:rsidRPr="00BD7CBD">
        <w:rPr>
          <w:rFonts w:ascii="Tw Cen MT" w:eastAsia="MS Mincho" w:hAnsi="Tw Cen MT"/>
        </w:rPr>
        <w:br w:type="page"/>
      </w:r>
    </w:p>
    <w:p w:rsidR="00F3321F" w:rsidRPr="00BD7CBD" w:rsidRDefault="00F3321F" w:rsidP="00F3321F">
      <w:pPr>
        <w:pStyle w:val="Heading3"/>
        <w:tabs>
          <w:tab w:val="clear" w:pos="374"/>
          <w:tab w:val="num" w:pos="561"/>
        </w:tabs>
        <w:ind w:left="561"/>
        <w:rPr>
          <w:rFonts w:ascii="Tw Cen MT" w:hAnsi="Tw Cen MT"/>
        </w:rPr>
      </w:pPr>
      <w:bookmarkStart w:id="218" w:name="_Toc174930340"/>
      <w:bookmarkStart w:id="219" w:name="_Toc176747362"/>
      <w:bookmarkStart w:id="220" w:name="_Toc414635436"/>
      <w:r w:rsidRPr="00BD7CBD">
        <w:rPr>
          <w:rFonts w:ascii="Tw Cen MT" w:hAnsi="Tw Cen MT"/>
        </w:rPr>
        <w:lastRenderedPageBreak/>
        <w:t>Pattern 4: TTMS feeds data to Legacy systems</w:t>
      </w:r>
      <w:bookmarkEnd w:id="218"/>
      <w:r w:rsidRPr="00BD7CBD">
        <w:rPr>
          <w:rFonts w:ascii="Tw Cen MT" w:hAnsi="Tw Cen MT"/>
        </w:rPr>
        <w:t xml:space="preserve"> (Example: Shipment Publish)</w:t>
      </w:r>
      <w:bookmarkEnd w:id="219"/>
      <w:bookmarkEnd w:id="220"/>
    </w:p>
    <w:p w:rsidR="00F3321F" w:rsidRPr="00BD7CBD" w:rsidRDefault="00782522" w:rsidP="00F3321F">
      <w:pPr>
        <w:pStyle w:val="BodyText"/>
        <w:spacing w:line="240" w:lineRule="auto"/>
        <w:rPr>
          <w:rFonts w:ascii="Tw Cen MT" w:hAnsi="Tw Cen MT"/>
        </w:rPr>
      </w:pPr>
      <w:r w:rsidRPr="00BD7CBD">
        <w:rPr>
          <w:rFonts w:ascii="Tw Cen MT" w:eastAsia="MS Mincho" w:hAnsi="Tw Cen MT"/>
          <w:noProof/>
        </w:rPr>
        <mc:AlternateContent>
          <mc:Choice Requires="wpg">
            <w:drawing>
              <wp:anchor distT="0" distB="0" distL="114300" distR="114300" simplePos="0" relativeHeight="251641344" behindDoc="0" locked="0" layoutInCell="1" allowOverlap="1">
                <wp:simplePos x="0" y="0"/>
                <wp:positionH relativeFrom="column">
                  <wp:posOffset>2064385</wp:posOffset>
                </wp:positionH>
                <wp:positionV relativeFrom="paragraph">
                  <wp:posOffset>647700</wp:posOffset>
                </wp:positionV>
                <wp:extent cx="2731135" cy="2472690"/>
                <wp:effectExtent l="6985" t="6985" r="5080" b="6350"/>
                <wp:wrapNone/>
                <wp:docPr id="166"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1135" cy="2472690"/>
                          <a:chOff x="3511" y="4993"/>
                          <a:chExt cx="4301" cy="3894"/>
                        </a:xfrm>
                      </wpg:grpSpPr>
                      <wps:wsp>
                        <wps:cNvPr id="167" name="Text Box 55"/>
                        <wps:cNvSpPr txBox="1">
                          <a:spLocks noChangeAspect="1" noChangeArrowheads="1"/>
                        </wps:cNvSpPr>
                        <wps:spPr bwMode="auto">
                          <a:xfrm>
                            <a:off x="5942" y="6115"/>
                            <a:ext cx="374" cy="361"/>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2</w:t>
                              </w:r>
                            </w:p>
                          </w:txbxContent>
                        </wps:txbx>
                        <wps:bodyPr rot="0" vert="horz" wrap="square" lIns="91440" tIns="45720" rIns="91440" bIns="45720" anchor="t" anchorCtr="0" upright="1">
                          <a:noAutofit/>
                        </wps:bodyPr>
                      </wps:wsp>
                      <wps:wsp>
                        <wps:cNvPr id="168" name="Text Box 56"/>
                        <wps:cNvSpPr txBox="1">
                          <a:spLocks noChangeAspect="1" noChangeArrowheads="1"/>
                        </wps:cNvSpPr>
                        <wps:spPr bwMode="auto">
                          <a:xfrm>
                            <a:off x="7438" y="6115"/>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1</w:t>
                              </w:r>
                            </w:p>
                          </w:txbxContent>
                        </wps:txbx>
                        <wps:bodyPr rot="0" vert="horz" wrap="square" lIns="91440" tIns="45720" rIns="91440" bIns="45720" anchor="t" anchorCtr="0" upright="1">
                          <a:noAutofit/>
                        </wps:bodyPr>
                      </wps:wsp>
                      <wps:wsp>
                        <wps:cNvPr id="169" name="Text Box 57"/>
                        <wps:cNvSpPr txBox="1">
                          <a:spLocks noChangeAspect="1" noChangeArrowheads="1"/>
                        </wps:cNvSpPr>
                        <wps:spPr bwMode="auto">
                          <a:xfrm>
                            <a:off x="7438" y="6863"/>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1</w:t>
                              </w:r>
                            </w:p>
                          </w:txbxContent>
                        </wps:txbx>
                        <wps:bodyPr rot="0" vert="horz" wrap="square" lIns="91440" tIns="45720" rIns="91440" bIns="45720" anchor="t" anchorCtr="0" upright="1">
                          <a:noAutofit/>
                        </wps:bodyPr>
                      </wps:wsp>
                      <wps:wsp>
                        <wps:cNvPr id="170" name="Text Box 58"/>
                        <wps:cNvSpPr txBox="1">
                          <a:spLocks noChangeAspect="1" noChangeArrowheads="1"/>
                        </wps:cNvSpPr>
                        <wps:spPr bwMode="auto">
                          <a:xfrm>
                            <a:off x="5194" y="4993"/>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3</w:t>
                              </w:r>
                            </w:p>
                          </w:txbxContent>
                        </wps:txbx>
                        <wps:bodyPr rot="0" vert="horz" wrap="square" lIns="91440" tIns="45720" rIns="91440" bIns="45720" anchor="t" anchorCtr="0" upright="1">
                          <a:noAutofit/>
                        </wps:bodyPr>
                      </wps:wsp>
                      <wps:wsp>
                        <wps:cNvPr id="171" name="Text Box 59"/>
                        <wps:cNvSpPr txBox="1">
                          <a:spLocks noChangeAspect="1" noChangeArrowheads="1"/>
                        </wps:cNvSpPr>
                        <wps:spPr bwMode="auto">
                          <a:xfrm>
                            <a:off x="4633" y="7017"/>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4</w:t>
                              </w:r>
                            </w:p>
                          </w:txbxContent>
                        </wps:txbx>
                        <wps:bodyPr rot="0" vert="horz" wrap="square" lIns="91440" tIns="45720" rIns="91440" bIns="45720" anchor="t" anchorCtr="0" upright="1">
                          <a:noAutofit/>
                        </wps:bodyPr>
                      </wps:wsp>
                      <wps:wsp>
                        <wps:cNvPr id="172" name="Text Box 60"/>
                        <wps:cNvSpPr txBox="1">
                          <a:spLocks noChangeAspect="1" noChangeArrowheads="1"/>
                        </wps:cNvSpPr>
                        <wps:spPr bwMode="auto">
                          <a:xfrm>
                            <a:off x="3511" y="7952"/>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5</w:t>
                              </w:r>
                            </w:p>
                          </w:txbxContent>
                        </wps:txbx>
                        <wps:bodyPr rot="0" vert="horz" wrap="square" lIns="91440" tIns="45720" rIns="91440" bIns="45720" anchor="t" anchorCtr="0" upright="1">
                          <a:noAutofit/>
                        </wps:bodyPr>
                      </wps:wsp>
                      <wps:wsp>
                        <wps:cNvPr id="173" name="Text Box 61"/>
                        <wps:cNvSpPr txBox="1">
                          <a:spLocks noChangeAspect="1" noChangeArrowheads="1"/>
                        </wps:cNvSpPr>
                        <wps:spPr bwMode="auto">
                          <a:xfrm>
                            <a:off x="4259" y="8513"/>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6</w:t>
                              </w:r>
                            </w:p>
                          </w:txbxContent>
                        </wps:txbx>
                        <wps:bodyPr rot="0" vert="horz" wrap="square" lIns="91440" tIns="45720" rIns="91440" bIns="45720" anchor="t" anchorCtr="0" upright="1">
                          <a:noAutofit/>
                        </wps:bodyPr>
                      </wps:wsp>
                      <wps:wsp>
                        <wps:cNvPr id="174" name="Text Box 62"/>
                        <wps:cNvSpPr txBox="1">
                          <a:spLocks noChangeAspect="1" noChangeArrowheads="1"/>
                        </wps:cNvSpPr>
                        <wps:spPr bwMode="auto">
                          <a:xfrm>
                            <a:off x="4259" y="5741"/>
                            <a:ext cx="374" cy="374"/>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7</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 o:spid="_x0000_s1045" style="position:absolute;left:0;text-align:left;margin-left:162.55pt;margin-top:51pt;width:215.05pt;height:194.7pt;z-index:251641344" coordorigin="3511,4993" coordsize="4301,3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">
                <v:shape id="Text Box 55" o:spid="_x0000_s1046" type="#_x0000_t202" style="position:absolute;left:5942;top:6115;width:374;height: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Qy8QA&#10;AADcAAAADwAAAGRycy9kb3ducmV2LnhtbESPQYvCMBCF7wv+hzCCl0VTPbilGkVEwQVdsOp9bMa2&#10;2kxKk9X6783CgrcZ3pv3vZnOW1OJOzWutKxgOIhAEGdWl5wrOB7W/RiE88gaK8uk4EkO5rPOxxQT&#10;bR+8p3vqcxFC2CWooPC+TqR0WUEG3cDWxEG72MagD2uTS93gI4SbSo6iaCwNlhwIBda0LCi7pb8m&#10;cFdtXJ/O2+X1O/08X0c/XO5iVqrXbRcTEJ5a/zb/X290qD/+gr9nwgR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RUMvEAAAA3AAAAA8AAAAAAAAAAAAAAAAAmAIAAGRycy9k&#10;b3ducmV2LnhtbFBLBQYAAAAABAAEAPUAAACJAwAAAAA=&#10;" stroked="f">
                  <v:fill opacity="0"/>
                  <o:lock v:ext="edit" aspectratio="t"/>
                  <v:textbox>
                    <w:txbxContent>
                      <w:p w:rsidR="00104EDE" w:rsidRPr="0053360F" w:rsidRDefault="00104EDE" w:rsidP="00F3321F">
                        <w:pPr>
                          <w:rPr>
                            <w:b/>
                            <w:color w:val="0000FF"/>
                            <w:sz w:val="16"/>
                            <w:szCs w:val="16"/>
                          </w:rPr>
                        </w:pPr>
                        <w:r>
                          <w:rPr>
                            <w:b/>
                            <w:color w:val="0000FF"/>
                            <w:sz w:val="16"/>
                            <w:szCs w:val="16"/>
                          </w:rPr>
                          <w:t>2</w:t>
                        </w:r>
                      </w:p>
                    </w:txbxContent>
                  </v:textbox>
                </v:shape>
                <v:shape id="Text Box 56" o:spid="_x0000_s1047" type="#_x0000_t202" style="position:absolute;left:7438;top:6115;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7EucQA&#10;AADcAAAADwAAAGRycy9kb3ducmV2LnhtbESPTWvCQBCG74L/YZlCL9Js6kFC6kZELLTQFox6H7Nj&#10;EpudDdmtpv++cyh4m2Hej2eWq9F16kpDaD0beE5SUMSVty3XBg7716cMVIjIFjvPZOCXAqyK6WSJ&#10;ufU33tG1jLWSEA45Gmhi7HOtQ9WQw5D4nlhuZz84jLIOtbYD3iTcdXqepgvtsGVpaLCnTUPVd/nj&#10;pHc7Zv3x9LG5vJez02X+xe1nxsY8PozrF1CRxngX/7vfrOAvhFaekQl0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OxLnEAAAA3AAAAA8AAAAAAAAAAAAAAAAAmAIAAGRycy9k&#10;b3ducmV2LnhtbFBLBQYAAAAABAAEAPUAAACJAwAAAAA=&#10;" stroked="f">
                  <v:fill opacity="0"/>
                  <o:lock v:ext="edit" aspectratio="t"/>
                  <v:textbox>
                    <w:txbxContent>
                      <w:p w:rsidR="00104EDE" w:rsidRPr="0053360F" w:rsidRDefault="00104EDE" w:rsidP="00F3321F">
                        <w:pPr>
                          <w:rPr>
                            <w:b/>
                            <w:color w:val="0000FF"/>
                            <w:sz w:val="16"/>
                            <w:szCs w:val="16"/>
                          </w:rPr>
                        </w:pPr>
                        <w:r>
                          <w:rPr>
                            <w:b/>
                            <w:color w:val="0000FF"/>
                            <w:sz w:val="16"/>
                            <w:szCs w:val="16"/>
                          </w:rPr>
                          <w:t>1</w:t>
                        </w:r>
                      </w:p>
                    </w:txbxContent>
                  </v:textbox>
                </v:shape>
                <v:shape id="Text Box 57" o:spid="_x0000_s1048" type="#_x0000_t202" style="position:absolute;left:7438;top:6863;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JhIsQA&#10;AADcAAAADwAAAGRycy9kb3ducmV2LnhtbESPQYvCMBCF7wv+hzCCl0VTPUitRhFRcEEXrHofm7Gt&#10;NpPSZLX+e7OwsLcZ3pv3vZktWlOJBzWutKxgOIhAEGdWl5wrOB03/RiE88gaK8uk4EUOFvPOxwwT&#10;bZ98oEfqcxFC2CWooPC+TqR0WUEG3cDWxEG72sagD2uTS93gM4SbSo6iaCwNlhwIBda0Kii7pz8m&#10;cNdtXJ8vu9XtK/283EbfXO5jVqrXbZdTEJ5a/2/+u97qUH88gd9nwgR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CYSLEAAAA3AAAAA8AAAAAAAAAAAAAAAAAmAIAAGRycy9k&#10;b3ducmV2LnhtbFBLBQYAAAAABAAEAPUAAACJAwAAAAA=&#10;" stroked="f">
                  <v:fill opacity="0"/>
                  <o:lock v:ext="edit" aspectratio="t"/>
                  <v:textbox>
                    <w:txbxContent>
                      <w:p w:rsidR="00104EDE" w:rsidRPr="0053360F" w:rsidRDefault="00104EDE" w:rsidP="00F3321F">
                        <w:pPr>
                          <w:rPr>
                            <w:b/>
                            <w:color w:val="0000FF"/>
                            <w:sz w:val="16"/>
                            <w:szCs w:val="16"/>
                          </w:rPr>
                        </w:pPr>
                        <w:r>
                          <w:rPr>
                            <w:b/>
                            <w:color w:val="0000FF"/>
                            <w:sz w:val="16"/>
                            <w:szCs w:val="16"/>
                          </w:rPr>
                          <w:t>1</w:t>
                        </w:r>
                      </w:p>
                    </w:txbxContent>
                  </v:textbox>
                </v:shape>
                <v:shape id="Text Box 58" o:spid="_x0000_s1049" type="#_x0000_t202" style="position:absolute;left:5194;top:4993;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eYsQA&#10;AADcAAAADwAAAGRycy9kb3ducmV2LnhtbESPTWvCQBCG7wX/wzJCL6XZ1IOG6CoiFlpQoWm9j9lp&#10;EpudDdmtpv++cxC8zTDvxzOL1eBadaE+NJ4NvCQpKOLS24YrA1+fr88ZqBCRLbaeycAfBVgtRw8L&#10;zK2/8gddilgpCeGQo4E6xi7XOpQ1OQyJ74jl9u17h1HWvtK2x6uEu1ZP0nSqHTYsDTV2tKmp/Cl+&#10;nfRuh6w7nnab83vxdDpPDtzsMzbmcTys56AiDfEuvrnfrODPBF+ekQn0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hXmLEAAAA3AAAAA8AAAAAAAAAAAAAAAAAmAIAAGRycy9k&#10;b3ducmV2LnhtbFBLBQYAAAAABAAEAPUAAACJAwAAAAA=&#10;" stroked="f">
                  <v:fill opacity="0"/>
                  <o:lock v:ext="edit" aspectratio="t"/>
                  <v:textbox>
                    <w:txbxContent>
                      <w:p w:rsidR="00104EDE" w:rsidRPr="0053360F" w:rsidRDefault="00104EDE" w:rsidP="00F3321F">
                        <w:pPr>
                          <w:rPr>
                            <w:b/>
                            <w:color w:val="0000FF"/>
                            <w:sz w:val="16"/>
                            <w:szCs w:val="16"/>
                          </w:rPr>
                        </w:pPr>
                        <w:r>
                          <w:rPr>
                            <w:b/>
                            <w:color w:val="0000FF"/>
                            <w:sz w:val="16"/>
                            <w:szCs w:val="16"/>
                          </w:rPr>
                          <w:t>3</w:t>
                        </w:r>
                      </w:p>
                    </w:txbxContent>
                  </v:textbox>
                </v:shape>
                <v:shape id="Text Box 59" o:spid="_x0000_s1050" type="#_x0000_t202" style="position:absolute;left:4633;top:7017;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7+cYA&#10;AADcAAAADwAAAGRycy9kb3ducmV2LnhtbESPQWvCQBCF7wX/wzKCl6Kb5NCG1FUkWGihFoz2Pman&#10;SWx2NmTXmP57t1DwNsN78743y/VoWjFQ7xrLCuJFBIK4tLrhSsHx8DpPQTiPrLG1TAp+ycF6NXlY&#10;Yqbtlfc0FL4SIYRdhgpq77tMSlfWZNAtbEcctG/bG/Rh7Supe7yGcNPKJIqepMGGA6HGjvKayp/i&#10;YgJ3O6bd1+kjP78Xj6dz8snNLmWlZtNx8wLC0+jv5v/rNx3qP8fw90yY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37+cYAAADcAAAADwAAAAAAAAAAAAAAAACYAgAAZHJz&#10;L2Rvd25yZXYueG1sUEsFBgAAAAAEAAQA9QAAAIsDAAAAAA==&#10;" stroked="f">
                  <v:fill opacity="0"/>
                  <o:lock v:ext="edit" aspectratio="t"/>
                  <v:textbox>
                    <w:txbxContent>
                      <w:p w:rsidR="00104EDE" w:rsidRPr="0053360F" w:rsidRDefault="00104EDE" w:rsidP="00F3321F">
                        <w:pPr>
                          <w:rPr>
                            <w:b/>
                            <w:color w:val="0000FF"/>
                            <w:sz w:val="16"/>
                            <w:szCs w:val="16"/>
                          </w:rPr>
                        </w:pPr>
                        <w:r>
                          <w:rPr>
                            <w:b/>
                            <w:color w:val="0000FF"/>
                            <w:sz w:val="16"/>
                            <w:szCs w:val="16"/>
                          </w:rPr>
                          <w:t>4</w:t>
                        </w:r>
                      </w:p>
                    </w:txbxContent>
                  </v:textbox>
                </v:shape>
                <v:shape id="Text Box 60" o:spid="_x0000_s1051" type="#_x0000_t202" style="position:absolute;left:3511;top:7952;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ljsUA&#10;AADcAAAADwAAAGRycy9kb3ducmV2LnhtbESPQWvCQBCF7wX/wzKCl1I35qAhdROKKChooWl7H7PT&#10;JDY7G7Krxn/vFoTeZnhv3vdmmQ+mFRfqXWNZwWwagSAurW64UvD1uXlJQDiPrLG1TApu5CDPRk9L&#10;TLW98gddCl+JEMIuRQW1910qpStrMuimtiMO2o/tDfqw9pXUPV5DuGllHEVzabDhQKixo1VN5W9x&#10;NoG7HpLu+7hfnXbF8/EUv3NzSFipyXh4ewXhafD/5sf1Vof6ixj+ngkTy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2WOxQAAANwAAAAPAAAAAAAAAAAAAAAAAJgCAABkcnMv&#10;ZG93bnJldi54bWxQSwUGAAAAAAQABAD1AAAAigMAAAAA&#10;" stroked="f">
                  <v:fill opacity="0"/>
                  <o:lock v:ext="edit" aspectratio="t"/>
                  <v:textbox>
                    <w:txbxContent>
                      <w:p w:rsidR="00104EDE" w:rsidRPr="0053360F" w:rsidRDefault="00104EDE" w:rsidP="00F3321F">
                        <w:pPr>
                          <w:rPr>
                            <w:b/>
                            <w:color w:val="0000FF"/>
                            <w:sz w:val="16"/>
                            <w:szCs w:val="16"/>
                          </w:rPr>
                        </w:pPr>
                        <w:r>
                          <w:rPr>
                            <w:b/>
                            <w:color w:val="0000FF"/>
                            <w:sz w:val="16"/>
                            <w:szCs w:val="16"/>
                          </w:rPr>
                          <w:t>5</w:t>
                        </w:r>
                      </w:p>
                    </w:txbxContent>
                  </v:textbox>
                </v:shape>
                <v:shape id="Text Box 61" o:spid="_x0000_s1052" type="#_x0000_t202" style="position:absolute;left:4259;top:8513;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AFcUA&#10;AADcAAAADwAAAGRycy9kb3ducmV2LnhtbESPQWvCQBCF7wX/wzKCF9GNFmpIXUVEwYIKxvY+ZqdJ&#10;NDsbsqvGf+8WhN5meG/e92Y6b00lbtS40rKC0TACQZxZXXKu4Pu4HsQgnEfWWFkmBQ9yMJ913qaY&#10;aHvnA91Sn4sQwi5BBYX3dSKlywoy6Ia2Jg7ar20M+rA2udQN3kO4qeQ4ij6kwZIDocCalgVll/Rq&#10;AnfVxvXPabs8f6X903m853IXs1K9brv4BOGp9f/m1/VGh/qTd/h7Jkw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M8AVxQAAANwAAAAPAAAAAAAAAAAAAAAAAJgCAABkcnMv&#10;ZG93bnJldi54bWxQSwUGAAAAAAQABAD1AAAAigMAAAAA&#10;" stroked="f">
                  <v:fill opacity="0"/>
                  <o:lock v:ext="edit" aspectratio="t"/>
                  <v:textbox>
                    <w:txbxContent>
                      <w:p w:rsidR="00104EDE" w:rsidRPr="0053360F" w:rsidRDefault="00104EDE" w:rsidP="00F3321F">
                        <w:pPr>
                          <w:rPr>
                            <w:b/>
                            <w:color w:val="0000FF"/>
                            <w:sz w:val="16"/>
                            <w:szCs w:val="16"/>
                          </w:rPr>
                        </w:pPr>
                        <w:r>
                          <w:rPr>
                            <w:b/>
                            <w:color w:val="0000FF"/>
                            <w:sz w:val="16"/>
                            <w:szCs w:val="16"/>
                          </w:rPr>
                          <w:t>6</w:t>
                        </w:r>
                      </w:p>
                    </w:txbxContent>
                  </v:textbox>
                </v:shape>
                <v:shape id="Text Box 62" o:spid="_x0000_s1053" type="#_x0000_t202" style="position:absolute;left:4259;top:5741;width:374;height:3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YYcUA&#10;AADcAAAADwAAAGRycy9kb3ducmV2LnhtbESPQWvCQBCF7wX/wzKCF9GNUmpIXUVEwYIKxvY+ZqdJ&#10;NDsbsqvGf+8WhN5meG/e92Y6b00lbtS40rKC0TACQZxZXXKu4Pu4HsQgnEfWWFkmBQ9yMJ913qaY&#10;aHvnA91Sn4sQwi5BBYX3dSKlywoy6Ia2Jg7ar20M+rA2udQN3kO4qeQ4ij6kwZIDocCalgVll/Rq&#10;AnfVxvXPabs8f6X903m853IXs1K9brv4BOGp9f/m1/VGh/qTd/h7Jkw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2lhhxQAAANwAAAAPAAAAAAAAAAAAAAAAAJgCAABkcnMv&#10;ZG93bnJldi54bWxQSwUGAAAAAAQABAD1AAAAigMAAAAA&#10;" stroked="f">
                  <v:fill opacity="0"/>
                  <o:lock v:ext="edit" aspectratio="t"/>
                  <v:textbox>
                    <w:txbxContent>
                      <w:p w:rsidR="00104EDE" w:rsidRPr="0053360F" w:rsidRDefault="00104EDE" w:rsidP="00F3321F">
                        <w:pPr>
                          <w:rPr>
                            <w:b/>
                            <w:color w:val="0000FF"/>
                            <w:sz w:val="16"/>
                            <w:szCs w:val="16"/>
                          </w:rPr>
                        </w:pPr>
                        <w:r>
                          <w:rPr>
                            <w:b/>
                            <w:color w:val="0000FF"/>
                            <w:sz w:val="16"/>
                            <w:szCs w:val="16"/>
                          </w:rPr>
                          <w:t>7</w:t>
                        </w:r>
                      </w:p>
                    </w:txbxContent>
                  </v:textbox>
                </v:shape>
              </v:group>
            </w:pict>
          </mc:Fallback>
        </mc:AlternateContent>
      </w:r>
      <w:r w:rsidR="00F3321F" w:rsidRPr="00BD7CBD">
        <w:rPr>
          <w:rFonts w:ascii="Tw Cen MT" w:eastAsia="MS Mincho" w:hAnsi="Tw Cen MT"/>
        </w:rPr>
        <w:t xml:space="preserve">The Shipment Publish use case is an example in which TTMS will publish data to the legacy COBOL system. As Shipment Plans are generated, TTMS will store the plan in DB2 and publish it to the ESB. The ESB will format and publish the shipment plan to interested providers. In this use case one of the subscribers is a program that will act as a legacy bridge. The legacy bridge will format and store data into an IMS segment used by applications with interest in the shipment plan. </w:t>
      </w:r>
    </w:p>
    <w:p w:rsidR="00F3321F" w:rsidRPr="00BD7CBD" w:rsidRDefault="00F3321F" w:rsidP="00F3321F">
      <w:pPr>
        <w:pStyle w:val="BlockText"/>
        <w:ind w:left="720"/>
        <w:jc w:val="center"/>
        <w:rPr>
          <w:rFonts w:ascii="Tw Cen MT" w:hAnsi="Tw Cen MT"/>
        </w:rPr>
      </w:pPr>
    </w:p>
    <w:p w:rsidR="00F3321F" w:rsidRPr="00C56D5F" w:rsidRDefault="00782522" w:rsidP="00F3321F">
      <w:pPr>
        <w:pStyle w:val="BlockText"/>
        <w:ind w:left="720"/>
        <w:jc w:val="center"/>
        <w:rPr>
          <w:rFonts w:ascii="Tw Cen MT" w:hAnsi="Tw Cen MT"/>
        </w:rPr>
      </w:pPr>
      <w:r w:rsidRPr="00C56D5F">
        <w:rPr>
          <w:noProof/>
        </w:rPr>
        <w:drawing>
          <wp:inline distT="0" distB="0" distL="0" distR="0">
            <wp:extent cx="4650105" cy="2451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50105" cy="2451100"/>
                    </a:xfrm>
                    <a:prstGeom prst="rect">
                      <a:avLst/>
                    </a:prstGeom>
                    <a:noFill/>
                    <a:ln>
                      <a:noFill/>
                    </a:ln>
                  </pic:spPr>
                </pic:pic>
              </a:graphicData>
            </a:graphic>
          </wp:inline>
        </w:drawing>
      </w:r>
    </w:p>
    <w:p w:rsidR="00F3321F" w:rsidRPr="00BD7CBD" w:rsidRDefault="00F3321F" w:rsidP="00F3321F">
      <w:pPr>
        <w:pStyle w:val="BodyText"/>
        <w:rPr>
          <w:rFonts w:ascii="Tw Cen MT" w:hAnsi="Tw Cen MT"/>
          <w:b/>
          <w:u w:val="single"/>
        </w:rPr>
      </w:pPr>
    </w:p>
    <w:p w:rsidR="00F3321F" w:rsidRPr="00BD7CBD" w:rsidRDefault="00782522" w:rsidP="00F3321F">
      <w:pPr>
        <w:pStyle w:val="BodyText"/>
        <w:rPr>
          <w:rFonts w:ascii="Tw Cen MT" w:hAnsi="Tw Cen MT"/>
          <w:b/>
          <w:u w:val="single"/>
        </w:rPr>
      </w:pPr>
      <w:r w:rsidRPr="00BD7CBD">
        <w:rPr>
          <w:rFonts w:ascii="Tw Cen MT" w:eastAsia="MS Mincho" w:hAnsi="Tw Cen MT"/>
          <w:noProof/>
        </w:rPr>
        <mc:AlternateContent>
          <mc:Choice Requires="wps">
            <w:drawing>
              <wp:anchor distT="0" distB="0" distL="114300" distR="114300" simplePos="0" relativeHeight="251638272" behindDoc="0" locked="0" layoutInCell="1" allowOverlap="1">
                <wp:simplePos x="0" y="0"/>
                <wp:positionH relativeFrom="column">
                  <wp:posOffset>5818505</wp:posOffset>
                </wp:positionH>
                <wp:positionV relativeFrom="paragraph">
                  <wp:posOffset>-7038975</wp:posOffset>
                </wp:positionV>
                <wp:extent cx="237490" cy="229235"/>
                <wp:effectExtent l="8255" t="6350" r="1905" b="2540"/>
                <wp:wrapNone/>
                <wp:docPr id="165" name="Text Box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237490" cy="2292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54" type="#_x0000_t202" style="position:absolute;left:0;text-align:left;margin-left:458.15pt;margin-top:-554.25pt;width:18.7pt;height:18.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" stroked="f">
                <v:fill opacity="0"/>
                <o:lock v:ext="edit" aspectratio="t"/>
                <v:textbox>
                  <w:txbxContent>
                    <w:p w:rsidR="00104EDE" w:rsidRPr="0053360F" w:rsidRDefault="00104EDE" w:rsidP="00F3321F">
                      <w:pPr>
                        <w:rPr>
                          <w:b/>
                          <w:color w:val="0000FF"/>
                          <w:sz w:val="16"/>
                          <w:szCs w:val="16"/>
                        </w:rPr>
                      </w:pPr>
                      <w:r>
                        <w:rPr>
                          <w:b/>
                          <w:color w:val="0000FF"/>
                          <w:sz w:val="16"/>
                          <w:szCs w:val="16"/>
                        </w:rPr>
                        <w:t>5</w:t>
                      </w:r>
                    </w:p>
                  </w:txbxContent>
                </v:textbox>
              </v:shape>
            </w:pict>
          </mc:Fallback>
        </mc:AlternateContent>
      </w:r>
      <w:r w:rsidRPr="00BD7CBD">
        <w:rPr>
          <w:rFonts w:ascii="Tw Cen MT" w:eastAsia="MS Mincho" w:hAnsi="Tw Cen MT"/>
          <w:noProof/>
        </w:rPr>
        <mc:AlternateContent>
          <mc:Choice Requires="wps">
            <w:drawing>
              <wp:anchor distT="0" distB="0" distL="114300" distR="114300" simplePos="0" relativeHeight="251637248" behindDoc="0" locked="0" layoutInCell="1" allowOverlap="1">
                <wp:simplePos x="0" y="0"/>
                <wp:positionH relativeFrom="column">
                  <wp:posOffset>5462270</wp:posOffset>
                </wp:positionH>
                <wp:positionV relativeFrom="paragraph">
                  <wp:posOffset>-6235700</wp:posOffset>
                </wp:positionV>
                <wp:extent cx="237490" cy="229235"/>
                <wp:effectExtent l="4445" t="0" r="5715" b="8890"/>
                <wp:wrapNone/>
                <wp:docPr id="164" name="Text Box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237490" cy="2292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55" type="#_x0000_t202" style="position:absolute;left:0;text-align:left;margin-left:430.1pt;margin-top:-491pt;width:18.7pt;height:18.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" stroked="f">
                <v:fill opacity="0"/>
                <o:lock v:ext="edit" aspectratio="t"/>
                <v:textbox>
                  <w:txbxContent>
                    <w:p w:rsidR="00104EDE" w:rsidRPr="0053360F" w:rsidRDefault="00104EDE" w:rsidP="00F3321F">
                      <w:pPr>
                        <w:rPr>
                          <w:b/>
                          <w:color w:val="0000FF"/>
                          <w:sz w:val="16"/>
                          <w:szCs w:val="16"/>
                        </w:rPr>
                      </w:pPr>
                      <w:r>
                        <w:rPr>
                          <w:b/>
                          <w:color w:val="0000FF"/>
                          <w:sz w:val="16"/>
                          <w:szCs w:val="16"/>
                        </w:rPr>
                        <w:t>4</w:t>
                      </w:r>
                    </w:p>
                  </w:txbxContent>
                </v:textbox>
              </v:shape>
            </w:pict>
          </mc:Fallback>
        </mc:AlternateContent>
      </w:r>
      <w:r w:rsidRPr="00BD7CBD">
        <w:rPr>
          <w:rFonts w:ascii="Tw Cen MT" w:eastAsia="MS Mincho" w:hAnsi="Tw Cen MT"/>
          <w:noProof/>
        </w:rPr>
        <mc:AlternateContent>
          <mc:Choice Requires="wps">
            <w:drawing>
              <wp:anchor distT="0" distB="0" distL="114300" distR="114300" simplePos="0" relativeHeight="251636224" behindDoc="0" locked="0" layoutInCell="1" allowOverlap="1">
                <wp:simplePos x="0" y="0"/>
                <wp:positionH relativeFrom="column">
                  <wp:posOffset>4987290</wp:posOffset>
                </wp:positionH>
                <wp:positionV relativeFrom="paragraph">
                  <wp:posOffset>-7153910</wp:posOffset>
                </wp:positionV>
                <wp:extent cx="237490" cy="229235"/>
                <wp:effectExtent l="5715" t="5715" r="4445" b="3175"/>
                <wp:wrapNone/>
                <wp:docPr id="163" name="Text Box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237490" cy="2292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56" type="#_x0000_t202" style="position:absolute;left:0;text-align:left;margin-left:392.7pt;margin-top:-563.3pt;width:18.7pt;height:18.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" stroked="f">
                <v:fill opacity="0"/>
                <o:lock v:ext="edit" aspectratio="t"/>
                <v:textbox>
                  <w:txbxContent>
                    <w:p w:rsidR="00104EDE" w:rsidRPr="0053360F" w:rsidRDefault="00104EDE" w:rsidP="00F3321F">
                      <w:pPr>
                        <w:rPr>
                          <w:b/>
                          <w:color w:val="0000FF"/>
                          <w:sz w:val="16"/>
                          <w:szCs w:val="16"/>
                        </w:rPr>
                      </w:pPr>
                      <w:r>
                        <w:rPr>
                          <w:b/>
                          <w:color w:val="0000FF"/>
                          <w:sz w:val="16"/>
                          <w:szCs w:val="16"/>
                        </w:rPr>
                        <w:t>3</w:t>
                      </w:r>
                    </w:p>
                  </w:txbxContent>
                </v:textbox>
              </v:shape>
            </w:pict>
          </mc:Fallback>
        </mc:AlternateContent>
      </w:r>
      <w:r w:rsidRPr="00BD7CBD">
        <w:rPr>
          <w:rFonts w:ascii="Tw Cen MT" w:eastAsia="MS Mincho" w:hAnsi="Tw Cen MT"/>
          <w:noProof/>
        </w:rPr>
        <mc:AlternateContent>
          <mc:Choice Requires="wps">
            <w:drawing>
              <wp:anchor distT="0" distB="0" distL="114300" distR="114300" simplePos="0" relativeHeight="251635200" behindDoc="0" locked="0" layoutInCell="1" allowOverlap="1">
                <wp:simplePos x="0" y="0"/>
                <wp:positionH relativeFrom="column">
                  <wp:posOffset>2018665</wp:posOffset>
                </wp:positionH>
                <wp:positionV relativeFrom="paragraph">
                  <wp:posOffset>-7038975</wp:posOffset>
                </wp:positionV>
                <wp:extent cx="237490" cy="229235"/>
                <wp:effectExtent l="8890" t="6350" r="1270" b="2540"/>
                <wp:wrapNone/>
                <wp:docPr id="162" name="Text Box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237490" cy="2292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sidRPr="0053360F">
                              <w:rPr>
                                <w:b/>
                                <w:color w:val="0000FF"/>
                                <w:sz w:val="16"/>
                                <w:szCs w:val="16"/>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57" type="#_x0000_t202" style="position:absolute;left:0;text-align:left;margin-left:158.95pt;margin-top:-554.25pt;width:18.7pt;height:18.0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" stroked="f">
                <v:fill opacity="0"/>
                <o:lock v:ext="edit" aspectratio="t"/>
                <v:textbox>
                  <w:txbxContent>
                    <w:p w:rsidR="00104EDE" w:rsidRPr="0053360F" w:rsidRDefault="00104EDE" w:rsidP="00F3321F">
                      <w:pPr>
                        <w:rPr>
                          <w:b/>
                          <w:color w:val="0000FF"/>
                          <w:sz w:val="16"/>
                          <w:szCs w:val="16"/>
                        </w:rPr>
                      </w:pPr>
                      <w:r w:rsidRPr="0053360F">
                        <w:rPr>
                          <w:b/>
                          <w:color w:val="0000FF"/>
                          <w:sz w:val="16"/>
                          <w:szCs w:val="16"/>
                        </w:rPr>
                        <w:t>1</w:t>
                      </w:r>
                    </w:p>
                  </w:txbxContent>
                </v:textbox>
              </v:shape>
            </w:pict>
          </mc:Fallback>
        </mc:AlternateContent>
      </w:r>
      <w:r w:rsidRPr="00BD7CBD">
        <w:rPr>
          <w:rFonts w:ascii="Tw Cen MT" w:eastAsia="MS Mincho" w:hAnsi="Tw Cen MT"/>
          <w:noProof/>
        </w:rPr>
        <mc:AlternateContent>
          <mc:Choice Requires="wps">
            <w:drawing>
              <wp:anchor distT="0" distB="0" distL="114300" distR="114300" simplePos="0" relativeHeight="251639296" behindDoc="0" locked="0" layoutInCell="1" allowOverlap="1">
                <wp:simplePos x="0" y="0"/>
                <wp:positionH relativeFrom="column">
                  <wp:posOffset>4274820</wp:posOffset>
                </wp:positionH>
                <wp:positionV relativeFrom="paragraph">
                  <wp:posOffset>-5777230</wp:posOffset>
                </wp:positionV>
                <wp:extent cx="237490" cy="229870"/>
                <wp:effectExtent l="7620" t="1270" r="2540" b="6985"/>
                <wp:wrapNone/>
                <wp:docPr id="161" name="Text Box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237490" cy="22987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53360F" w:rsidRDefault="00104EDE" w:rsidP="00F3321F">
                            <w:pPr>
                              <w:rPr>
                                <w:b/>
                                <w:color w:val="0000FF"/>
                                <w:sz w:val="16"/>
                                <w:szCs w:val="16"/>
                              </w:rPr>
                            </w:pPr>
                            <w:r>
                              <w:rPr>
                                <w:b/>
                                <w:color w:val="0000FF"/>
                                <w:sz w:val="16"/>
                                <w:szCs w:val="16"/>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58" type="#_x0000_t202" style="position:absolute;left:0;text-align:left;margin-left:336.6pt;margin-top:-454.9pt;width:18.7pt;height:18.1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" stroked="f">
                <v:fill opacity="0"/>
                <o:lock v:ext="edit" aspectratio="t"/>
                <v:textbox>
                  <w:txbxContent>
                    <w:p w:rsidR="00104EDE" w:rsidRPr="0053360F" w:rsidRDefault="00104EDE" w:rsidP="00F3321F">
                      <w:pPr>
                        <w:rPr>
                          <w:b/>
                          <w:color w:val="0000FF"/>
                          <w:sz w:val="16"/>
                          <w:szCs w:val="16"/>
                        </w:rPr>
                      </w:pPr>
                      <w:r>
                        <w:rPr>
                          <w:b/>
                          <w:color w:val="0000FF"/>
                          <w:sz w:val="16"/>
                          <w:szCs w:val="16"/>
                        </w:rPr>
                        <w:t>6</w:t>
                      </w:r>
                    </w:p>
                  </w:txbxContent>
                </v:textbox>
              </v:shape>
            </w:pict>
          </mc:Fallback>
        </mc:AlternateContent>
      </w:r>
      <w:r w:rsidR="00F3321F" w:rsidRPr="00BD7CBD">
        <w:rPr>
          <w:rFonts w:ascii="Tw Cen MT" w:hAnsi="Tw Cen MT"/>
          <w:b/>
          <w:u w:val="single"/>
        </w:rPr>
        <w:t>Chronology of Events:</w:t>
      </w:r>
    </w:p>
    <w:p w:rsidR="00F3321F" w:rsidRPr="00BD7CBD" w:rsidRDefault="00F3321F" w:rsidP="007C403F">
      <w:pPr>
        <w:pStyle w:val="BodyText"/>
        <w:numPr>
          <w:ilvl w:val="0"/>
          <w:numId w:val="15"/>
        </w:numPr>
        <w:rPr>
          <w:rFonts w:ascii="Tw Cen MT" w:hAnsi="Tw Cen MT"/>
        </w:rPr>
      </w:pPr>
      <w:r w:rsidRPr="00BD7CBD">
        <w:rPr>
          <w:rFonts w:ascii="Tw Cen MT" w:hAnsi="Tw Cen MT"/>
          <w:b/>
        </w:rPr>
        <w:t>Provide Shipment Update:</w:t>
      </w:r>
      <w:r w:rsidRPr="00BD7CBD">
        <w:rPr>
          <w:rFonts w:ascii="Tw Cen MT" w:hAnsi="Tw Cen MT"/>
        </w:rPr>
        <w:t xml:space="preserve"> The FPR Integration Layer extracts shipment updates, persists it in DB2 and publishes it on the ESB.</w:t>
      </w:r>
    </w:p>
    <w:p w:rsidR="00F3321F" w:rsidRPr="00BD7CBD" w:rsidRDefault="00F3321F" w:rsidP="007C403F">
      <w:pPr>
        <w:pStyle w:val="BodyText"/>
        <w:numPr>
          <w:ilvl w:val="0"/>
          <w:numId w:val="15"/>
        </w:numPr>
        <w:rPr>
          <w:rFonts w:ascii="Tw Cen MT" w:hAnsi="Tw Cen MT"/>
        </w:rPr>
      </w:pPr>
      <w:r w:rsidRPr="00BD7CBD">
        <w:rPr>
          <w:rFonts w:ascii="Tw Cen MT" w:hAnsi="Tw Cen MT"/>
          <w:b/>
        </w:rPr>
        <w:t xml:space="preserve">ESB Mediation: </w:t>
      </w:r>
      <w:r w:rsidRPr="00BD7CBD">
        <w:rPr>
          <w:rFonts w:ascii="Tw Cen MT" w:hAnsi="Tw Cen MT"/>
        </w:rPr>
        <w:t>The ESB reads the message and transforms the message from XML to a CMM and then publishes it to interested parties over multiple platforms.</w:t>
      </w:r>
    </w:p>
    <w:p w:rsidR="00F3321F" w:rsidRPr="00BD7CBD" w:rsidRDefault="00F3321F" w:rsidP="007C403F">
      <w:pPr>
        <w:pStyle w:val="BodyText"/>
        <w:numPr>
          <w:ilvl w:val="0"/>
          <w:numId w:val="15"/>
        </w:numPr>
        <w:rPr>
          <w:rFonts w:ascii="Tw Cen MT" w:hAnsi="Tw Cen MT"/>
        </w:rPr>
      </w:pPr>
      <w:r w:rsidRPr="00BD7CBD">
        <w:rPr>
          <w:rFonts w:ascii="Tw Cen MT" w:hAnsi="Tw Cen MT"/>
          <w:b/>
        </w:rPr>
        <w:t>Consume Shipment Update:</w:t>
      </w:r>
      <w:r w:rsidRPr="00BD7CBD">
        <w:rPr>
          <w:rFonts w:ascii="Tw Cen MT" w:hAnsi="Tw Cen MT"/>
        </w:rPr>
        <w:t xml:space="preserve"> The ESB transform the XML message to a copybook and publishes it to an MQ queue from where it is picked up by a legacy bridge.</w:t>
      </w:r>
    </w:p>
    <w:p w:rsidR="00F3321F" w:rsidRPr="00BD7CBD" w:rsidRDefault="00F3321F" w:rsidP="007C403F">
      <w:pPr>
        <w:pStyle w:val="BodyText"/>
        <w:numPr>
          <w:ilvl w:val="0"/>
          <w:numId w:val="15"/>
        </w:numPr>
        <w:rPr>
          <w:rFonts w:ascii="Tw Cen MT" w:hAnsi="Tw Cen MT"/>
        </w:rPr>
      </w:pPr>
      <w:r w:rsidRPr="00BD7CBD">
        <w:rPr>
          <w:rFonts w:ascii="Tw Cen MT" w:hAnsi="Tw Cen MT"/>
          <w:b/>
        </w:rPr>
        <w:t>Publish Shipment Update:</w:t>
      </w:r>
      <w:r w:rsidRPr="00BD7CBD">
        <w:rPr>
          <w:rFonts w:ascii="Tw Cen MT" w:hAnsi="Tw Cen MT"/>
        </w:rPr>
        <w:t xml:space="preserve"> The shipment update is published as a copybook.</w:t>
      </w:r>
    </w:p>
    <w:p w:rsidR="00F3321F" w:rsidRPr="00BD7CBD" w:rsidRDefault="00F3321F" w:rsidP="007C403F">
      <w:pPr>
        <w:pStyle w:val="BodyText"/>
        <w:numPr>
          <w:ilvl w:val="0"/>
          <w:numId w:val="15"/>
        </w:numPr>
        <w:rPr>
          <w:rFonts w:ascii="Tw Cen MT" w:hAnsi="Tw Cen MT"/>
        </w:rPr>
      </w:pPr>
      <w:r w:rsidRPr="00BD7CBD">
        <w:rPr>
          <w:rFonts w:ascii="Tw Cen MT" w:hAnsi="Tw Cen MT"/>
          <w:b/>
        </w:rPr>
        <w:t>IMS Segment:</w:t>
      </w:r>
      <w:r w:rsidRPr="00BD7CBD">
        <w:rPr>
          <w:rFonts w:ascii="Tw Cen MT" w:hAnsi="Tw Cen MT"/>
        </w:rPr>
        <w:t xml:space="preserve"> The relevant IMS segments are updated.</w:t>
      </w:r>
    </w:p>
    <w:p w:rsidR="00F3321F" w:rsidRPr="00BD7CBD" w:rsidRDefault="00F3321F" w:rsidP="007C403F">
      <w:pPr>
        <w:pStyle w:val="BodyText"/>
        <w:numPr>
          <w:ilvl w:val="0"/>
          <w:numId w:val="15"/>
        </w:numPr>
        <w:rPr>
          <w:rFonts w:ascii="Tw Cen MT" w:hAnsi="Tw Cen MT"/>
        </w:rPr>
      </w:pPr>
      <w:r w:rsidRPr="00BD7CBD">
        <w:rPr>
          <w:rFonts w:ascii="Tw Cen MT" w:hAnsi="Tw Cen MT"/>
          <w:b/>
        </w:rPr>
        <w:t>Legacy COBOL:</w:t>
      </w:r>
      <w:r w:rsidRPr="00BD7CBD">
        <w:rPr>
          <w:rFonts w:ascii="Tw Cen MT" w:hAnsi="Tw Cen MT"/>
        </w:rPr>
        <w:t xml:space="preserve"> Existing COBOL programs that depend on shipment updates can continue to read the information from the IMS segments as before.</w:t>
      </w:r>
    </w:p>
    <w:p w:rsidR="00F3321F" w:rsidRPr="00BD7CBD" w:rsidRDefault="00F3321F" w:rsidP="007C403F">
      <w:pPr>
        <w:pStyle w:val="BodyText"/>
        <w:numPr>
          <w:ilvl w:val="0"/>
          <w:numId w:val="15"/>
        </w:numPr>
        <w:rPr>
          <w:rFonts w:ascii="Tw Cen MT" w:hAnsi="Tw Cen MT"/>
        </w:rPr>
      </w:pPr>
      <w:r w:rsidRPr="00BD7CBD">
        <w:rPr>
          <w:rFonts w:ascii="Tw Cen MT" w:hAnsi="Tw Cen MT"/>
          <w:b/>
        </w:rPr>
        <w:lastRenderedPageBreak/>
        <w:t xml:space="preserve">Other Interested Systems: </w:t>
      </w:r>
      <w:r w:rsidRPr="00BD7CBD">
        <w:rPr>
          <w:rFonts w:ascii="Tw Cen MT" w:hAnsi="Tw Cen MT"/>
        </w:rPr>
        <w:t>The event can be published to other interested subscribers.</w:t>
      </w:r>
    </w:p>
    <w:p w:rsidR="00F3321F" w:rsidRPr="00BD7CBD" w:rsidRDefault="00F3321F" w:rsidP="00F3321F">
      <w:pPr>
        <w:pStyle w:val="BlockText"/>
        <w:ind w:left="720"/>
        <w:rPr>
          <w:rFonts w:ascii="Tw Cen MT" w:eastAsia="MS Mincho" w:hAnsi="Tw Cen MT"/>
          <w:i/>
          <w:color w:val="0000FF"/>
          <w:sz w:val="28"/>
          <w:szCs w:val="28"/>
          <w:lang w:eastAsia="ja-JP"/>
        </w:rPr>
      </w:pPr>
      <w:r w:rsidRPr="00BD7CBD">
        <w:rPr>
          <w:rFonts w:ascii="Tw Cen MT" w:eastAsia="MS Mincho" w:hAnsi="Tw Cen MT"/>
          <w:b/>
          <w:bCs/>
          <w:lang w:eastAsia="ja-JP"/>
        </w:rPr>
        <w:t xml:space="preserve"> </w:t>
      </w:r>
      <w:r w:rsidRPr="00BD7CBD">
        <w:rPr>
          <w:rFonts w:ascii="Tw Cen MT" w:eastAsia="MS Mincho" w:hAnsi="Tw Cen MT"/>
          <w:b/>
          <w:bCs/>
          <w:lang w:eastAsia="ja-JP"/>
        </w:rPr>
        <w:br w:type="page"/>
      </w:r>
    </w:p>
    <w:p w:rsidR="00F3321F" w:rsidRPr="00BD7CBD" w:rsidRDefault="00F3321F" w:rsidP="00F3321F">
      <w:pPr>
        <w:pStyle w:val="Heading114pt"/>
        <w:rPr>
          <w:rFonts w:ascii="Tw Cen MT" w:hAnsi="Tw Cen MT"/>
          <w:szCs w:val="28"/>
        </w:rPr>
      </w:pPr>
      <w:bookmarkStart w:id="221" w:name="_Toc176747363"/>
      <w:bookmarkStart w:id="222" w:name="_Toc414635437"/>
      <w:r w:rsidRPr="00BD7CBD">
        <w:rPr>
          <w:rFonts w:ascii="Tw Cen MT" w:hAnsi="Tw Cen MT"/>
          <w:szCs w:val="28"/>
        </w:rPr>
        <w:lastRenderedPageBreak/>
        <w:t>Use Case Realizations</w:t>
      </w:r>
      <w:bookmarkEnd w:id="221"/>
      <w:bookmarkEnd w:id="222"/>
    </w:p>
    <w:p w:rsidR="00F3321F" w:rsidRPr="00BD7CBD" w:rsidRDefault="00F3321F" w:rsidP="00F3321F">
      <w:pPr>
        <w:pStyle w:val="Normaltahoma"/>
        <w:rPr>
          <w:rFonts w:ascii="Tw Cen MT" w:hAnsi="Tw Cen MT"/>
          <w:iCs w:val="0"/>
          <w:color w:val="auto"/>
        </w:rPr>
      </w:pPr>
      <w:r w:rsidRPr="00BD7CBD">
        <w:rPr>
          <w:rFonts w:ascii="Tw Cen MT" w:hAnsi="Tw Cen MT"/>
          <w:iCs w:val="0"/>
          <w:color w:val="auto"/>
        </w:rPr>
        <w:t>Following section shows how the software actually works by giving a few selected use-case (or scenario) realizations.</w:t>
      </w:r>
    </w:p>
    <w:p w:rsidR="00F3321F" w:rsidRPr="00BD7CBD" w:rsidRDefault="00F3321F" w:rsidP="00F3321F">
      <w:pPr>
        <w:autoSpaceDE w:val="0"/>
        <w:autoSpaceDN w:val="0"/>
        <w:adjustRightInd w:val="0"/>
        <w:ind w:left="720"/>
        <w:jc w:val="center"/>
        <w:rPr>
          <w:rFonts w:cs="Helv"/>
          <w:color w:val="000000"/>
          <w:szCs w:val="20"/>
        </w:rPr>
      </w:pPr>
    </w:p>
    <w:p w:rsidR="00F3321F" w:rsidRPr="00BD7CBD" w:rsidRDefault="00F3321F" w:rsidP="00F3321F">
      <w:pPr>
        <w:pStyle w:val="Heading212pt"/>
        <w:rPr>
          <w:rFonts w:ascii="Tw Cen MT" w:eastAsia="MS Mincho" w:hAnsi="Tw Cen MT"/>
        </w:rPr>
      </w:pPr>
      <w:bookmarkStart w:id="223" w:name="_Toc176747364"/>
      <w:bookmarkStart w:id="224" w:name="_Toc414635438"/>
      <w:r w:rsidRPr="00BD7CBD">
        <w:rPr>
          <w:rFonts w:ascii="Tw Cen MT" w:eastAsia="MS Mincho" w:hAnsi="Tw Cen MT"/>
        </w:rPr>
        <w:t>Realization 1: SAW Create – Feeds data to TTMS</w:t>
      </w:r>
      <w:bookmarkEnd w:id="223"/>
      <w:bookmarkEnd w:id="224"/>
    </w:p>
    <w:p w:rsidR="00F3321F" w:rsidRPr="00C56D5F" w:rsidRDefault="00782522" w:rsidP="00F3321F">
      <w:pPr>
        <w:pStyle w:val="BodyText"/>
        <w:rPr>
          <w:rFonts w:ascii="Tw Cen MT" w:hAnsi="Tw Cen MT"/>
        </w:rPr>
      </w:pPr>
      <w:r w:rsidRPr="00C56D5F">
        <w:rPr>
          <w:noProof/>
        </w:rPr>
        <w:drawing>
          <wp:inline distT="0" distB="0" distL="0" distR="0">
            <wp:extent cx="5476875" cy="186753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6875" cy="1867535"/>
                    </a:xfrm>
                    <a:prstGeom prst="rect">
                      <a:avLst/>
                    </a:prstGeom>
                    <a:noFill/>
                    <a:ln>
                      <a:noFill/>
                    </a:ln>
                  </pic:spPr>
                </pic:pic>
              </a:graphicData>
            </a:graphic>
          </wp:inline>
        </w:drawing>
      </w:r>
    </w:p>
    <w:p w:rsidR="00F3321F" w:rsidRPr="00BD7CBD" w:rsidRDefault="00F3321F" w:rsidP="00F3321F">
      <w:pPr>
        <w:pStyle w:val="BodyText"/>
        <w:ind w:left="2160"/>
        <w:rPr>
          <w:rFonts w:ascii="Tw Cen MT" w:hAnsi="Tw Cen MT"/>
        </w:rPr>
      </w:pPr>
    </w:p>
    <w:tbl>
      <w:tblPr>
        <w:tblW w:w="8248" w:type="dxa"/>
        <w:tblInd w:w="1440" w:type="dxa"/>
        <w:tblLook w:val="0000" w:firstRow="0" w:lastRow="0" w:firstColumn="0" w:lastColumn="0" w:noHBand="0" w:noVBand="0"/>
      </w:tblPr>
      <w:tblGrid>
        <w:gridCol w:w="2338"/>
        <w:gridCol w:w="5910"/>
      </w:tblGrid>
      <w:tr w:rsidR="00F3321F" w:rsidRPr="00BD7CBD">
        <w:trPr>
          <w:trHeight w:val="291"/>
        </w:trPr>
        <w:tc>
          <w:tcPr>
            <w:tcW w:w="2338" w:type="dxa"/>
            <w:tcBorders>
              <w:top w:val="single" w:sz="4" w:space="0" w:color="auto"/>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Transaction One</w:t>
            </w:r>
          </w:p>
        </w:tc>
        <w:tc>
          <w:tcPr>
            <w:tcW w:w="5910" w:type="dxa"/>
            <w:tcBorders>
              <w:top w:val="single" w:sz="4" w:space="0" w:color="auto"/>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291"/>
        </w:trPr>
        <w:tc>
          <w:tcPr>
            <w:tcW w:w="2338"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Operation</w:t>
            </w:r>
          </w:p>
        </w:tc>
        <w:tc>
          <w:tcPr>
            <w:tcW w:w="5910"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Description</w:t>
            </w:r>
          </w:p>
        </w:tc>
      </w:tr>
      <w:tr w:rsidR="00F3321F" w:rsidRPr="00BD7CBD">
        <w:trPr>
          <w:trHeight w:val="594"/>
        </w:trPr>
        <w:tc>
          <w:tcPr>
            <w:tcW w:w="2338"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Launch Query</w:t>
            </w:r>
          </w:p>
        </w:tc>
        <w:tc>
          <w:tcPr>
            <w:tcW w:w="5910"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Timer bean triggers at a set time daily and launches the query façade.</w:t>
            </w:r>
          </w:p>
        </w:tc>
      </w:tr>
      <w:tr w:rsidR="00F3321F" w:rsidRPr="00BD7CBD">
        <w:trPr>
          <w:trHeight w:val="594"/>
        </w:trPr>
        <w:tc>
          <w:tcPr>
            <w:tcW w:w="2338"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Map and Put to Queue</w:t>
            </w:r>
          </w:p>
        </w:tc>
        <w:tc>
          <w:tcPr>
            <w:tcW w:w="5910"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 xml:space="preserve">The query façade is a stateless session bean that executes a query to find all of the shipping orders ready to be sent to TTMS. </w:t>
            </w:r>
            <w:r w:rsidRPr="00BD7CBD">
              <w:rPr>
                <w:rFonts w:ascii="Tw Cen MT" w:hAnsi="Tw Cen MT"/>
                <w:sz w:val="20"/>
              </w:rPr>
              <w:br/>
              <w:t>The data is formatted and written to an MQ queue via the WAS SI Bus.</w:t>
            </w:r>
          </w:p>
        </w:tc>
      </w:tr>
      <w:tr w:rsidR="00F3321F" w:rsidRPr="00BD7CBD">
        <w:trPr>
          <w:trHeight w:val="594"/>
        </w:trPr>
        <w:tc>
          <w:tcPr>
            <w:tcW w:w="2338"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c>
          <w:tcPr>
            <w:tcW w:w="5910"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291"/>
        </w:trPr>
        <w:tc>
          <w:tcPr>
            <w:tcW w:w="2338"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Transaction Two</w:t>
            </w:r>
          </w:p>
        </w:tc>
        <w:tc>
          <w:tcPr>
            <w:tcW w:w="5910"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291"/>
        </w:trPr>
        <w:tc>
          <w:tcPr>
            <w:tcW w:w="2338"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Operation</w:t>
            </w:r>
          </w:p>
        </w:tc>
        <w:tc>
          <w:tcPr>
            <w:tcW w:w="5910"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Description</w:t>
            </w:r>
          </w:p>
        </w:tc>
      </w:tr>
      <w:tr w:rsidR="00F3321F" w:rsidRPr="00BD7CBD">
        <w:trPr>
          <w:trHeight w:val="594"/>
        </w:trPr>
        <w:tc>
          <w:tcPr>
            <w:tcW w:w="2338"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Get from Queue</w:t>
            </w:r>
          </w:p>
        </w:tc>
        <w:tc>
          <w:tcPr>
            <w:tcW w:w="5910"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FPRMDB is triggered by the WAS SI bus when the message arrives on the queue.</w:t>
            </w:r>
          </w:p>
        </w:tc>
      </w:tr>
      <w:tr w:rsidR="00F3321F" w:rsidRPr="00BD7CBD">
        <w:trPr>
          <w:trHeight w:val="594"/>
        </w:trPr>
        <w:tc>
          <w:tcPr>
            <w:tcW w:w="2338"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Prepare for OTM</w:t>
            </w:r>
          </w:p>
        </w:tc>
        <w:tc>
          <w:tcPr>
            <w:tcW w:w="5910"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FPRMDB will trigger the FPR Façade to format and prepare the data for OTM.</w:t>
            </w:r>
          </w:p>
        </w:tc>
      </w:tr>
      <w:tr w:rsidR="00F3321F" w:rsidRPr="00BD7CBD">
        <w:trPr>
          <w:trHeight w:val="594"/>
        </w:trPr>
        <w:tc>
          <w:tcPr>
            <w:tcW w:w="2338"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lastRenderedPageBreak/>
              <w:t>HTTP Post</w:t>
            </w:r>
          </w:p>
        </w:tc>
        <w:tc>
          <w:tcPr>
            <w:tcW w:w="5910"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FPR Façade will post the message to OTM and commit the transaction on a successful response from the post.</w:t>
            </w:r>
          </w:p>
        </w:tc>
      </w:tr>
    </w:tbl>
    <w:p w:rsidR="00F3321F" w:rsidRPr="00BD7CBD" w:rsidRDefault="00F3321F" w:rsidP="00F3321F">
      <w:pPr>
        <w:pStyle w:val="BodyText"/>
        <w:ind w:left="1440"/>
        <w:rPr>
          <w:rFonts w:ascii="Tw Cen MT" w:hAnsi="Tw Cen MT"/>
        </w:rPr>
      </w:pPr>
      <w:r w:rsidRPr="00BD7CBD">
        <w:rPr>
          <w:rFonts w:ascii="Tw Cen MT" w:hAnsi="Tw Cen MT"/>
        </w:rPr>
        <w:br w:type="page"/>
      </w:r>
    </w:p>
    <w:p w:rsidR="00F3321F" w:rsidRPr="00BD7CBD" w:rsidRDefault="00F3321F" w:rsidP="00F3321F">
      <w:pPr>
        <w:pStyle w:val="Heading212pt"/>
        <w:rPr>
          <w:rFonts w:ascii="Tw Cen MT" w:eastAsia="MS Mincho" w:hAnsi="Tw Cen MT"/>
        </w:rPr>
      </w:pPr>
      <w:bookmarkStart w:id="225" w:name="_Toc176747365"/>
      <w:bookmarkStart w:id="226" w:name="_Toc414635439"/>
      <w:r w:rsidRPr="00BD7CBD">
        <w:rPr>
          <w:rFonts w:ascii="Tw Cen MT" w:eastAsia="MS Mincho" w:hAnsi="Tw Cen MT"/>
        </w:rPr>
        <w:lastRenderedPageBreak/>
        <w:t>Realization 2: Order Release Create – ESB Publishes data to TTMS</w:t>
      </w:r>
      <w:bookmarkEnd w:id="225"/>
      <w:bookmarkEnd w:id="226"/>
    </w:p>
    <w:p w:rsidR="00F3321F" w:rsidRPr="00C56D5F" w:rsidRDefault="00782522" w:rsidP="00F3321F">
      <w:pPr>
        <w:pStyle w:val="BodyText"/>
        <w:ind w:left="1440"/>
        <w:rPr>
          <w:rFonts w:ascii="Tw Cen MT" w:hAnsi="Tw Cen MT"/>
        </w:rPr>
      </w:pPr>
      <w:r w:rsidRPr="00C56D5F">
        <w:rPr>
          <w:noProof/>
        </w:rPr>
        <w:drawing>
          <wp:inline distT="0" distB="0" distL="0" distR="0">
            <wp:extent cx="5389245" cy="249999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9245" cy="2499995"/>
                    </a:xfrm>
                    <a:prstGeom prst="rect">
                      <a:avLst/>
                    </a:prstGeom>
                    <a:noFill/>
                    <a:ln>
                      <a:noFill/>
                    </a:ln>
                  </pic:spPr>
                </pic:pic>
              </a:graphicData>
            </a:graphic>
          </wp:inline>
        </w:drawing>
      </w:r>
    </w:p>
    <w:p w:rsidR="00F3321F" w:rsidRPr="00BD7CBD" w:rsidRDefault="00F3321F" w:rsidP="00F3321F">
      <w:pPr>
        <w:pStyle w:val="BodyText"/>
        <w:ind w:left="0"/>
        <w:rPr>
          <w:rFonts w:ascii="Tw Cen MT" w:hAnsi="Tw Cen MT"/>
        </w:rPr>
      </w:pPr>
    </w:p>
    <w:tbl>
      <w:tblPr>
        <w:tblW w:w="8212" w:type="dxa"/>
        <w:tblInd w:w="1440" w:type="dxa"/>
        <w:tblLook w:val="0000" w:firstRow="0" w:lastRow="0" w:firstColumn="0" w:lastColumn="0" w:noHBand="0" w:noVBand="0"/>
      </w:tblPr>
      <w:tblGrid>
        <w:gridCol w:w="2328"/>
        <w:gridCol w:w="5884"/>
      </w:tblGrid>
      <w:tr w:rsidR="00F3321F" w:rsidRPr="00BD7CBD">
        <w:trPr>
          <w:trHeight w:val="310"/>
        </w:trPr>
        <w:tc>
          <w:tcPr>
            <w:tcW w:w="2328" w:type="dxa"/>
            <w:tcBorders>
              <w:top w:val="single" w:sz="4" w:space="0" w:color="auto"/>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Transaction One</w:t>
            </w:r>
          </w:p>
        </w:tc>
        <w:tc>
          <w:tcPr>
            <w:tcW w:w="5884" w:type="dxa"/>
            <w:tcBorders>
              <w:top w:val="single" w:sz="4" w:space="0" w:color="auto"/>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310"/>
        </w:trPr>
        <w:tc>
          <w:tcPr>
            <w:tcW w:w="2328"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Operation</w:t>
            </w:r>
          </w:p>
        </w:tc>
        <w:tc>
          <w:tcPr>
            <w:tcW w:w="5884"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Description</w:t>
            </w:r>
          </w:p>
        </w:tc>
      </w:tr>
      <w:tr w:rsidR="00F3321F" w:rsidRPr="00BD7CBD">
        <w:trPr>
          <w:trHeight w:val="633"/>
        </w:trPr>
        <w:tc>
          <w:tcPr>
            <w:tcW w:w="2328"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Put to Subscriber Queue</w:t>
            </w:r>
          </w:p>
        </w:tc>
        <w:tc>
          <w:tcPr>
            <w:tcW w:w="5884"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 xml:space="preserve">The ESB publishes the production confirmation data.  TTMS is a subscriber of this data. </w:t>
            </w:r>
            <w:r w:rsidRPr="00BD7CBD">
              <w:rPr>
                <w:rFonts w:ascii="Tw Cen MT" w:hAnsi="Tw Cen MT"/>
                <w:sz w:val="20"/>
              </w:rPr>
              <w:br/>
              <w:t>The data is formatted and written to an MQ queue.</w:t>
            </w:r>
          </w:p>
        </w:tc>
      </w:tr>
      <w:tr w:rsidR="00F3321F" w:rsidRPr="00BD7CBD">
        <w:trPr>
          <w:trHeight w:val="633"/>
        </w:trPr>
        <w:tc>
          <w:tcPr>
            <w:tcW w:w="2328"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c>
          <w:tcPr>
            <w:tcW w:w="5884"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310"/>
        </w:trPr>
        <w:tc>
          <w:tcPr>
            <w:tcW w:w="2328"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Transaction Two</w:t>
            </w:r>
          </w:p>
        </w:tc>
        <w:tc>
          <w:tcPr>
            <w:tcW w:w="5884"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310"/>
        </w:trPr>
        <w:tc>
          <w:tcPr>
            <w:tcW w:w="2328"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Operation</w:t>
            </w:r>
          </w:p>
        </w:tc>
        <w:tc>
          <w:tcPr>
            <w:tcW w:w="5884"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Description</w:t>
            </w:r>
          </w:p>
        </w:tc>
      </w:tr>
      <w:tr w:rsidR="00F3321F" w:rsidRPr="00BD7CBD">
        <w:trPr>
          <w:trHeight w:val="633"/>
        </w:trPr>
        <w:tc>
          <w:tcPr>
            <w:tcW w:w="2328"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Get from Queue</w:t>
            </w:r>
          </w:p>
        </w:tc>
        <w:tc>
          <w:tcPr>
            <w:tcW w:w="5884"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FPRMDB is triggered by the WAS SI bus when the message arrives on the queue.</w:t>
            </w:r>
          </w:p>
        </w:tc>
      </w:tr>
      <w:tr w:rsidR="00F3321F" w:rsidRPr="00BD7CBD">
        <w:trPr>
          <w:trHeight w:val="633"/>
        </w:trPr>
        <w:tc>
          <w:tcPr>
            <w:tcW w:w="2328"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Prepare for OTM</w:t>
            </w:r>
          </w:p>
        </w:tc>
        <w:tc>
          <w:tcPr>
            <w:tcW w:w="5884"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FPRMDB will trigger the FPR Façade to format and prepare the data for OTM.</w:t>
            </w:r>
          </w:p>
        </w:tc>
      </w:tr>
      <w:tr w:rsidR="00F3321F" w:rsidRPr="00BD7CBD">
        <w:trPr>
          <w:trHeight w:val="633"/>
        </w:trPr>
        <w:tc>
          <w:tcPr>
            <w:tcW w:w="2328"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lastRenderedPageBreak/>
              <w:t>HTTP Post</w:t>
            </w:r>
          </w:p>
        </w:tc>
        <w:tc>
          <w:tcPr>
            <w:tcW w:w="5884"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FPR Façade will post the message to OTM and commit the transaction on a successful response from the post.</w:t>
            </w:r>
          </w:p>
        </w:tc>
      </w:tr>
    </w:tbl>
    <w:p w:rsidR="00F3321F" w:rsidRPr="00BD7CBD" w:rsidRDefault="00F3321F" w:rsidP="00F3321F">
      <w:pPr>
        <w:pStyle w:val="BodyText"/>
        <w:ind w:left="0"/>
        <w:rPr>
          <w:rFonts w:ascii="Tw Cen MT" w:hAnsi="Tw Cen MT"/>
        </w:rPr>
      </w:pPr>
      <w:r w:rsidRPr="00BD7CBD">
        <w:rPr>
          <w:rFonts w:ascii="Tw Cen MT" w:hAnsi="Tw Cen MT"/>
        </w:rPr>
        <w:br w:type="page"/>
      </w:r>
    </w:p>
    <w:p w:rsidR="00F3321F" w:rsidRPr="00BD7CBD" w:rsidRDefault="00F3321F" w:rsidP="00F3321F">
      <w:pPr>
        <w:pStyle w:val="Heading212pt"/>
        <w:rPr>
          <w:rFonts w:ascii="Tw Cen MT" w:eastAsia="MS Mincho" w:hAnsi="Tw Cen MT"/>
        </w:rPr>
      </w:pPr>
      <w:bookmarkStart w:id="227" w:name="_Toc176747366"/>
      <w:bookmarkStart w:id="228" w:name="_Toc414635440"/>
      <w:r w:rsidRPr="00BD7CBD">
        <w:rPr>
          <w:rFonts w:ascii="Tw Cen MT" w:eastAsia="MS Mincho" w:hAnsi="Tw Cen MT"/>
        </w:rPr>
        <w:lastRenderedPageBreak/>
        <w:t>Realization 3: Shipment Update – NPPS System feeds data to TTMS</w:t>
      </w:r>
      <w:bookmarkEnd w:id="227"/>
      <w:bookmarkEnd w:id="228"/>
      <w:r w:rsidRPr="00BD7CBD">
        <w:rPr>
          <w:rFonts w:ascii="Tw Cen MT" w:eastAsia="MS Mincho" w:hAnsi="Tw Cen MT"/>
        </w:rPr>
        <w:t xml:space="preserve"> </w:t>
      </w:r>
    </w:p>
    <w:p w:rsidR="00F3321F" w:rsidRPr="00C56D5F" w:rsidRDefault="00782522" w:rsidP="00F3321F">
      <w:pPr>
        <w:pStyle w:val="BlockText"/>
        <w:ind w:left="720"/>
        <w:rPr>
          <w:rFonts w:ascii="Tw Cen MT" w:eastAsia="MS Mincho" w:hAnsi="Tw Cen MT"/>
        </w:rPr>
      </w:pPr>
      <w:r w:rsidRPr="00C56D5F">
        <w:rPr>
          <w:noProof/>
        </w:rPr>
        <w:drawing>
          <wp:inline distT="0" distB="0" distL="0" distR="0">
            <wp:extent cx="5709920" cy="286004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9920" cy="2860040"/>
                    </a:xfrm>
                    <a:prstGeom prst="rect">
                      <a:avLst/>
                    </a:prstGeom>
                    <a:noFill/>
                    <a:ln>
                      <a:noFill/>
                    </a:ln>
                  </pic:spPr>
                </pic:pic>
              </a:graphicData>
            </a:graphic>
          </wp:inline>
        </w:drawing>
      </w:r>
    </w:p>
    <w:p w:rsidR="00F3321F" w:rsidRPr="00BD7CBD" w:rsidRDefault="00F3321F" w:rsidP="00F3321F">
      <w:pPr>
        <w:pStyle w:val="BlockText"/>
        <w:ind w:left="720"/>
        <w:rPr>
          <w:rFonts w:ascii="Tw Cen MT" w:eastAsia="MS Mincho" w:hAnsi="Tw Cen MT"/>
        </w:rPr>
      </w:pPr>
    </w:p>
    <w:tbl>
      <w:tblPr>
        <w:tblW w:w="8060" w:type="dxa"/>
        <w:tblInd w:w="720" w:type="dxa"/>
        <w:tblLook w:val="0000" w:firstRow="0" w:lastRow="0" w:firstColumn="0" w:lastColumn="0" w:noHBand="0" w:noVBand="0"/>
      </w:tblPr>
      <w:tblGrid>
        <w:gridCol w:w="2285"/>
        <w:gridCol w:w="5775"/>
      </w:tblGrid>
      <w:tr w:rsidR="00F3321F" w:rsidRPr="00BD7CBD">
        <w:trPr>
          <w:trHeight w:val="324"/>
        </w:trPr>
        <w:tc>
          <w:tcPr>
            <w:tcW w:w="2285" w:type="dxa"/>
            <w:tcBorders>
              <w:top w:val="single" w:sz="4" w:space="0" w:color="auto"/>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Transaction One</w:t>
            </w:r>
          </w:p>
        </w:tc>
        <w:tc>
          <w:tcPr>
            <w:tcW w:w="5775" w:type="dxa"/>
            <w:tcBorders>
              <w:top w:val="single" w:sz="4" w:space="0" w:color="auto"/>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324"/>
        </w:trPr>
        <w:tc>
          <w:tcPr>
            <w:tcW w:w="2285"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Operation</w:t>
            </w:r>
          </w:p>
        </w:tc>
        <w:tc>
          <w:tcPr>
            <w:tcW w:w="5775"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Description</w:t>
            </w:r>
          </w:p>
        </w:tc>
      </w:tr>
      <w:tr w:rsidR="00F3321F" w:rsidRPr="00BD7CBD">
        <w:trPr>
          <w:trHeight w:val="661"/>
        </w:trPr>
        <w:tc>
          <w:tcPr>
            <w:tcW w:w="2285"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Put to ESB Queue</w:t>
            </w:r>
          </w:p>
        </w:tc>
        <w:tc>
          <w:tcPr>
            <w:tcW w:w="5775"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NVS provides all VDC events to the ESB via MQ.</w:t>
            </w:r>
          </w:p>
        </w:tc>
      </w:tr>
      <w:tr w:rsidR="00F3321F" w:rsidRPr="00BD7CBD">
        <w:trPr>
          <w:trHeight w:val="661"/>
        </w:trPr>
        <w:tc>
          <w:tcPr>
            <w:tcW w:w="2285"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c>
          <w:tcPr>
            <w:tcW w:w="5775"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324"/>
        </w:trPr>
        <w:tc>
          <w:tcPr>
            <w:tcW w:w="2285"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Transaction Two</w:t>
            </w:r>
          </w:p>
        </w:tc>
        <w:tc>
          <w:tcPr>
            <w:tcW w:w="5775"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324"/>
        </w:trPr>
        <w:tc>
          <w:tcPr>
            <w:tcW w:w="2285"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Operation</w:t>
            </w:r>
          </w:p>
        </w:tc>
        <w:tc>
          <w:tcPr>
            <w:tcW w:w="5775"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Description</w:t>
            </w:r>
          </w:p>
        </w:tc>
      </w:tr>
      <w:tr w:rsidR="00F3321F" w:rsidRPr="00BD7CBD">
        <w:trPr>
          <w:trHeight w:val="661"/>
        </w:trPr>
        <w:tc>
          <w:tcPr>
            <w:tcW w:w="2285"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Put to Subscriber Queue</w:t>
            </w:r>
          </w:p>
        </w:tc>
        <w:tc>
          <w:tcPr>
            <w:tcW w:w="5775"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 xml:space="preserve">The ESB publishes the production confirmation data.  TTMS is a subscriber of this data. </w:t>
            </w:r>
            <w:r w:rsidRPr="00BD7CBD">
              <w:rPr>
                <w:rFonts w:ascii="Tw Cen MT" w:hAnsi="Tw Cen MT"/>
                <w:sz w:val="20"/>
              </w:rPr>
              <w:br/>
              <w:t>The data is formatted and written to an MQ queue.</w:t>
            </w:r>
          </w:p>
        </w:tc>
      </w:tr>
      <w:tr w:rsidR="00F3321F" w:rsidRPr="00BD7CBD">
        <w:trPr>
          <w:trHeight w:val="661"/>
        </w:trPr>
        <w:tc>
          <w:tcPr>
            <w:tcW w:w="2285"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lastRenderedPageBreak/>
              <w:t> </w:t>
            </w:r>
          </w:p>
        </w:tc>
        <w:tc>
          <w:tcPr>
            <w:tcW w:w="5775"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324"/>
        </w:trPr>
        <w:tc>
          <w:tcPr>
            <w:tcW w:w="2285"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Transaction Three</w:t>
            </w:r>
          </w:p>
        </w:tc>
        <w:tc>
          <w:tcPr>
            <w:tcW w:w="5775"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324"/>
        </w:trPr>
        <w:tc>
          <w:tcPr>
            <w:tcW w:w="2285"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Operation</w:t>
            </w:r>
          </w:p>
        </w:tc>
        <w:tc>
          <w:tcPr>
            <w:tcW w:w="5775"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Description</w:t>
            </w:r>
          </w:p>
        </w:tc>
      </w:tr>
      <w:tr w:rsidR="00F3321F" w:rsidRPr="00BD7CBD">
        <w:trPr>
          <w:trHeight w:val="661"/>
        </w:trPr>
        <w:tc>
          <w:tcPr>
            <w:tcW w:w="2285"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Get from Queue</w:t>
            </w:r>
          </w:p>
        </w:tc>
        <w:tc>
          <w:tcPr>
            <w:tcW w:w="5775"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FPRMDB is triggered by the WAS SI bus when the message arrives on the queue.</w:t>
            </w:r>
          </w:p>
        </w:tc>
      </w:tr>
      <w:tr w:rsidR="00F3321F" w:rsidRPr="00BD7CBD">
        <w:trPr>
          <w:trHeight w:val="661"/>
        </w:trPr>
        <w:tc>
          <w:tcPr>
            <w:tcW w:w="2285"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Prepare for OTM</w:t>
            </w:r>
          </w:p>
        </w:tc>
        <w:tc>
          <w:tcPr>
            <w:tcW w:w="5775"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FPRMDB will trigger the FPR Façade n and prepare the data for OTM.</w:t>
            </w:r>
          </w:p>
        </w:tc>
      </w:tr>
      <w:tr w:rsidR="00F3321F" w:rsidRPr="00BD7CBD">
        <w:trPr>
          <w:trHeight w:val="661"/>
        </w:trPr>
        <w:tc>
          <w:tcPr>
            <w:tcW w:w="2285"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HTTP Post</w:t>
            </w:r>
          </w:p>
        </w:tc>
        <w:tc>
          <w:tcPr>
            <w:tcW w:w="5775"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FPR Façade will post the message to OTM and commit the transaction on a successful response from the post.</w:t>
            </w:r>
          </w:p>
        </w:tc>
      </w:tr>
    </w:tbl>
    <w:p w:rsidR="00F3321F" w:rsidRPr="00BD7CBD" w:rsidRDefault="00F3321F" w:rsidP="00F3321F">
      <w:pPr>
        <w:pStyle w:val="BlockText"/>
        <w:ind w:left="720"/>
        <w:rPr>
          <w:rFonts w:ascii="Tw Cen MT" w:eastAsia="MS Mincho" w:hAnsi="Tw Cen MT"/>
        </w:rPr>
      </w:pPr>
      <w:r w:rsidRPr="00BD7CBD">
        <w:rPr>
          <w:rFonts w:ascii="Tw Cen MT" w:eastAsia="MS Mincho" w:hAnsi="Tw Cen MT"/>
        </w:rPr>
        <w:br w:type="page"/>
      </w:r>
    </w:p>
    <w:p w:rsidR="00F3321F" w:rsidRPr="00BD7CBD" w:rsidRDefault="00F3321F" w:rsidP="00F3321F">
      <w:pPr>
        <w:pStyle w:val="Heading212pt"/>
        <w:rPr>
          <w:rFonts w:ascii="Tw Cen MT" w:eastAsia="MS Mincho" w:hAnsi="Tw Cen MT"/>
        </w:rPr>
      </w:pPr>
      <w:bookmarkStart w:id="229" w:name="_Toc176747367"/>
      <w:bookmarkStart w:id="230" w:name="_Toc414635441"/>
      <w:r w:rsidRPr="00BD7CBD">
        <w:rPr>
          <w:rFonts w:ascii="Tw Cen MT" w:eastAsia="MS Mincho" w:hAnsi="Tw Cen MT"/>
        </w:rPr>
        <w:lastRenderedPageBreak/>
        <w:t>Realization 4: Shipment Publish – TTMS feeds data to Legacy systems</w:t>
      </w:r>
      <w:bookmarkEnd w:id="229"/>
      <w:bookmarkEnd w:id="230"/>
    </w:p>
    <w:p w:rsidR="00F3321F" w:rsidRPr="00BD7CBD" w:rsidRDefault="00782522" w:rsidP="00F3321F">
      <w:pPr>
        <w:pStyle w:val="BodyText"/>
        <w:rPr>
          <w:rFonts w:ascii="Tw Cen MT" w:eastAsia="MS Mincho" w:hAnsi="Tw Cen MT"/>
          <w:b/>
          <w:bCs/>
          <w:sz w:val="24"/>
          <w:lang w:eastAsia="ja-JP"/>
        </w:rPr>
      </w:pPr>
      <w:r w:rsidRPr="00BD7CBD">
        <w:rPr>
          <w:rFonts w:ascii="Tw Cen MT" w:eastAsia="MS Mincho" w:hAnsi="Tw Cen MT"/>
          <w:b/>
          <w:bCs/>
          <w:noProof/>
          <w:sz w:val="24"/>
        </w:rPr>
        <w:drawing>
          <wp:inline distT="0" distB="0" distL="0" distR="0">
            <wp:extent cx="5466715" cy="249999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6715" cy="2499995"/>
                    </a:xfrm>
                    <a:prstGeom prst="rect">
                      <a:avLst/>
                    </a:prstGeom>
                    <a:noFill/>
                    <a:ln>
                      <a:noFill/>
                    </a:ln>
                  </pic:spPr>
                </pic:pic>
              </a:graphicData>
            </a:graphic>
          </wp:inline>
        </w:drawing>
      </w:r>
    </w:p>
    <w:tbl>
      <w:tblPr>
        <w:tblW w:w="8436" w:type="dxa"/>
        <w:tblInd w:w="720" w:type="dxa"/>
        <w:tblLook w:val="0000" w:firstRow="0" w:lastRow="0" w:firstColumn="0" w:lastColumn="0" w:noHBand="0" w:noVBand="0"/>
      </w:tblPr>
      <w:tblGrid>
        <w:gridCol w:w="2392"/>
        <w:gridCol w:w="6044"/>
      </w:tblGrid>
      <w:tr w:rsidR="00F3321F" w:rsidRPr="00BD7CBD">
        <w:trPr>
          <w:trHeight w:val="339"/>
        </w:trPr>
        <w:tc>
          <w:tcPr>
            <w:tcW w:w="2392" w:type="dxa"/>
            <w:tcBorders>
              <w:top w:val="single" w:sz="4" w:space="0" w:color="auto"/>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Transaction One</w:t>
            </w:r>
          </w:p>
        </w:tc>
        <w:tc>
          <w:tcPr>
            <w:tcW w:w="6044" w:type="dxa"/>
            <w:tcBorders>
              <w:top w:val="single" w:sz="4" w:space="0" w:color="auto"/>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339"/>
        </w:trPr>
        <w:tc>
          <w:tcPr>
            <w:tcW w:w="2392"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Operation</w:t>
            </w:r>
          </w:p>
        </w:tc>
        <w:tc>
          <w:tcPr>
            <w:tcW w:w="6044"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Description</w:t>
            </w:r>
          </w:p>
        </w:tc>
      </w:tr>
      <w:tr w:rsidR="00F3321F" w:rsidRPr="00BD7CBD">
        <w:trPr>
          <w:trHeight w:val="691"/>
        </w:trPr>
        <w:tc>
          <w:tcPr>
            <w:tcW w:w="2392"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HTTP Post</w:t>
            </w:r>
          </w:p>
        </w:tc>
        <w:tc>
          <w:tcPr>
            <w:tcW w:w="6044"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OTM sends data that it publishes to the Legacy system via an HTTP Post to a Java Servlet.</w:t>
            </w:r>
          </w:p>
        </w:tc>
      </w:tr>
      <w:tr w:rsidR="00F3321F" w:rsidRPr="00BD7CBD">
        <w:trPr>
          <w:trHeight w:val="691"/>
        </w:trPr>
        <w:tc>
          <w:tcPr>
            <w:tcW w:w="2392"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Parse OTM</w:t>
            </w:r>
          </w:p>
        </w:tc>
        <w:tc>
          <w:tcPr>
            <w:tcW w:w="6044"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Java Servlet launches the FPR Façade to parse the data, store the data in DB2 and send the data to the legacy bridge.</w:t>
            </w:r>
          </w:p>
        </w:tc>
      </w:tr>
      <w:tr w:rsidR="00F3321F" w:rsidRPr="00BD7CBD">
        <w:trPr>
          <w:trHeight w:val="691"/>
        </w:trPr>
        <w:tc>
          <w:tcPr>
            <w:tcW w:w="2392"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c>
          <w:tcPr>
            <w:tcW w:w="6044"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339"/>
        </w:trPr>
        <w:tc>
          <w:tcPr>
            <w:tcW w:w="2392"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Transaction Two</w:t>
            </w:r>
          </w:p>
        </w:tc>
        <w:tc>
          <w:tcPr>
            <w:tcW w:w="6044"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 </w:t>
            </w:r>
          </w:p>
        </w:tc>
      </w:tr>
      <w:tr w:rsidR="00F3321F" w:rsidRPr="00BD7CBD">
        <w:trPr>
          <w:trHeight w:val="339"/>
        </w:trPr>
        <w:tc>
          <w:tcPr>
            <w:tcW w:w="2392" w:type="dxa"/>
            <w:tcBorders>
              <w:top w:val="nil"/>
              <w:left w:val="single" w:sz="4" w:space="0" w:color="auto"/>
              <w:bottom w:val="single" w:sz="4" w:space="0" w:color="auto"/>
              <w:right w:val="single" w:sz="4" w:space="0" w:color="auto"/>
            </w:tcBorders>
            <w:shd w:val="clear" w:color="auto" w:fill="CCFFFF"/>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t>Operation</w:t>
            </w:r>
          </w:p>
        </w:tc>
        <w:tc>
          <w:tcPr>
            <w:tcW w:w="6044" w:type="dxa"/>
            <w:tcBorders>
              <w:top w:val="nil"/>
              <w:left w:val="nil"/>
              <w:bottom w:val="single" w:sz="4" w:space="0" w:color="auto"/>
              <w:right w:val="single" w:sz="4" w:space="0" w:color="auto"/>
            </w:tcBorders>
            <w:shd w:val="clear" w:color="auto" w:fill="CCFFFF"/>
            <w:vAlign w:val="center"/>
          </w:tcPr>
          <w:p w:rsidR="00F3321F" w:rsidRPr="00BD7CBD" w:rsidRDefault="00F3321F" w:rsidP="00D854B4">
            <w:pPr>
              <w:pStyle w:val="BlockText"/>
              <w:rPr>
                <w:rFonts w:ascii="Tw Cen MT" w:hAnsi="Tw Cen MT"/>
                <w:sz w:val="20"/>
              </w:rPr>
            </w:pPr>
            <w:r w:rsidRPr="00BD7CBD">
              <w:rPr>
                <w:rFonts w:ascii="Tw Cen MT" w:hAnsi="Tw Cen MT"/>
                <w:sz w:val="20"/>
              </w:rPr>
              <w:t>Description</w:t>
            </w:r>
          </w:p>
        </w:tc>
      </w:tr>
      <w:tr w:rsidR="00F3321F" w:rsidRPr="00BD7CBD">
        <w:trPr>
          <w:trHeight w:val="691"/>
        </w:trPr>
        <w:tc>
          <w:tcPr>
            <w:tcW w:w="2392"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smartTag w:uri="urn:schemas-microsoft-com:office:smarttags" w:element="place">
              <w:smartTag w:uri="urn:schemas-microsoft-com:office:smarttags" w:element="PlaceName">
                <w:r w:rsidRPr="00BD7CBD">
                  <w:rPr>
                    <w:rFonts w:ascii="Tw Cen MT" w:hAnsi="Tw Cen MT"/>
                    <w:sz w:val="20"/>
                  </w:rPr>
                  <w:t>IMS</w:t>
                </w:r>
              </w:smartTag>
              <w:r w:rsidRPr="00BD7CBD">
                <w:rPr>
                  <w:rFonts w:ascii="Tw Cen MT" w:hAnsi="Tw Cen MT"/>
                  <w:sz w:val="20"/>
                </w:rPr>
                <w:t xml:space="preserve"> </w:t>
              </w:r>
              <w:smartTag w:uri="urn:schemas-microsoft-com:office:smarttags" w:element="PlaceType">
                <w:r w:rsidRPr="00BD7CBD">
                  <w:rPr>
                    <w:rFonts w:ascii="Tw Cen MT" w:hAnsi="Tw Cen MT"/>
                    <w:sz w:val="20"/>
                  </w:rPr>
                  <w:t>Bridge</w:t>
                </w:r>
              </w:smartTag>
            </w:smartTag>
          </w:p>
        </w:tc>
        <w:tc>
          <w:tcPr>
            <w:tcW w:w="6044"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MQ Provides a bridge to IMS programs that allows IMS MPPs to be executed without the knowledge of the MQ source. The IMS programs are triggered by IMS with messages in the inbound IMS queue.</w:t>
            </w:r>
          </w:p>
        </w:tc>
      </w:tr>
      <w:tr w:rsidR="00F3321F" w:rsidRPr="00BD7CBD">
        <w:trPr>
          <w:trHeight w:val="691"/>
        </w:trPr>
        <w:tc>
          <w:tcPr>
            <w:tcW w:w="2392" w:type="dxa"/>
            <w:tcBorders>
              <w:top w:val="nil"/>
              <w:left w:val="single" w:sz="4" w:space="0" w:color="auto"/>
              <w:bottom w:val="single" w:sz="4" w:space="0" w:color="auto"/>
              <w:right w:val="single" w:sz="4" w:space="0" w:color="auto"/>
            </w:tcBorders>
            <w:shd w:val="clear" w:color="auto" w:fill="auto"/>
            <w:noWrap/>
            <w:vAlign w:val="center"/>
          </w:tcPr>
          <w:p w:rsidR="00F3321F" w:rsidRPr="00BD7CBD" w:rsidRDefault="00F3321F" w:rsidP="00D854B4">
            <w:pPr>
              <w:pStyle w:val="BlockText"/>
              <w:rPr>
                <w:rFonts w:ascii="Tw Cen MT" w:hAnsi="Tw Cen MT"/>
                <w:sz w:val="20"/>
              </w:rPr>
            </w:pPr>
            <w:r w:rsidRPr="00BD7CBD">
              <w:rPr>
                <w:rFonts w:ascii="Tw Cen MT" w:hAnsi="Tw Cen MT"/>
                <w:sz w:val="20"/>
              </w:rPr>
              <w:lastRenderedPageBreak/>
              <w:t>Store in IMS</w:t>
            </w:r>
          </w:p>
        </w:tc>
        <w:tc>
          <w:tcPr>
            <w:tcW w:w="6044" w:type="dxa"/>
            <w:tcBorders>
              <w:top w:val="nil"/>
              <w:left w:val="nil"/>
              <w:bottom w:val="single" w:sz="4" w:space="0" w:color="auto"/>
              <w:right w:val="single" w:sz="4" w:space="0" w:color="auto"/>
            </w:tcBorders>
            <w:shd w:val="clear" w:color="auto" w:fill="auto"/>
            <w:vAlign w:val="center"/>
          </w:tcPr>
          <w:p w:rsidR="00F3321F" w:rsidRPr="00BD7CBD" w:rsidRDefault="00F3321F" w:rsidP="00D854B4">
            <w:pPr>
              <w:pStyle w:val="BlockText"/>
              <w:rPr>
                <w:rFonts w:ascii="Tw Cen MT" w:hAnsi="Tw Cen MT"/>
                <w:sz w:val="20"/>
              </w:rPr>
            </w:pPr>
            <w:r w:rsidRPr="00BD7CBD">
              <w:rPr>
                <w:rFonts w:ascii="Tw Cen MT" w:hAnsi="Tw Cen MT"/>
                <w:sz w:val="20"/>
              </w:rPr>
              <w:t>The COBOL program will enhance the data as needed and store it in the legacy IMS table.</w:t>
            </w:r>
          </w:p>
        </w:tc>
      </w:tr>
    </w:tbl>
    <w:p w:rsidR="00F3321F" w:rsidRPr="00BD7CBD" w:rsidRDefault="00F3321F" w:rsidP="00F3321F">
      <w:pPr>
        <w:pStyle w:val="BodyText"/>
        <w:rPr>
          <w:rFonts w:ascii="Tw Cen MT" w:eastAsia="MS Mincho" w:hAnsi="Tw Cen MT"/>
          <w:i/>
          <w:color w:val="0000FF"/>
          <w:szCs w:val="24"/>
          <w:lang w:eastAsia="ja-JP"/>
        </w:rPr>
      </w:pPr>
      <w:r w:rsidRPr="00BD7CBD">
        <w:rPr>
          <w:rFonts w:ascii="Tw Cen MT" w:eastAsia="MS Mincho" w:hAnsi="Tw Cen MT"/>
          <w:b/>
          <w:bCs/>
          <w:sz w:val="24"/>
          <w:lang w:eastAsia="ja-JP"/>
        </w:rPr>
        <w:br w:type="page"/>
      </w:r>
    </w:p>
    <w:p w:rsidR="00F3321F" w:rsidRPr="00BD7CBD" w:rsidRDefault="00F3321F" w:rsidP="00F3321F">
      <w:pPr>
        <w:pStyle w:val="Heading114pt"/>
        <w:rPr>
          <w:rFonts w:ascii="Tw Cen MT" w:hAnsi="Tw Cen MT"/>
        </w:rPr>
      </w:pPr>
      <w:bookmarkStart w:id="231" w:name="_Toc174796673"/>
      <w:bookmarkStart w:id="232" w:name="_Toc174797409"/>
      <w:bookmarkStart w:id="233" w:name="_Toc174799940"/>
      <w:bookmarkStart w:id="234" w:name="_Toc174800001"/>
      <w:bookmarkStart w:id="235" w:name="_Toc174800541"/>
      <w:bookmarkStart w:id="236" w:name="_Toc174805148"/>
      <w:bookmarkStart w:id="237" w:name="_Toc174805278"/>
      <w:bookmarkStart w:id="238" w:name="_Toc174864884"/>
      <w:bookmarkStart w:id="239" w:name="_Toc174871789"/>
      <w:bookmarkStart w:id="240" w:name="_Toc174871852"/>
      <w:bookmarkStart w:id="241" w:name="_Toc174873584"/>
      <w:bookmarkStart w:id="242" w:name="_Toc174874864"/>
      <w:bookmarkStart w:id="243" w:name="_Toc174875248"/>
      <w:bookmarkStart w:id="244" w:name="_Toc174877116"/>
      <w:bookmarkStart w:id="245" w:name="_Toc174930349"/>
      <w:bookmarkStart w:id="246" w:name="_Toc174932240"/>
      <w:bookmarkStart w:id="247" w:name="_Toc174796674"/>
      <w:bookmarkStart w:id="248" w:name="_Toc174797410"/>
      <w:bookmarkStart w:id="249" w:name="_Toc174799941"/>
      <w:bookmarkStart w:id="250" w:name="_Toc174800002"/>
      <w:bookmarkStart w:id="251" w:name="_Toc174800542"/>
      <w:bookmarkStart w:id="252" w:name="_Toc174805149"/>
      <w:bookmarkStart w:id="253" w:name="_Toc174805279"/>
      <w:bookmarkStart w:id="254" w:name="_Toc174864885"/>
      <w:bookmarkStart w:id="255" w:name="_Toc174871790"/>
      <w:bookmarkStart w:id="256" w:name="_Toc174871853"/>
      <w:bookmarkStart w:id="257" w:name="_Toc174873585"/>
      <w:bookmarkStart w:id="258" w:name="_Toc174874865"/>
      <w:bookmarkStart w:id="259" w:name="_Toc174875249"/>
      <w:bookmarkStart w:id="260" w:name="_Toc174877117"/>
      <w:bookmarkStart w:id="261" w:name="_Toc174930350"/>
      <w:bookmarkStart w:id="262" w:name="_Toc174932241"/>
      <w:bookmarkStart w:id="263" w:name="_Toc174796676"/>
      <w:bookmarkStart w:id="264" w:name="_Toc174797412"/>
      <w:bookmarkStart w:id="265" w:name="_Toc174799943"/>
      <w:bookmarkStart w:id="266" w:name="_Toc174800004"/>
      <w:bookmarkStart w:id="267" w:name="_Toc174800544"/>
      <w:bookmarkStart w:id="268" w:name="_Toc174805151"/>
      <w:bookmarkStart w:id="269" w:name="_Toc174805281"/>
      <w:bookmarkStart w:id="270" w:name="_Toc174864887"/>
      <w:bookmarkStart w:id="271" w:name="_Toc174871792"/>
      <w:bookmarkStart w:id="272" w:name="_Toc174871855"/>
      <w:bookmarkStart w:id="273" w:name="_Toc174873587"/>
      <w:bookmarkStart w:id="274" w:name="_Toc174874867"/>
      <w:bookmarkStart w:id="275" w:name="_Toc174875251"/>
      <w:bookmarkStart w:id="276" w:name="_Toc174877119"/>
      <w:bookmarkStart w:id="277" w:name="_Toc174930352"/>
      <w:bookmarkStart w:id="278" w:name="_Toc174932243"/>
      <w:bookmarkStart w:id="279" w:name="_Toc174796677"/>
      <w:bookmarkStart w:id="280" w:name="_Toc174797413"/>
      <w:bookmarkStart w:id="281" w:name="_Toc174799944"/>
      <w:bookmarkStart w:id="282" w:name="_Toc174800005"/>
      <w:bookmarkStart w:id="283" w:name="_Toc174800545"/>
      <w:bookmarkStart w:id="284" w:name="_Toc174805152"/>
      <w:bookmarkStart w:id="285" w:name="_Toc174805282"/>
      <w:bookmarkStart w:id="286" w:name="_Toc174864888"/>
      <w:bookmarkStart w:id="287" w:name="_Toc174871793"/>
      <w:bookmarkStart w:id="288" w:name="_Toc174871856"/>
      <w:bookmarkStart w:id="289" w:name="_Toc174873588"/>
      <w:bookmarkStart w:id="290" w:name="_Toc174874868"/>
      <w:bookmarkStart w:id="291" w:name="_Toc174875252"/>
      <w:bookmarkStart w:id="292" w:name="_Toc174877120"/>
      <w:bookmarkStart w:id="293" w:name="_Toc174930353"/>
      <w:bookmarkStart w:id="294" w:name="_Toc174932244"/>
      <w:bookmarkStart w:id="295" w:name="_Toc174796678"/>
      <w:bookmarkStart w:id="296" w:name="_Toc174797414"/>
      <w:bookmarkStart w:id="297" w:name="_Toc174799945"/>
      <w:bookmarkStart w:id="298" w:name="_Toc174800006"/>
      <w:bookmarkStart w:id="299" w:name="_Toc174800546"/>
      <w:bookmarkStart w:id="300" w:name="_Toc174805153"/>
      <w:bookmarkStart w:id="301" w:name="_Toc174805283"/>
      <w:bookmarkStart w:id="302" w:name="_Toc174864889"/>
      <w:bookmarkStart w:id="303" w:name="_Toc174871794"/>
      <w:bookmarkStart w:id="304" w:name="_Toc174871857"/>
      <w:bookmarkStart w:id="305" w:name="_Toc174873589"/>
      <w:bookmarkStart w:id="306" w:name="_Toc174874869"/>
      <w:bookmarkStart w:id="307" w:name="_Toc174875253"/>
      <w:bookmarkStart w:id="308" w:name="_Toc174877121"/>
      <w:bookmarkStart w:id="309" w:name="_Toc174930354"/>
      <w:bookmarkStart w:id="310" w:name="_Toc174932245"/>
      <w:bookmarkStart w:id="311" w:name="_Toc174796680"/>
      <w:bookmarkStart w:id="312" w:name="_Toc174797416"/>
      <w:bookmarkStart w:id="313" w:name="_Toc174799947"/>
      <w:bookmarkStart w:id="314" w:name="_Toc174800008"/>
      <w:bookmarkStart w:id="315" w:name="_Toc174800548"/>
      <w:bookmarkStart w:id="316" w:name="_Toc174805155"/>
      <w:bookmarkStart w:id="317" w:name="_Toc174805285"/>
      <w:bookmarkStart w:id="318" w:name="_Toc174864891"/>
      <w:bookmarkStart w:id="319" w:name="_Toc174871796"/>
      <w:bookmarkStart w:id="320" w:name="_Toc174871859"/>
      <w:bookmarkStart w:id="321" w:name="_Toc174873591"/>
      <w:bookmarkStart w:id="322" w:name="_Toc174874871"/>
      <w:bookmarkStart w:id="323" w:name="_Toc174875255"/>
      <w:bookmarkStart w:id="324" w:name="_Toc174877123"/>
      <w:bookmarkStart w:id="325" w:name="_Toc174930356"/>
      <w:bookmarkStart w:id="326" w:name="_Toc174932247"/>
      <w:bookmarkStart w:id="327" w:name="_Toc174796681"/>
      <w:bookmarkStart w:id="328" w:name="_Toc174797417"/>
      <w:bookmarkStart w:id="329" w:name="_Toc174799948"/>
      <w:bookmarkStart w:id="330" w:name="_Toc174800009"/>
      <w:bookmarkStart w:id="331" w:name="_Toc174800549"/>
      <w:bookmarkStart w:id="332" w:name="_Toc174805156"/>
      <w:bookmarkStart w:id="333" w:name="_Toc174805286"/>
      <w:bookmarkStart w:id="334" w:name="_Toc174864892"/>
      <w:bookmarkStart w:id="335" w:name="_Toc174871797"/>
      <w:bookmarkStart w:id="336" w:name="_Toc174871860"/>
      <w:bookmarkStart w:id="337" w:name="_Toc174873592"/>
      <w:bookmarkStart w:id="338" w:name="_Toc174874872"/>
      <w:bookmarkStart w:id="339" w:name="_Toc174875256"/>
      <w:bookmarkStart w:id="340" w:name="_Toc174877124"/>
      <w:bookmarkStart w:id="341" w:name="_Toc174930357"/>
      <w:bookmarkStart w:id="342" w:name="_Toc174932248"/>
      <w:bookmarkStart w:id="343" w:name="_Toc174796682"/>
      <w:bookmarkStart w:id="344" w:name="_Toc174797418"/>
      <w:bookmarkStart w:id="345" w:name="_Toc174799949"/>
      <w:bookmarkStart w:id="346" w:name="_Toc174800010"/>
      <w:bookmarkStart w:id="347" w:name="_Toc174800550"/>
      <w:bookmarkStart w:id="348" w:name="_Toc174805157"/>
      <w:bookmarkStart w:id="349" w:name="_Toc174805287"/>
      <w:bookmarkStart w:id="350" w:name="_Toc174864893"/>
      <w:bookmarkStart w:id="351" w:name="_Toc174871798"/>
      <w:bookmarkStart w:id="352" w:name="_Toc174871861"/>
      <w:bookmarkStart w:id="353" w:name="_Toc174873593"/>
      <w:bookmarkStart w:id="354" w:name="_Toc174874873"/>
      <w:bookmarkStart w:id="355" w:name="_Toc174875257"/>
      <w:bookmarkStart w:id="356" w:name="_Toc174877125"/>
      <w:bookmarkStart w:id="357" w:name="_Toc174930358"/>
      <w:bookmarkStart w:id="358" w:name="_Toc174932249"/>
      <w:bookmarkStart w:id="359" w:name="_Toc174796684"/>
      <w:bookmarkStart w:id="360" w:name="_Toc174797420"/>
      <w:bookmarkStart w:id="361" w:name="_Toc174799951"/>
      <w:bookmarkStart w:id="362" w:name="_Toc174800012"/>
      <w:bookmarkStart w:id="363" w:name="_Toc174800552"/>
      <w:bookmarkStart w:id="364" w:name="_Toc174805159"/>
      <w:bookmarkStart w:id="365" w:name="_Toc174805289"/>
      <w:bookmarkStart w:id="366" w:name="_Toc174864895"/>
      <w:bookmarkStart w:id="367" w:name="_Toc174871800"/>
      <w:bookmarkStart w:id="368" w:name="_Toc174871863"/>
      <w:bookmarkStart w:id="369" w:name="_Toc174873595"/>
      <w:bookmarkStart w:id="370" w:name="_Toc174874875"/>
      <w:bookmarkStart w:id="371" w:name="_Toc174875259"/>
      <w:bookmarkStart w:id="372" w:name="_Toc174877127"/>
      <w:bookmarkStart w:id="373" w:name="_Toc174930360"/>
      <w:bookmarkStart w:id="374" w:name="_Toc174932251"/>
      <w:bookmarkStart w:id="375" w:name="_Toc174796685"/>
      <w:bookmarkStart w:id="376" w:name="_Toc174797421"/>
      <w:bookmarkStart w:id="377" w:name="_Toc174799952"/>
      <w:bookmarkStart w:id="378" w:name="_Toc174800013"/>
      <w:bookmarkStart w:id="379" w:name="_Toc174800553"/>
      <w:bookmarkStart w:id="380" w:name="_Toc174805160"/>
      <w:bookmarkStart w:id="381" w:name="_Toc174805290"/>
      <w:bookmarkStart w:id="382" w:name="_Toc174864896"/>
      <w:bookmarkStart w:id="383" w:name="_Toc174871801"/>
      <w:bookmarkStart w:id="384" w:name="_Toc174871864"/>
      <w:bookmarkStart w:id="385" w:name="_Toc174873596"/>
      <w:bookmarkStart w:id="386" w:name="_Toc174874876"/>
      <w:bookmarkStart w:id="387" w:name="_Toc174875260"/>
      <w:bookmarkStart w:id="388" w:name="_Toc174877128"/>
      <w:bookmarkStart w:id="389" w:name="_Toc174930361"/>
      <w:bookmarkStart w:id="390" w:name="_Toc174932252"/>
      <w:bookmarkStart w:id="391" w:name="_Toc175046720"/>
      <w:bookmarkStart w:id="392" w:name="_Toc176747368"/>
      <w:bookmarkStart w:id="393" w:name="_Toc414635442"/>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r w:rsidRPr="00BD7CBD">
        <w:rPr>
          <w:rFonts w:ascii="Tw Cen MT" w:hAnsi="Tw Cen MT"/>
        </w:rPr>
        <w:lastRenderedPageBreak/>
        <w:t>ESB Interaction Patterns</w:t>
      </w:r>
      <w:bookmarkEnd w:id="391"/>
      <w:bookmarkEnd w:id="392"/>
      <w:bookmarkEnd w:id="393"/>
      <w:r w:rsidRPr="00BD7CBD">
        <w:rPr>
          <w:rFonts w:ascii="Tw Cen MT" w:hAnsi="Tw Cen MT"/>
        </w:rPr>
        <w:t xml:space="preserve"> </w:t>
      </w:r>
    </w:p>
    <w:p w:rsidR="00F3321F" w:rsidRPr="00BD7CBD" w:rsidRDefault="00F3321F" w:rsidP="00F3321F">
      <w:pPr>
        <w:pStyle w:val="txt"/>
        <w:ind w:left="720"/>
        <w:rPr>
          <w:rFonts w:ascii="Tw Cen MT" w:hAnsi="Tw Cen MT"/>
          <w:color w:val="000000"/>
          <w:sz w:val="20"/>
          <w:szCs w:val="20"/>
        </w:rPr>
      </w:pPr>
      <w:r w:rsidRPr="00BD7CBD">
        <w:rPr>
          <w:rFonts w:ascii="Tw Cen MT" w:hAnsi="Tw Cen MT"/>
          <w:color w:val="000000"/>
          <w:sz w:val="20"/>
          <w:szCs w:val="20"/>
        </w:rPr>
        <w:t>The common ESB interaction patterns that have been referred in the FPR patterns section above are detailed below</w:t>
      </w:r>
    </w:p>
    <w:tbl>
      <w:tblPr>
        <w:tblW w:w="0" w:type="auto"/>
        <w:jc w:val="center"/>
        <w:tblCellMar>
          <w:left w:w="0" w:type="dxa"/>
          <w:right w:w="0" w:type="dxa"/>
        </w:tblCellMar>
        <w:tblLook w:val="0000" w:firstRow="0" w:lastRow="0" w:firstColumn="0" w:lastColumn="0" w:noHBand="0" w:noVBand="0"/>
      </w:tblPr>
      <w:tblGrid>
        <w:gridCol w:w="2120"/>
        <w:gridCol w:w="979"/>
        <w:gridCol w:w="1080"/>
        <w:gridCol w:w="1707"/>
      </w:tblGrid>
      <w:tr w:rsidR="00F3321F" w:rsidRPr="00BD7CBD">
        <w:trPr>
          <w:jc w:val="center"/>
        </w:trPr>
        <w:tc>
          <w:tcPr>
            <w:tcW w:w="21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jc w:val="center"/>
              <w:rPr>
                <w:rFonts w:ascii="Tw Cen MT" w:hAnsi="Tw Cen MT"/>
                <w:color w:val="000000"/>
                <w:sz w:val="20"/>
                <w:szCs w:val="20"/>
              </w:rPr>
            </w:pPr>
            <w:r w:rsidRPr="00BD7CBD">
              <w:rPr>
                <w:rFonts w:ascii="Tw Cen MT" w:hAnsi="Tw Cen MT"/>
                <w:b/>
                <w:bCs/>
                <w:color w:val="000000"/>
                <w:sz w:val="20"/>
                <w:szCs w:val="20"/>
              </w:rPr>
              <w:t>Architectural Pattern</w:t>
            </w:r>
          </w:p>
        </w:tc>
        <w:tc>
          <w:tcPr>
            <w:tcW w:w="979"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jc w:val="center"/>
              <w:rPr>
                <w:rFonts w:ascii="Tw Cen MT" w:hAnsi="Tw Cen MT"/>
                <w:color w:val="000000"/>
                <w:sz w:val="20"/>
                <w:szCs w:val="20"/>
              </w:rPr>
            </w:pPr>
            <w:r w:rsidRPr="00BD7CBD">
              <w:rPr>
                <w:rFonts w:ascii="Tw Cen MT" w:hAnsi="Tw Cen MT"/>
                <w:b/>
                <w:bCs/>
                <w:color w:val="000000"/>
                <w:sz w:val="20"/>
                <w:szCs w:val="20"/>
              </w:rPr>
              <w:t>State in Caller</w:t>
            </w:r>
          </w:p>
        </w:tc>
        <w:tc>
          <w:tcPr>
            <w:tcW w:w="1080"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jc w:val="center"/>
              <w:rPr>
                <w:rFonts w:ascii="Tw Cen MT" w:hAnsi="Tw Cen MT"/>
                <w:color w:val="000000"/>
                <w:sz w:val="20"/>
                <w:szCs w:val="20"/>
              </w:rPr>
            </w:pPr>
            <w:r w:rsidRPr="00BD7CBD">
              <w:rPr>
                <w:rFonts w:ascii="Tw Cen MT" w:hAnsi="Tw Cen MT"/>
                <w:b/>
                <w:bCs/>
                <w:color w:val="000000"/>
                <w:sz w:val="20"/>
                <w:szCs w:val="20"/>
              </w:rPr>
              <w:t>State in Called</w:t>
            </w:r>
          </w:p>
        </w:tc>
        <w:tc>
          <w:tcPr>
            <w:tcW w:w="1707"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jc w:val="center"/>
              <w:rPr>
                <w:rFonts w:ascii="Tw Cen MT" w:hAnsi="Tw Cen MT"/>
                <w:color w:val="000000"/>
                <w:sz w:val="20"/>
                <w:szCs w:val="20"/>
              </w:rPr>
            </w:pPr>
            <w:r w:rsidRPr="00BD7CBD">
              <w:rPr>
                <w:rFonts w:ascii="Tw Cen MT" w:hAnsi="Tw Cen MT"/>
                <w:b/>
                <w:bCs/>
                <w:color w:val="000000"/>
                <w:sz w:val="20"/>
                <w:szCs w:val="20"/>
              </w:rPr>
              <w:t>Synchronization</w:t>
            </w:r>
          </w:p>
        </w:tc>
      </w:tr>
      <w:tr w:rsidR="00F3321F" w:rsidRPr="00BD7CBD">
        <w:trPr>
          <w:jc w:val="center"/>
        </w:trPr>
        <w:tc>
          <w:tcPr>
            <w:tcW w:w="2120" w:type="dxa"/>
            <w:tcBorders>
              <w:top w:val="nil"/>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Publish-Subscribe</w:t>
            </w:r>
          </w:p>
        </w:tc>
        <w:tc>
          <w:tcPr>
            <w:tcW w:w="979" w:type="dxa"/>
            <w:tcBorders>
              <w:top w:val="nil"/>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No</w:t>
            </w:r>
          </w:p>
        </w:tc>
        <w:tc>
          <w:tcPr>
            <w:tcW w:w="1080" w:type="dxa"/>
            <w:tcBorders>
              <w:top w:val="nil"/>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Yes</w:t>
            </w:r>
          </w:p>
        </w:tc>
        <w:tc>
          <w:tcPr>
            <w:tcW w:w="1707" w:type="dxa"/>
            <w:tcBorders>
              <w:top w:val="nil"/>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Asynchronous</w:t>
            </w:r>
          </w:p>
        </w:tc>
      </w:tr>
      <w:tr w:rsidR="00F3321F" w:rsidRPr="00BD7CBD">
        <w:trPr>
          <w:jc w:val="center"/>
        </w:trPr>
        <w:tc>
          <w:tcPr>
            <w:tcW w:w="21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Synchronous Request-Reply</w:t>
            </w:r>
          </w:p>
        </w:tc>
        <w:tc>
          <w:tcPr>
            <w:tcW w:w="979"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Yes</w:t>
            </w:r>
          </w:p>
        </w:tc>
        <w:tc>
          <w:tcPr>
            <w:tcW w:w="1080"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No</w:t>
            </w:r>
          </w:p>
        </w:tc>
        <w:tc>
          <w:tcPr>
            <w:tcW w:w="1707"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Synchronous</w:t>
            </w:r>
          </w:p>
        </w:tc>
      </w:tr>
      <w:tr w:rsidR="00F3321F" w:rsidRPr="00BD7CBD">
        <w:trPr>
          <w:jc w:val="center"/>
        </w:trPr>
        <w:tc>
          <w:tcPr>
            <w:tcW w:w="21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C0C0C0"/>
                <w:sz w:val="20"/>
                <w:szCs w:val="20"/>
              </w:rPr>
            </w:pPr>
            <w:r w:rsidRPr="00BD7CBD">
              <w:rPr>
                <w:rFonts w:ascii="Tw Cen MT" w:hAnsi="Tw Cen MT"/>
                <w:color w:val="C0C0C0"/>
                <w:sz w:val="20"/>
                <w:szCs w:val="20"/>
              </w:rPr>
              <w:t>Asynchronous Query Pattern</w:t>
            </w:r>
          </w:p>
        </w:tc>
        <w:tc>
          <w:tcPr>
            <w:tcW w:w="979"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C0C0C0"/>
                <w:sz w:val="20"/>
                <w:szCs w:val="20"/>
              </w:rPr>
            </w:pPr>
            <w:r w:rsidRPr="00BD7CBD">
              <w:rPr>
                <w:rFonts w:ascii="Tw Cen MT" w:hAnsi="Tw Cen MT"/>
                <w:color w:val="C0C0C0"/>
                <w:sz w:val="20"/>
                <w:szCs w:val="20"/>
              </w:rPr>
              <w:t>Yes</w:t>
            </w:r>
          </w:p>
        </w:tc>
        <w:tc>
          <w:tcPr>
            <w:tcW w:w="1080"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C0C0C0"/>
                <w:sz w:val="20"/>
                <w:szCs w:val="20"/>
              </w:rPr>
            </w:pPr>
            <w:r w:rsidRPr="00BD7CBD">
              <w:rPr>
                <w:rFonts w:ascii="Tw Cen MT" w:hAnsi="Tw Cen MT"/>
                <w:color w:val="C0C0C0"/>
                <w:sz w:val="20"/>
                <w:szCs w:val="20"/>
              </w:rPr>
              <w:t>No</w:t>
            </w:r>
          </w:p>
        </w:tc>
        <w:tc>
          <w:tcPr>
            <w:tcW w:w="1707"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C0C0C0"/>
                <w:sz w:val="20"/>
                <w:szCs w:val="20"/>
              </w:rPr>
            </w:pPr>
            <w:r w:rsidRPr="00BD7CBD">
              <w:rPr>
                <w:rFonts w:ascii="Tw Cen MT" w:hAnsi="Tw Cen MT"/>
                <w:color w:val="C0C0C0"/>
                <w:sz w:val="20"/>
                <w:szCs w:val="20"/>
              </w:rPr>
              <w:t>Asynchronous</w:t>
            </w:r>
          </w:p>
        </w:tc>
      </w:tr>
      <w:tr w:rsidR="00F3321F" w:rsidRPr="00BD7CBD">
        <w:trPr>
          <w:jc w:val="center"/>
        </w:trPr>
        <w:tc>
          <w:tcPr>
            <w:tcW w:w="21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C0C0C0"/>
                <w:sz w:val="20"/>
                <w:szCs w:val="20"/>
              </w:rPr>
            </w:pPr>
            <w:r w:rsidRPr="00BD7CBD">
              <w:rPr>
                <w:rFonts w:ascii="Tw Cen MT" w:hAnsi="Tw Cen MT"/>
                <w:color w:val="C0C0C0"/>
                <w:sz w:val="20"/>
                <w:szCs w:val="20"/>
              </w:rPr>
              <w:t>One-way notification</w:t>
            </w:r>
          </w:p>
        </w:tc>
        <w:tc>
          <w:tcPr>
            <w:tcW w:w="979"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C0C0C0"/>
                <w:sz w:val="20"/>
                <w:szCs w:val="20"/>
              </w:rPr>
            </w:pPr>
            <w:r w:rsidRPr="00BD7CBD">
              <w:rPr>
                <w:rFonts w:ascii="Tw Cen MT" w:hAnsi="Tw Cen MT"/>
                <w:color w:val="C0C0C0"/>
                <w:sz w:val="20"/>
                <w:szCs w:val="20"/>
              </w:rPr>
              <w:t>No</w:t>
            </w:r>
          </w:p>
        </w:tc>
        <w:tc>
          <w:tcPr>
            <w:tcW w:w="1080"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C0C0C0"/>
                <w:sz w:val="20"/>
                <w:szCs w:val="20"/>
              </w:rPr>
            </w:pPr>
            <w:r w:rsidRPr="00BD7CBD">
              <w:rPr>
                <w:rFonts w:ascii="Tw Cen MT" w:hAnsi="Tw Cen MT"/>
                <w:color w:val="C0C0C0"/>
                <w:sz w:val="20"/>
                <w:szCs w:val="20"/>
              </w:rPr>
              <w:t>No</w:t>
            </w:r>
          </w:p>
        </w:tc>
        <w:tc>
          <w:tcPr>
            <w:tcW w:w="1707"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C0C0C0"/>
                <w:sz w:val="20"/>
                <w:szCs w:val="20"/>
              </w:rPr>
            </w:pPr>
            <w:r w:rsidRPr="00BD7CBD">
              <w:rPr>
                <w:rFonts w:ascii="Tw Cen MT" w:hAnsi="Tw Cen MT"/>
                <w:color w:val="C0C0C0"/>
                <w:sz w:val="20"/>
                <w:szCs w:val="20"/>
              </w:rPr>
              <w:t>Asynchronous</w:t>
            </w:r>
          </w:p>
        </w:tc>
      </w:tr>
      <w:tr w:rsidR="00F3321F" w:rsidRPr="00BD7CBD">
        <w:trPr>
          <w:jc w:val="center"/>
        </w:trPr>
        <w:tc>
          <w:tcPr>
            <w:tcW w:w="212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ESB Broker Pattern</w:t>
            </w:r>
          </w:p>
        </w:tc>
        <w:tc>
          <w:tcPr>
            <w:tcW w:w="979"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No</w:t>
            </w:r>
          </w:p>
        </w:tc>
        <w:tc>
          <w:tcPr>
            <w:tcW w:w="1080"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No</w:t>
            </w:r>
          </w:p>
        </w:tc>
        <w:tc>
          <w:tcPr>
            <w:tcW w:w="1707" w:type="dxa"/>
            <w:tcBorders>
              <w:top w:val="single" w:sz="4" w:space="0" w:color="auto"/>
              <w:left w:val="nil"/>
              <w:bottom w:val="single" w:sz="4" w:space="0" w:color="auto"/>
              <w:right w:val="single" w:sz="4" w:space="0" w:color="auto"/>
            </w:tcBorders>
            <w:shd w:val="clear" w:color="auto" w:fill="auto"/>
            <w:tcMar>
              <w:top w:w="0" w:type="dxa"/>
              <w:left w:w="108" w:type="dxa"/>
              <w:bottom w:w="0" w:type="dxa"/>
              <w:right w:w="108" w:type="dxa"/>
            </w:tcMar>
          </w:tcPr>
          <w:p w:rsidR="00F3321F" w:rsidRPr="00BD7CBD" w:rsidRDefault="00F3321F" w:rsidP="00D854B4">
            <w:pPr>
              <w:pStyle w:val="txt"/>
              <w:keepNext/>
              <w:rPr>
                <w:rFonts w:ascii="Tw Cen MT" w:hAnsi="Tw Cen MT"/>
                <w:color w:val="000000"/>
                <w:sz w:val="20"/>
                <w:szCs w:val="20"/>
              </w:rPr>
            </w:pPr>
            <w:r w:rsidRPr="00BD7CBD">
              <w:rPr>
                <w:rFonts w:ascii="Tw Cen MT" w:hAnsi="Tw Cen MT"/>
                <w:color w:val="000000"/>
                <w:sz w:val="20"/>
                <w:szCs w:val="20"/>
              </w:rPr>
              <w:t>Synchronous</w:t>
            </w:r>
          </w:p>
        </w:tc>
      </w:tr>
    </w:tbl>
    <w:p w:rsidR="00DE0C9E" w:rsidRDefault="00DE0C9E" w:rsidP="00F3321F">
      <w:pPr>
        <w:pStyle w:val="Heading212pt"/>
        <w:rPr>
          <w:rFonts w:ascii="Tw Cen MT" w:hAnsi="Tw Cen MT"/>
          <w:i/>
          <w:sz w:val="20"/>
        </w:rPr>
      </w:pPr>
      <w:bookmarkStart w:id="394" w:name="_Toc414635443"/>
      <w:bookmarkStart w:id="395" w:name="_Toc175046721"/>
      <w:bookmarkStart w:id="396" w:name="_Toc176747369"/>
      <w:bookmarkEnd w:id="394"/>
    </w:p>
    <w:p w:rsidR="00F3321F" w:rsidRPr="00BD7CBD" w:rsidRDefault="00DE0C9E" w:rsidP="00F3321F">
      <w:pPr>
        <w:pStyle w:val="Heading212pt"/>
        <w:rPr>
          <w:rFonts w:ascii="Tw Cen MT" w:hAnsi="Tw Cen MT"/>
          <w:i/>
          <w:sz w:val="20"/>
        </w:rPr>
      </w:pPr>
      <w:r>
        <w:rPr>
          <w:rFonts w:ascii="Tw Cen MT" w:hAnsi="Tw Cen MT"/>
          <w:i/>
          <w:sz w:val="20"/>
        </w:rPr>
        <w:br w:type="page"/>
      </w:r>
      <w:bookmarkStart w:id="397" w:name="_Toc414635444"/>
      <w:r w:rsidR="00F3321F" w:rsidRPr="00BD7CBD">
        <w:rPr>
          <w:rFonts w:ascii="Tw Cen MT" w:hAnsi="Tw Cen MT"/>
          <w:i/>
          <w:sz w:val="20"/>
        </w:rPr>
        <w:lastRenderedPageBreak/>
        <w:t>Publish-Subscrib</w:t>
      </w:r>
      <w:bookmarkStart w:id="398" w:name="_Toc159744483"/>
      <w:r w:rsidR="00F3321F" w:rsidRPr="00BD7CBD">
        <w:rPr>
          <w:rFonts w:ascii="Tw Cen MT" w:hAnsi="Tw Cen MT"/>
          <w:i/>
          <w:sz w:val="20"/>
        </w:rPr>
        <w:t>e</w:t>
      </w:r>
      <w:bookmarkEnd w:id="395"/>
      <w:bookmarkEnd w:id="396"/>
      <w:bookmarkEnd w:id="398"/>
      <w:bookmarkEnd w:id="397"/>
    </w:p>
    <w:p w:rsidR="00F3321F" w:rsidRPr="00BD7CBD" w:rsidRDefault="00F3321F" w:rsidP="00F3321F">
      <w:pPr>
        <w:spacing w:after="120"/>
        <w:ind w:left="720"/>
        <w:rPr>
          <w:color w:val="000000"/>
        </w:rPr>
      </w:pPr>
      <w:r w:rsidRPr="00BD7CBD">
        <w:rPr>
          <w:color w:val="000000"/>
        </w:rPr>
        <w:t xml:space="preserve">Applications that communicate through publish and subscribe paradigm require the sending applications (publishers) to publish messages without explicitly specifying recipients or having knowledge of intended recipients. Similarly, receiving applications (subscribers) must receive only those messages that the subscriber has registered an interest in. This form of asynchronous messaging is a scalable architecture, since message senders need only concern themselves with creating the original message, and can leave the task of servicing recipients to the messaging infrastructure. </w:t>
      </w:r>
    </w:p>
    <w:p w:rsidR="00F3321F" w:rsidRPr="00BD7CBD" w:rsidRDefault="00F3321F" w:rsidP="00F3321F">
      <w:pPr>
        <w:spacing w:after="120"/>
        <w:ind w:left="720"/>
        <w:rPr>
          <w:color w:val="000000"/>
        </w:rPr>
      </w:pPr>
      <w:r w:rsidRPr="00BD7CBD">
        <w:rPr>
          <w:color w:val="000000"/>
        </w:rPr>
        <w:t>A subscriber subscribes to a queue by expressing interest in messages posted to that queue and by using a subject- or content-based rule as a filter. This result in a set of rule-based subscriptions associated with a given queue. At runtime, publishers post messages to various queues. The queue then delivers messages that match the various subscriptions to the appropriate subscribers.</w:t>
      </w:r>
    </w:p>
    <w:p w:rsidR="00F3321F" w:rsidRPr="00BD7CBD" w:rsidRDefault="00F3321F" w:rsidP="00F3321F">
      <w:pPr>
        <w:spacing w:after="120"/>
        <w:ind w:left="720"/>
        <w:rPr>
          <w:color w:val="000000"/>
        </w:rPr>
      </w:pPr>
      <w:r w:rsidRPr="00BD7CBD">
        <w:rPr>
          <w:color w:val="000000"/>
        </w:rPr>
        <w:t>The decoupling between senders and recipients is accomplished by the Enterprise Service Bus which resides between the publisher and the subscriber and delivers the message to the appropriate subscribers based on the subscriptions.</w:t>
      </w:r>
    </w:p>
    <w:p w:rsidR="00F3321F" w:rsidRPr="00BD7CBD" w:rsidRDefault="00F3321F" w:rsidP="00F3321F">
      <w:pPr>
        <w:spacing w:after="120"/>
        <w:ind w:left="720"/>
        <w:rPr>
          <w:color w:val="000000"/>
        </w:rPr>
      </w:pPr>
      <w:r w:rsidRPr="00BD7CBD">
        <w:rPr>
          <w:color w:val="000000"/>
        </w:rPr>
        <w:t xml:space="preserve">The following </w:t>
      </w:r>
      <w:hyperlink r:id="rId56" w:anchor="998770" w:history="1">
        <w:r w:rsidRPr="00BD7CBD">
          <w:rPr>
            <w:color w:val="000000"/>
          </w:rPr>
          <w:t>figure</w:t>
        </w:r>
      </w:hyperlink>
      <w:r w:rsidRPr="00BD7CBD">
        <w:rPr>
          <w:color w:val="000000"/>
        </w:rPr>
        <w:t xml:space="preserve"> illustrates publish and subscribe functionality.</w:t>
      </w:r>
    </w:p>
    <w:p w:rsidR="00F3321F" w:rsidRPr="00C56D5F" w:rsidRDefault="00782522" w:rsidP="00F3321F">
      <w:pPr>
        <w:keepNext/>
        <w:spacing w:after="120"/>
        <w:jc w:val="center"/>
        <w:rPr>
          <w:color w:val="000000"/>
        </w:rPr>
      </w:pPr>
      <w:r w:rsidRPr="00C56D5F">
        <w:rPr>
          <w:noProof/>
          <w:lang w:eastAsia="en-US"/>
        </w:rPr>
        <w:drawing>
          <wp:inline distT="0" distB="0" distL="0" distR="0">
            <wp:extent cx="5369560" cy="2286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69560" cy="2286000"/>
                    </a:xfrm>
                    <a:prstGeom prst="rect">
                      <a:avLst/>
                    </a:prstGeom>
                    <a:noFill/>
                    <a:ln>
                      <a:noFill/>
                    </a:ln>
                  </pic:spPr>
                </pic:pic>
              </a:graphicData>
            </a:graphic>
          </wp:inline>
        </w:drawing>
      </w:r>
    </w:p>
    <w:p w:rsidR="00F3321F" w:rsidRPr="00BD7CBD" w:rsidRDefault="00F3321F" w:rsidP="00F3321F">
      <w:pPr>
        <w:pStyle w:val="Caption"/>
        <w:ind w:left="2160" w:firstLine="720"/>
        <w:rPr>
          <w:rFonts w:ascii="Tw Cen MT" w:hAnsi="Tw Cen MT"/>
        </w:rPr>
      </w:pPr>
      <w:r w:rsidRPr="00BD7CBD">
        <w:rPr>
          <w:rFonts w:ascii="Tw Cen MT" w:hAnsi="Tw Cen MT"/>
          <w:color w:val="000000"/>
        </w:rPr>
        <w:t>Publish-Subscribe Interaction Pattern</w:t>
      </w:r>
    </w:p>
    <w:p w:rsidR="00F3321F" w:rsidRPr="00BD7CBD" w:rsidRDefault="00F3321F" w:rsidP="00F3321F">
      <w:pPr>
        <w:spacing w:after="120"/>
        <w:rPr>
          <w:color w:val="000000"/>
        </w:rPr>
      </w:pPr>
    </w:p>
    <w:p w:rsidR="00F3321F" w:rsidRPr="00BD7CBD" w:rsidRDefault="00F3321F" w:rsidP="00F3321F">
      <w:pPr>
        <w:pStyle w:val="Heading212pt"/>
        <w:rPr>
          <w:rFonts w:ascii="Tw Cen MT" w:hAnsi="Tw Cen MT"/>
          <w:i/>
          <w:sz w:val="20"/>
        </w:rPr>
      </w:pPr>
      <w:bookmarkStart w:id="399" w:name="_Toc159744484"/>
      <w:bookmarkStart w:id="400" w:name="_Toc175046722"/>
      <w:r w:rsidRPr="00BD7CBD">
        <w:rPr>
          <w:rFonts w:ascii="Tw Cen MT" w:hAnsi="Tw Cen MT"/>
          <w:i/>
          <w:sz w:val="20"/>
        </w:rPr>
        <w:br w:type="page"/>
      </w:r>
      <w:bookmarkStart w:id="401" w:name="_Toc176747370"/>
      <w:bookmarkStart w:id="402" w:name="_Toc414635445"/>
      <w:r w:rsidRPr="00BD7CBD">
        <w:rPr>
          <w:rFonts w:ascii="Tw Cen MT" w:hAnsi="Tw Cen MT"/>
          <w:i/>
          <w:sz w:val="20"/>
        </w:rPr>
        <w:lastRenderedPageBreak/>
        <w:t>Synchronous Request-Reply</w:t>
      </w:r>
      <w:bookmarkEnd w:id="399"/>
      <w:bookmarkEnd w:id="400"/>
      <w:bookmarkEnd w:id="401"/>
      <w:bookmarkEnd w:id="402"/>
    </w:p>
    <w:p w:rsidR="00F3321F" w:rsidRPr="00BD7CBD" w:rsidRDefault="00F3321F" w:rsidP="00F3321F">
      <w:pPr>
        <w:spacing w:after="120"/>
        <w:ind w:left="720"/>
        <w:rPr>
          <w:color w:val="000000"/>
        </w:rPr>
      </w:pPr>
      <w:r w:rsidRPr="00BD7CBD">
        <w:rPr>
          <w:color w:val="000000"/>
        </w:rPr>
        <w:t>In the synchronous request-reply pattern, when an application sends a message, it expects to receive a message in return. This pattern can be used when one or more senders need to send messages to a single receiver. At TMS, this pattern will be realized as a HTTP service, where the message format can be either XML or SOAP (or possibly Cobol copybook).In this implementation, the request is addressed to a specific service provider, which processes the message and responds as part of the same call.</w:t>
      </w:r>
    </w:p>
    <w:p w:rsidR="00F3321F" w:rsidRPr="00BD7CBD" w:rsidRDefault="00F3321F" w:rsidP="00F3321F">
      <w:pPr>
        <w:spacing w:after="120"/>
        <w:ind w:left="720"/>
        <w:rPr>
          <w:color w:val="000000"/>
        </w:rPr>
      </w:pPr>
      <w:r w:rsidRPr="00BD7CBD">
        <w:rPr>
          <w:color w:val="000000"/>
        </w:rPr>
        <w:t>Decoupling is achieved by making the request to the mediator (ESB in this case) which forwards the request to the service provider. The service provider endpoint might be either synchronous or asynchronous. If the provider endpoint is asynchronous, a protocol translator building block is used. In addition to providing an indirection layer, the mediator performs data transformation to meet the service provider’s format.</w:t>
      </w:r>
    </w:p>
    <w:p w:rsidR="00F3321F" w:rsidRPr="00BD7CBD" w:rsidRDefault="00782522" w:rsidP="00F3321F">
      <w:pPr>
        <w:keepNext/>
        <w:spacing w:after="120"/>
        <w:jc w:val="center"/>
        <w:rPr>
          <w:color w:val="000000"/>
        </w:rPr>
      </w:pPr>
      <w:r w:rsidRPr="00BD7CBD">
        <w:rPr>
          <w:noProof/>
          <w:color w:val="000000"/>
          <w:lang w:eastAsia="en-US"/>
        </w:rPr>
        <w:drawing>
          <wp:inline distT="0" distB="0" distL="0" distR="0">
            <wp:extent cx="3209925" cy="1585595"/>
            <wp:effectExtent l="0" t="0" r="9525" b="0"/>
            <wp:docPr id="46" name="Picture 46" descr="PubSubscribe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ubSubscribePatter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09925" cy="1585595"/>
                    </a:xfrm>
                    <a:prstGeom prst="rect">
                      <a:avLst/>
                    </a:prstGeom>
                    <a:noFill/>
                    <a:ln>
                      <a:noFill/>
                    </a:ln>
                  </pic:spPr>
                </pic:pic>
              </a:graphicData>
            </a:graphic>
          </wp:inline>
        </w:drawing>
      </w:r>
    </w:p>
    <w:p w:rsidR="00F3321F" w:rsidRPr="00BD7CBD" w:rsidRDefault="00F3321F" w:rsidP="00F3321F">
      <w:pPr>
        <w:keepNext/>
        <w:spacing w:after="120"/>
        <w:ind w:left="2160" w:firstLine="720"/>
        <w:rPr>
          <w:b/>
          <w:color w:val="000000"/>
        </w:rPr>
      </w:pPr>
      <w:r w:rsidRPr="00BD7CBD">
        <w:rPr>
          <w:b/>
          <w:color w:val="000000"/>
        </w:rPr>
        <w:t>Synchronous Request-Reply Interaction Pattern</w:t>
      </w:r>
    </w:p>
    <w:p w:rsidR="00F3321F" w:rsidRPr="00BD7CBD" w:rsidRDefault="00F3321F" w:rsidP="00F3321F">
      <w:pPr>
        <w:spacing w:after="120"/>
        <w:ind w:firstLine="720"/>
        <w:rPr>
          <w:b/>
          <w:color w:val="000000"/>
        </w:rPr>
      </w:pPr>
    </w:p>
    <w:p w:rsidR="00F3321F" w:rsidRPr="00BD7CBD" w:rsidRDefault="00F3321F" w:rsidP="00F3321F">
      <w:pPr>
        <w:spacing w:after="120"/>
        <w:ind w:left="720"/>
        <w:rPr>
          <w:b/>
          <w:color w:val="000000"/>
        </w:rPr>
      </w:pPr>
      <w:r w:rsidRPr="00BD7CBD">
        <w:rPr>
          <w:color w:val="000000"/>
        </w:rPr>
        <w:t>This interaction pattern is applicable when near real-time response is required and the processing times to process messages are small.</w:t>
      </w:r>
    </w:p>
    <w:p w:rsidR="00F3321F" w:rsidRPr="00BD7CBD" w:rsidRDefault="00F3321F" w:rsidP="00F3321F">
      <w:pPr>
        <w:pStyle w:val="Heading212pt"/>
        <w:rPr>
          <w:rFonts w:ascii="Tw Cen MT" w:hAnsi="Tw Cen MT"/>
          <w:i/>
          <w:sz w:val="20"/>
        </w:rPr>
      </w:pPr>
      <w:bookmarkStart w:id="403" w:name="_Toc159744485"/>
      <w:bookmarkStart w:id="404" w:name="_Toc175046723"/>
      <w:r w:rsidRPr="00BD7CBD">
        <w:rPr>
          <w:rFonts w:ascii="Tw Cen MT" w:hAnsi="Tw Cen MT"/>
          <w:i/>
          <w:sz w:val="20"/>
        </w:rPr>
        <w:br w:type="page"/>
      </w:r>
      <w:bookmarkStart w:id="405" w:name="_Toc176747371"/>
      <w:bookmarkStart w:id="406" w:name="_Toc414635446"/>
      <w:r w:rsidRPr="00BD7CBD">
        <w:rPr>
          <w:rFonts w:ascii="Tw Cen MT" w:hAnsi="Tw Cen MT"/>
          <w:i/>
          <w:sz w:val="20"/>
        </w:rPr>
        <w:lastRenderedPageBreak/>
        <w:t>Asynchronous Query Pattern</w:t>
      </w:r>
      <w:bookmarkEnd w:id="403"/>
      <w:bookmarkEnd w:id="404"/>
      <w:bookmarkEnd w:id="405"/>
      <w:bookmarkEnd w:id="406"/>
    </w:p>
    <w:p w:rsidR="00F3321F" w:rsidRPr="00BD7CBD" w:rsidRDefault="00F3321F" w:rsidP="00F3321F">
      <w:pPr>
        <w:spacing w:after="120"/>
        <w:ind w:left="720"/>
        <w:rPr>
          <w:color w:val="000000"/>
        </w:rPr>
      </w:pPr>
      <w:r w:rsidRPr="00BD7CBD">
        <w:rPr>
          <w:color w:val="000000"/>
        </w:rPr>
        <w:t>In this pattern, an application sends a request to a target application and then continues its own processing, while the target application handles the request independently. The sender does not have to wait either for the remote processing to complete, or for a reply to come back.  Instead, the thread sends the message and continues processing client requests.   The target application need not even be “up and running” at the time the sender sends the request.  When using asynchronous communication, applications are loosely coupled.  The requesting application is not bound to the responding application, or to the communication delivery mechanism.</w:t>
      </w:r>
    </w:p>
    <w:p w:rsidR="00F3321F" w:rsidRPr="00BD7CBD" w:rsidRDefault="00F3321F" w:rsidP="00F3321F">
      <w:pPr>
        <w:spacing w:after="120"/>
        <w:ind w:left="720"/>
        <w:rPr>
          <w:color w:val="000000"/>
        </w:rPr>
      </w:pPr>
      <w:r w:rsidRPr="00BD7CBD">
        <w:rPr>
          <w:color w:val="000000"/>
        </w:rPr>
        <w:t>The interaction between the components is shown in the following diagram:</w:t>
      </w:r>
    </w:p>
    <w:p w:rsidR="00F3321F" w:rsidRPr="00BD7CBD" w:rsidRDefault="00782522" w:rsidP="00F3321F">
      <w:pPr>
        <w:spacing w:after="120"/>
        <w:jc w:val="center"/>
        <w:rPr>
          <w:color w:val="000000"/>
        </w:rPr>
      </w:pPr>
      <w:r w:rsidRPr="00BD7CBD">
        <w:rPr>
          <w:noProof/>
          <w:color w:val="000000"/>
          <w:lang w:eastAsia="en-US"/>
        </w:rPr>
        <w:drawing>
          <wp:inline distT="0" distB="0" distL="0" distR="0">
            <wp:extent cx="5515610" cy="186753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5610" cy="1867535"/>
                    </a:xfrm>
                    <a:prstGeom prst="rect">
                      <a:avLst/>
                    </a:prstGeom>
                    <a:noFill/>
                    <a:ln>
                      <a:noFill/>
                    </a:ln>
                  </pic:spPr>
                </pic:pic>
              </a:graphicData>
            </a:graphic>
          </wp:inline>
        </w:drawing>
      </w:r>
    </w:p>
    <w:p w:rsidR="00F3321F" w:rsidRPr="00BD7CBD" w:rsidRDefault="00F3321F" w:rsidP="00F3321F">
      <w:pPr>
        <w:pStyle w:val="Caption"/>
        <w:ind w:left="2880" w:firstLine="720"/>
        <w:rPr>
          <w:rFonts w:ascii="Tw Cen MT" w:hAnsi="Tw Cen MT"/>
          <w:b w:val="0"/>
          <w:color w:val="000000"/>
        </w:rPr>
      </w:pPr>
      <w:r w:rsidRPr="00BD7CBD">
        <w:rPr>
          <w:rFonts w:ascii="Tw Cen MT" w:hAnsi="Tw Cen MT"/>
          <w:color w:val="000000"/>
        </w:rPr>
        <w:t>Asynchronous Query Pattern</w:t>
      </w:r>
    </w:p>
    <w:p w:rsidR="00F3321F" w:rsidRPr="00BD7CBD" w:rsidRDefault="00F3321F" w:rsidP="00F3321F">
      <w:pPr>
        <w:spacing w:after="120"/>
        <w:ind w:left="720"/>
        <w:jc w:val="center"/>
        <w:rPr>
          <w:b/>
          <w:color w:val="000000"/>
        </w:rPr>
      </w:pPr>
    </w:p>
    <w:p w:rsidR="00F3321F" w:rsidRPr="00BD7CBD" w:rsidRDefault="00F3321F" w:rsidP="00F3321F">
      <w:pPr>
        <w:spacing w:after="120"/>
        <w:ind w:left="720"/>
        <w:rPr>
          <w:color w:val="000000"/>
        </w:rPr>
      </w:pPr>
      <w:r w:rsidRPr="00BD7CBD">
        <w:rPr>
          <w:color w:val="000000"/>
        </w:rPr>
        <w:t>This pattern is realized using WebSphere MQ.  The reply queue can be specified in JMS and MQ “replyToQueue” option, or by defining the replyQueue in the Endpoint.</w:t>
      </w:r>
    </w:p>
    <w:p w:rsidR="00F3321F" w:rsidRPr="00BD7CBD" w:rsidRDefault="00F3321F" w:rsidP="00F3321F">
      <w:pPr>
        <w:ind w:left="720"/>
        <w:rPr>
          <w:color w:val="000000"/>
        </w:rPr>
      </w:pPr>
      <w:r w:rsidRPr="00BD7CBD">
        <w:rPr>
          <w:color w:val="000000"/>
        </w:rPr>
        <w:t>The sender can check for a response (polling), or be notified of the response.  In either case, a Correlation Identifier should be used to match the response to the request.  A third option, waiting for a response, is an anti-pattern as the thread in the receiver thread is holding up resources , and should generally be avoided as it defeats the purpose of the async query pattern.</w:t>
      </w:r>
    </w:p>
    <w:p w:rsidR="00F3321F" w:rsidRPr="00BD7CBD" w:rsidRDefault="00F3321F" w:rsidP="00F3321F">
      <w:pPr>
        <w:ind w:left="720"/>
        <w:rPr>
          <w:color w:val="000000"/>
        </w:rPr>
      </w:pPr>
    </w:p>
    <w:p w:rsidR="00F3321F" w:rsidRPr="00BD7CBD" w:rsidRDefault="00F3321F" w:rsidP="00F3321F">
      <w:pPr>
        <w:ind w:left="720"/>
        <w:rPr>
          <w:color w:val="000000"/>
        </w:rPr>
      </w:pPr>
      <w:r w:rsidRPr="00BD7CBD">
        <w:rPr>
          <w:color w:val="000000"/>
        </w:rPr>
        <w:t>This pattern is applicable only when one or more senders need to send messages to a single receiver asynchronously, and a response is expected.</w:t>
      </w:r>
    </w:p>
    <w:p w:rsidR="00F3321F" w:rsidRPr="00BD7CBD" w:rsidRDefault="00F3321F" w:rsidP="00F3321F">
      <w:pPr>
        <w:pStyle w:val="Heading212pt"/>
        <w:rPr>
          <w:rFonts w:ascii="Tw Cen MT" w:hAnsi="Tw Cen MT"/>
          <w:i/>
          <w:sz w:val="20"/>
        </w:rPr>
      </w:pPr>
      <w:bookmarkStart w:id="407" w:name="_Toc159744486"/>
      <w:bookmarkStart w:id="408" w:name="_Toc175046724"/>
      <w:bookmarkStart w:id="409" w:name="_Toc176747372"/>
      <w:bookmarkStart w:id="410" w:name="_Toc414635447"/>
      <w:r w:rsidRPr="00BD7CBD">
        <w:rPr>
          <w:rFonts w:ascii="Tw Cen MT" w:hAnsi="Tw Cen MT"/>
          <w:i/>
          <w:sz w:val="20"/>
        </w:rPr>
        <w:t>One-way Notification</w:t>
      </w:r>
      <w:bookmarkEnd w:id="407"/>
      <w:bookmarkEnd w:id="408"/>
      <w:bookmarkEnd w:id="409"/>
      <w:bookmarkEnd w:id="410"/>
    </w:p>
    <w:p w:rsidR="00F3321F" w:rsidRPr="00BD7CBD" w:rsidRDefault="00F3321F" w:rsidP="00F3321F">
      <w:pPr>
        <w:spacing w:after="120"/>
        <w:ind w:left="720"/>
        <w:rPr>
          <w:color w:val="000000"/>
        </w:rPr>
      </w:pPr>
      <w:r w:rsidRPr="00BD7CBD">
        <w:rPr>
          <w:color w:val="000000"/>
        </w:rPr>
        <w:t xml:space="preserve">The one-way notification pattern is similar to the asynchronous query pattern except that the receiver is not expected to reply to the message. An application sends the message and does not expect a response for the message. </w:t>
      </w:r>
    </w:p>
    <w:p w:rsidR="00F3321F" w:rsidRPr="00BD7CBD" w:rsidRDefault="00F3321F" w:rsidP="00F3321F">
      <w:pPr>
        <w:spacing w:after="120"/>
        <w:ind w:left="720"/>
        <w:rPr>
          <w:color w:val="000000"/>
        </w:rPr>
      </w:pPr>
      <w:r w:rsidRPr="00BD7CBD">
        <w:rPr>
          <w:color w:val="000000"/>
        </w:rPr>
        <w:t xml:space="preserve">This pattern is used when one or more senders need to send messages to a single receiver. This is different from publish-subscribe where there are multiple receivers for a single message. The sender and receiver are decoupled by the queuing mechanism, which handles the reliable delivery of messages to the receiver. </w:t>
      </w:r>
    </w:p>
    <w:p w:rsidR="00F3321F" w:rsidRPr="00BD7CBD" w:rsidRDefault="00F3321F" w:rsidP="00F3321F">
      <w:pPr>
        <w:spacing w:after="120"/>
        <w:ind w:left="720"/>
        <w:rPr>
          <w:color w:val="000000"/>
        </w:rPr>
      </w:pPr>
      <w:r w:rsidRPr="00BD7CBD">
        <w:rPr>
          <w:color w:val="000000"/>
        </w:rPr>
        <w:lastRenderedPageBreak/>
        <w:t>The TMS variation of this pattern is that the sender is notified of application errors by the receiver.   The error response is sent to the “replyToQueue”.</w:t>
      </w:r>
    </w:p>
    <w:p w:rsidR="00F3321F" w:rsidRPr="00BD7CBD" w:rsidRDefault="00F3321F" w:rsidP="00F3321F">
      <w:pPr>
        <w:ind w:left="720"/>
        <w:rPr>
          <w:color w:val="000000"/>
        </w:rPr>
      </w:pPr>
      <w:r w:rsidRPr="00BD7CBD">
        <w:rPr>
          <w:color w:val="000000"/>
        </w:rPr>
        <w:t>This pattern is applicable when one or more senders need to send messages to a single receiver asynchronously, and a response is not expected (except in the case of errors).</w:t>
      </w:r>
    </w:p>
    <w:p w:rsidR="00F3321F" w:rsidRPr="00BD7CBD" w:rsidRDefault="00F3321F" w:rsidP="00F3321F">
      <w:pPr>
        <w:pStyle w:val="Heading212pt"/>
        <w:rPr>
          <w:rFonts w:ascii="Tw Cen MT" w:hAnsi="Tw Cen MT"/>
          <w:i/>
          <w:sz w:val="20"/>
        </w:rPr>
      </w:pPr>
      <w:bookmarkStart w:id="411" w:name="_Toc159744487"/>
      <w:bookmarkStart w:id="412" w:name="_Toc175046725"/>
      <w:bookmarkStart w:id="413" w:name="_Toc176747373"/>
      <w:bookmarkStart w:id="414" w:name="_Toc414635448"/>
      <w:r w:rsidRPr="00BD7CBD">
        <w:rPr>
          <w:rFonts w:ascii="Tw Cen MT" w:hAnsi="Tw Cen MT"/>
          <w:i/>
          <w:sz w:val="20"/>
        </w:rPr>
        <w:t>ESB Broker Pattern</w:t>
      </w:r>
      <w:bookmarkEnd w:id="411"/>
      <w:bookmarkEnd w:id="412"/>
      <w:bookmarkEnd w:id="413"/>
      <w:bookmarkEnd w:id="414"/>
    </w:p>
    <w:p w:rsidR="00F3321F" w:rsidRPr="00BD7CBD" w:rsidRDefault="00F3321F" w:rsidP="00F3321F">
      <w:pPr>
        <w:autoSpaceDE w:val="0"/>
        <w:autoSpaceDN w:val="0"/>
        <w:adjustRightInd w:val="0"/>
        <w:ind w:left="720"/>
        <w:rPr>
          <w:color w:val="000000"/>
        </w:rPr>
      </w:pPr>
      <w:r w:rsidRPr="00BD7CBD">
        <w:rPr>
          <w:color w:val="000000"/>
        </w:rPr>
        <w:t xml:space="preserve">In addition to using the ESB as a router (along with mediation), the ESB Broker pattern allows service invocations to be encapsulated behind a single request to the ESB from a service client. The ESB will make a service request to each of several providers for different services, aggregate the responses, and return the results to the consumer.  </w:t>
      </w:r>
    </w:p>
    <w:p w:rsidR="00F3321F" w:rsidRPr="00BD7CBD" w:rsidRDefault="00F3321F" w:rsidP="00F3321F">
      <w:pPr>
        <w:pStyle w:val="Heading114pt"/>
        <w:rPr>
          <w:rFonts w:ascii="Tw Cen MT" w:hAnsi="Tw Cen MT"/>
        </w:rPr>
      </w:pPr>
      <w:r w:rsidRPr="00BD7CBD">
        <w:rPr>
          <w:rFonts w:ascii="Tw Cen MT" w:hAnsi="Tw Cen MT"/>
        </w:rPr>
        <w:br w:type="page"/>
      </w:r>
      <w:bookmarkStart w:id="415" w:name="_Toc176747374"/>
      <w:bookmarkStart w:id="416" w:name="_Toc414635449"/>
      <w:r w:rsidRPr="00BD7CBD">
        <w:rPr>
          <w:rFonts w:ascii="Tw Cen MT" w:hAnsi="Tw Cen MT"/>
        </w:rPr>
        <w:lastRenderedPageBreak/>
        <w:t>Deployment View</w:t>
      </w:r>
      <w:bookmarkEnd w:id="415"/>
      <w:bookmarkEnd w:id="416"/>
    </w:p>
    <w:p w:rsidR="00F3321F" w:rsidRPr="00BD7CBD" w:rsidRDefault="00F3321F" w:rsidP="00F3321F">
      <w:pPr>
        <w:pStyle w:val="BodyText"/>
        <w:ind w:left="0"/>
        <w:rPr>
          <w:rFonts w:ascii="Tw Cen MT" w:hAnsi="Tw Cen MT"/>
        </w:rPr>
      </w:pPr>
      <w:r w:rsidRPr="00BD7CBD">
        <w:rPr>
          <w:rFonts w:ascii="Tw Cen MT" w:hAnsi="Tw Cen MT"/>
        </w:rPr>
        <w:tab/>
        <w:t xml:space="preserve">The deployment view represents the relationships between the deployable packages and their physical nodes. </w:t>
      </w:r>
    </w:p>
    <w:p w:rsidR="00F3321F" w:rsidRPr="00BD7CBD" w:rsidRDefault="00F3321F" w:rsidP="00F3321F">
      <w:pPr>
        <w:pStyle w:val="Heading212pt"/>
        <w:rPr>
          <w:rFonts w:ascii="Tw Cen MT" w:hAnsi="Tw Cen MT"/>
        </w:rPr>
      </w:pPr>
      <w:bookmarkStart w:id="417" w:name="_Toc176747375"/>
      <w:bookmarkStart w:id="418" w:name="_Toc414635450"/>
      <w:r w:rsidRPr="00BD7CBD">
        <w:rPr>
          <w:rFonts w:ascii="Tw Cen MT" w:hAnsi="Tw Cen MT"/>
        </w:rPr>
        <w:lastRenderedPageBreak/>
        <w:t>Overview</w:t>
      </w:r>
      <w:bookmarkEnd w:id="417"/>
      <w:bookmarkEnd w:id="418"/>
    </w:p>
    <w:p w:rsidR="00F3321F" w:rsidRPr="00BD7CBD" w:rsidRDefault="00782522" w:rsidP="00F3321F">
      <w:pPr>
        <w:pStyle w:val="BodyText"/>
        <w:ind w:left="0"/>
        <w:rPr>
          <w:rFonts w:ascii="Tw Cen MT" w:hAnsi="Tw Cen MT"/>
        </w:rPr>
      </w:pPr>
      <w:r w:rsidRPr="00C56D5F">
        <w:rPr>
          <w:noProof/>
        </w:rPr>
        <w:lastRenderedPageBreak/>
        <w:drawing>
          <wp:inline distT="0" distB="0" distL="0" distR="0">
            <wp:extent cx="5729605" cy="5934075"/>
            <wp:effectExtent l="0" t="0" r="444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9605" cy="5934075"/>
                    </a:xfrm>
                    <a:prstGeom prst="rect">
                      <a:avLst/>
                    </a:prstGeom>
                    <a:noFill/>
                    <a:ln>
                      <a:noFill/>
                    </a:ln>
                  </pic:spPr>
                </pic:pic>
              </a:graphicData>
            </a:graphic>
          </wp:inline>
        </w:drawing>
      </w:r>
      <w:r w:rsidR="00F3321F" w:rsidRPr="00BD7CBD">
        <w:rPr>
          <w:rFonts w:ascii="Tw Cen MT" w:hAnsi="Tw Cen MT"/>
        </w:rPr>
        <w:br w:type="page"/>
      </w:r>
    </w:p>
    <w:p w:rsidR="00F3321F" w:rsidRPr="00BD7CBD" w:rsidRDefault="00F3321F" w:rsidP="00F3321F">
      <w:pPr>
        <w:pStyle w:val="Heading212pt"/>
        <w:rPr>
          <w:rFonts w:ascii="Tw Cen MT" w:hAnsi="Tw Cen MT"/>
        </w:rPr>
      </w:pPr>
      <w:bookmarkStart w:id="419" w:name="_Toc176747376"/>
      <w:bookmarkStart w:id="420" w:name="_Toc414635451"/>
      <w:r w:rsidRPr="00BD7CBD">
        <w:rPr>
          <w:rFonts w:ascii="Tw Cen MT" w:hAnsi="Tw Cen MT"/>
        </w:rPr>
        <w:lastRenderedPageBreak/>
        <w:t>Nodes/Servers</w:t>
      </w:r>
      <w:bookmarkEnd w:id="419"/>
      <w:bookmarkEnd w:id="420"/>
    </w:p>
    <w:p w:rsidR="00F3321F" w:rsidRPr="00BD7CBD" w:rsidRDefault="00F3321F" w:rsidP="00F3321F">
      <w:pPr>
        <w:pStyle w:val="BodyText"/>
        <w:rPr>
          <w:rFonts w:ascii="Tw Cen MT" w:hAnsi="Tw Cen MT"/>
        </w:rPr>
      </w:pPr>
      <w:r w:rsidRPr="00BD7CBD">
        <w:rPr>
          <w:rFonts w:ascii="Tw Cen MT" w:hAnsi="Tw Cen MT"/>
        </w:rPr>
        <w:t>The nodes and servers that are relevant to this project are listed in the below.</w:t>
      </w:r>
    </w:p>
    <w:tbl>
      <w:tblPr>
        <w:tblW w:w="4839" w:type="dxa"/>
        <w:tblInd w:w="1440" w:type="dxa"/>
        <w:tblLook w:val="0000" w:firstRow="0" w:lastRow="0" w:firstColumn="0" w:lastColumn="0" w:noHBand="0" w:noVBand="0"/>
      </w:tblPr>
      <w:tblGrid>
        <w:gridCol w:w="1660"/>
        <w:gridCol w:w="3179"/>
      </w:tblGrid>
      <w:tr w:rsidR="00F3321F" w:rsidRPr="00BD7CBD">
        <w:trPr>
          <w:trHeight w:val="255"/>
        </w:trPr>
        <w:tc>
          <w:tcPr>
            <w:tcW w:w="1660" w:type="dxa"/>
            <w:tcBorders>
              <w:top w:val="single" w:sz="4" w:space="0" w:color="auto"/>
              <w:left w:val="single" w:sz="4" w:space="0" w:color="auto"/>
              <w:bottom w:val="single" w:sz="4" w:space="0" w:color="auto"/>
              <w:right w:val="single" w:sz="4" w:space="0" w:color="auto"/>
            </w:tcBorders>
            <w:shd w:val="clear" w:color="auto" w:fill="CCFFCC"/>
            <w:noWrap/>
            <w:vAlign w:val="bottom"/>
          </w:tcPr>
          <w:p w:rsidR="00F3321F" w:rsidRPr="00BD7CBD" w:rsidRDefault="00F3321F" w:rsidP="00D854B4">
            <w:pPr>
              <w:rPr>
                <w:rFonts w:cs="Arial"/>
                <w:szCs w:val="20"/>
              </w:rPr>
            </w:pPr>
            <w:r w:rsidRPr="00BD7CBD">
              <w:rPr>
                <w:rFonts w:cs="Arial"/>
                <w:szCs w:val="20"/>
              </w:rPr>
              <w:t>Node</w:t>
            </w:r>
          </w:p>
        </w:tc>
        <w:tc>
          <w:tcPr>
            <w:tcW w:w="3179" w:type="dxa"/>
            <w:tcBorders>
              <w:top w:val="single" w:sz="4" w:space="0" w:color="auto"/>
              <w:left w:val="nil"/>
              <w:bottom w:val="single" w:sz="4" w:space="0" w:color="auto"/>
              <w:right w:val="single" w:sz="4" w:space="0" w:color="auto"/>
            </w:tcBorders>
            <w:shd w:val="clear" w:color="auto" w:fill="CCFFCC"/>
            <w:noWrap/>
            <w:vAlign w:val="bottom"/>
          </w:tcPr>
          <w:p w:rsidR="00F3321F" w:rsidRPr="00BD7CBD" w:rsidRDefault="00F3321F" w:rsidP="00D854B4">
            <w:pPr>
              <w:rPr>
                <w:rFonts w:cs="Arial"/>
                <w:szCs w:val="20"/>
              </w:rPr>
            </w:pPr>
            <w:r w:rsidRPr="00BD7CBD">
              <w:rPr>
                <w:rFonts w:cs="Arial"/>
                <w:szCs w:val="20"/>
              </w:rPr>
              <w:t>Server</w:t>
            </w:r>
          </w:p>
        </w:tc>
      </w:tr>
      <w:tr w:rsidR="00F3321F" w:rsidRPr="00BD7CBD">
        <w:trPr>
          <w:trHeight w:val="255"/>
        </w:trPr>
        <w:tc>
          <w:tcPr>
            <w:tcW w:w="1660" w:type="dxa"/>
            <w:tcBorders>
              <w:top w:val="nil"/>
              <w:left w:val="single" w:sz="4" w:space="0" w:color="auto"/>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 xml:space="preserve">Sun </w:t>
            </w:r>
          </w:p>
        </w:tc>
        <w:tc>
          <w:tcPr>
            <w:tcW w:w="3179" w:type="dxa"/>
            <w:tcBorders>
              <w:top w:val="nil"/>
              <w:left w:val="nil"/>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Apache Web Server</w:t>
            </w:r>
          </w:p>
        </w:tc>
      </w:tr>
      <w:tr w:rsidR="00F3321F" w:rsidRPr="00BD7CBD">
        <w:trPr>
          <w:trHeight w:val="255"/>
        </w:trPr>
        <w:tc>
          <w:tcPr>
            <w:tcW w:w="1660" w:type="dxa"/>
            <w:tcBorders>
              <w:top w:val="nil"/>
              <w:left w:val="single" w:sz="4" w:space="0" w:color="auto"/>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 xml:space="preserve">Sun </w:t>
            </w:r>
          </w:p>
        </w:tc>
        <w:tc>
          <w:tcPr>
            <w:tcW w:w="3179" w:type="dxa"/>
            <w:tcBorders>
              <w:top w:val="nil"/>
              <w:left w:val="nil"/>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WebLogic Application Server</w:t>
            </w:r>
          </w:p>
        </w:tc>
      </w:tr>
      <w:tr w:rsidR="00F3321F" w:rsidRPr="00BD7CBD">
        <w:trPr>
          <w:trHeight w:val="255"/>
        </w:trPr>
        <w:tc>
          <w:tcPr>
            <w:tcW w:w="1660" w:type="dxa"/>
            <w:tcBorders>
              <w:top w:val="nil"/>
              <w:left w:val="single" w:sz="4" w:space="0" w:color="auto"/>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HP</w:t>
            </w:r>
          </w:p>
        </w:tc>
        <w:tc>
          <w:tcPr>
            <w:tcW w:w="3179" w:type="dxa"/>
            <w:tcBorders>
              <w:top w:val="nil"/>
              <w:left w:val="nil"/>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Oracle DBMS</w:t>
            </w:r>
          </w:p>
        </w:tc>
      </w:tr>
      <w:tr w:rsidR="00F3321F" w:rsidRPr="00BD7CBD">
        <w:trPr>
          <w:trHeight w:val="255"/>
        </w:trPr>
        <w:tc>
          <w:tcPr>
            <w:tcW w:w="1660" w:type="dxa"/>
            <w:tcBorders>
              <w:top w:val="nil"/>
              <w:left w:val="single" w:sz="4" w:space="0" w:color="auto"/>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Mainframe</w:t>
            </w:r>
          </w:p>
        </w:tc>
        <w:tc>
          <w:tcPr>
            <w:tcW w:w="3179" w:type="dxa"/>
            <w:tcBorders>
              <w:top w:val="nil"/>
              <w:left w:val="nil"/>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WebSphere Application Server</w:t>
            </w:r>
          </w:p>
        </w:tc>
      </w:tr>
      <w:tr w:rsidR="00F3321F" w:rsidRPr="00BD7CBD">
        <w:trPr>
          <w:trHeight w:val="255"/>
        </w:trPr>
        <w:tc>
          <w:tcPr>
            <w:tcW w:w="1660" w:type="dxa"/>
            <w:tcBorders>
              <w:top w:val="nil"/>
              <w:left w:val="single" w:sz="4" w:space="0" w:color="auto"/>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Mainframe</w:t>
            </w:r>
          </w:p>
        </w:tc>
        <w:tc>
          <w:tcPr>
            <w:tcW w:w="3179" w:type="dxa"/>
            <w:tcBorders>
              <w:top w:val="nil"/>
              <w:left w:val="nil"/>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DB2 DBMS</w:t>
            </w:r>
          </w:p>
        </w:tc>
      </w:tr>
      <w:tr w:rsidR="00F3321F" w:rsidRPr="00BD7CBD">
        <w:trPr>
          <w:trHeight w:val="255"/>
        </w:trPr>
        <w:tc>
          <w:tcPr>
            <w:tcW w:w="1660" w:type="dxa"/>
            <w:tcBorders>
              <w:top w:val="nil"/>
              <w:left w:val="single" w:sz="4" w:space="0" w:color="auto"/>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Mainframe</w:t>
            </w:r>
          </w:p>
        </w:tc>
        <w:tc>
          <w:tcPr>
            <w:tcW w:w="3179" w:type="dxa"/>
            <w:tcBorders>
              <w:top w:val="nil"/>
              <w:left w:val="nil"/>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WebSphere MQ Server</w:t>
            </w:r>
          </w:p>
        </w:tc>
      </w:tr>
      <w:tr w:rsidR="00F3321F" w:rsidRPr="00BD7CBD">
        <w:trPr>
          <w:trHeight w:val="255"/>
        </w:trPr>
        <w:tc>
          <w:tcPr>
            <w:tcW w:w="1660" w:type="dxa"/>
            <w:tcBorders>
              <w:top w:val="nil"/>
              <w:left w:val="single" w:sz="4" w:space="0" w:color="auto"/>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Mainframe</w:t>
            </w:r>
          </w:p>
        </w:tc>
        <w:tc>
          <w:tcPr>
            <w:tcW w:w="3179" w:type="dxa"/>
            <w:tcBorders>
              <w:top w:val="nil"/>
              <w:left w:val="nil"/>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z/OS Batch, ,IMS, CICS</w:t>
            </w:r>
          </w:p>
        </w:tc>
      </w:tr>
    </w:tbl>
    <w:p w:rsidR="00F3321F" w:rsidRPr="00BD7CBD" w:rsidRDefault="00F3321F" w:rsidP="00F3321F">
      <w:pPr>
        <w:pStyle w:val="BodyText"/>
        <w:rPr>
          <w:rFonts w:ascii="Tw Cen MT" w:hAnsi="Tw Cen MT"/>
        </w:rPr>
      </w:pPr>
    </w:p>
    <w:p w:rsidR="00F3321F" w:rsidRPr="00BD7CBD" w:rsidRDefault="00F3321F" w:rsidP="00F3321F">
      <w:pPr>
        <w:pStyle w:val="BodyText"/>
        <w:rPr>
          <w:rFonts w:ascii="Tw Cen MT" w:hAnsi="Tw Cen MT"/>
        </w:rPr>
      </w:pPr>
    </w:p>
    <w:p w:rsidR="00F3321F" w:rsidRPr="00BD7CBD" w:rsidRDefault="00F3321F" w:rsidP="00F3321F">
      <w:pPr>
        <w:pStyle w:val="Heading212pt"/>
        <w:rPr>
          <w:rFonts w:ascii="Tw Cen MT" w:hAnsi="Tw Cen MT"/>
        </w:rPr>
      </w:pPr>
      <w:bookmarkStart w:id="421" w:name="_Toc176747377"/>
      <w:bookmarkStart w:id="422" w:name="_Toc414635452"/>
      <w:r w:rsidRPr="00BD7CBD">
        <w:rPr>
          <w:rFonts w:ascii="Tw Cen MT" w:hAnsi="Tw Cen MT"/>
        </w:rPr>
        <w:t>Deployable Packages</w:t>
      </w:r>
      <w:bookmarkEnd w:id="421"/>
      <w:bookmarkEnd w:id="422"/>
    </w:p>
    <w:p w:rsidR="00F3321F" w:rsidRPr="00BD7CBD" w:rsidRDefault="00F3321F" w:rsidP="00F3321F">
      <w:pPr>
        <w:pStyle w:val="BodyText"/>
        <w:rPr>
          <w:rFonts w:ascii="Tw Cen MT" w:hAnsi="Tw Cen MT"/>
        </w:rPr>
      </w:pPr>
      <w:r w:rsidRPr="00BD7CBD">
        <w:rPr>
          <w:rFonts w:ascii="Tw Cen MT" w:hAnsi="Tw Cen MT"/>
        </w:rPr>
        <w:t>The deployable artifacts that will be handled during the construction of this project are listed below. These artifacts will be used to deploy and configure the system.</w:t>
      </w:r>
    </w:p>
    <w:tbl>
      <w:tblPr>
        <w:tblW w:w="4760" w:type="dxa"/>
        <w:tblInd w:w="1440" w:type="dxa"/>
        <w:tblLook w:val="0000" w:firstRow="0" w:lastRow="0" w:firstColumn="0" w:lastColumn="0" w:noHBand="0" w:noVBand="0"/>
      </w:tblPr>
      <w:tblGrid>
        <w:gridCol w:w="3380"/>
        <w:gridCol w:w="1380"/>
      </w:tblGrid>
      <w:tr w:rsidR="00F3321F" w:rsidRPr="00BD7CBD">
        <w:trPr>
          <w:trHeight w:val="255"/>
        </w:trPr>
        <w:tc>
          <w:tcPr>
            <w:tcW w:w="3380" w:type="dxa"/>
            <w:tcBorders>
              <w:top w:val="single" w:sz="4" w:space="0" w:color="auto"/>
              <w:left w:val="single" w:sz="4" w:space="0" w:color="auto"/>
              <w:bottom w:val="single" w:sz="4" w:space="0" w:color="auto"/>
              <w:right w:val="single" w:sz="4" w:space="0" w:color="auto"/>
            </w:tcBorders>
            <w:shd w:val="clear" w:color="auto" w:fill="CCFFCC"/>
            <w:noWrap/>
            <w:vAlign w:val="bottom"/>
          </w:tcPr>
          <w:p w:rsidR="00F3321F" w:rsidRPr="00BD7CBD" w:rsidRDefault="00F3321F" w:rsidP="00D854B4">
            <w:pPr>
              <w:rPr>
                <w:rFonts w:cs="Arial"/>
                <w:szCs w:val="20"/>
              </w:rPr>
            </w:pPr>
            <w:r w:rsidRPr="00BD7CBD">
              <w:rPr>
                <w:rFonts w:cs="Arial"/>
                <w:szCs w:val="20"/>
              </w:rPr>
              <w:t>Deployable Artifacts</w:t>
            </w:r>
          </w:p>
        </w:tc>
        <w:tc>
          <w:tcPr>
            <w:tcW w:w="1380" w:type="dxa"/>
            <w:tcBorders>
              <w:top w:val="single" w:sz="4" w:space="0" w:color="auto"/>
              <w:left w:val="nil"/>
              <w:bottom w:val="single" w:sz="4" w:space="0" w:color="auto"/>
              <w:right w:val="single" w:sz="4" w:space="0" w:color="auto"/>
            </w:tcBorders>
            <w:shd w:val="clear" w:color="auto" w:fill="CCFFCC"/>
            <w:noWrap/>
            <w:vAlign w:val="bottom"/>
          </w:tcPr>
          <w:p w:rsidR="00F3321F" w:rsidRPr="00BD7CBD" w:rsidRDefault="00F3321F" w:rsidP="00D854B4">
            <w:pPr>
              <w:rPr>
                <w:rFonts w:cs="Arial"/>
                <w:szCs w:val="20"/>
              </w:rPr>
            </w:pPr>
            <w:r w:rsidRPr="00BD7CBD">
              <w:rPr>
                <w:rFonts w:cs="Arial"/>
                <w:szCs w:val="20"/>
              </w:rPr>
              <w:t>Artifact Type</w:t>
            </w:r>
          </w:p>
        </w:tc>
      </w:tr>
      <w:tr w:rsidR="00F3321F" w:rsidRPr="00BD7CBD">
        <w:trPr>
          <w:trHeight w:val="255"/>
        </w:trPr>
        <w:tc>
          <w:tcPr>
            <w:tcW w:w="3380" w:type="dxa"/>
            <w:tcBorders>
              <w:top w:val="nil"/>
              <w:left w:val="single" w:sz="4" w:space="0" w:color="auto"/>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JAVA OTM Interfaces</w:t>
            </w:r>
          </w:p>
        </w:tc>
        <w:tc>
          <w:tcPr>
            <w:tcW w:w="1380" w:type="dxa"/>
            <w:tcBorders>
              <w:top w:val="nil"/>
              <w:left w:val="nil"/>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ear files</w:t>
            </w:r>
          </w:p>
        </w:tc>
      </w:tr>
      <w:tr w:rsidR="00F3321F" w:rsidRPr="00BD7CBD">
        <w:trPr>
          <w:trHeight w:val="255"/>
        </w:trPr>
        <w:tc>
          <w:tcPr>
            <w:tcW w:w="3380" w:type="dxa"/>
            <w:tcBorders>
              <w:top w:val="nil"/>
              <w:left w:val="single" w:sz="4" w:space="0" w:color="auto"/>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Database DDL</w:t>
            </w:r>
          </w:p>
        </w:tc>
        <w:tc>
          <w:tcPr>
            <w:tcW w:w="1380" w:type="dxa"/>
            <w:tcBorders>
              <w:top w:val="nil"/>
              <w:left w:val="nil"/>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ddl scripts</w:t>
            </w:r>
          </w:p>
        </w:tc>
      </w:tr>
      <w:tr w:rsidR="00F3321F" w:rsidRPr="00BD7CBD">
        <w:trPr>
          <w:trHeight w:val="255"/>
        </w:trPr>
        <w:tc>
          <w:tcPr>
            <w:tcW w:w="3380" w:type="dxa"/>
            <w:tcBorders>
              <w:top w:val="nil"/>
              <w:left w:val="single" w:sz="4" w:space="0" w:color="auto"/>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Database Stored Procedures</w:t>
            </w:r>
          </w:p>
        </w:tc>
        <w:tc>
          <w:tcPr>
            <w:tcW w:w="1380" w:type="dxa"/>
            <w:tcBorders>
              <w:top w:val="nil"/>
              <w:left w:val="nil"/>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ddl scripts</w:t>
            </w:r>
          </w:p>
        </w:tc>
      </w:tr>
      <w:tr w:rsidR="00F3321F" w:rsidRPr="00BD7CBD">
        <w:trPr>
          <w:trHeight w:val="255"/>
        </w:trPr>
        <w:tc>
          <w:tcPr>
            <w:tcW w:w="3380" w:type="dxa"/>
            <w:tcBorders>
              <w:top w:val="nil"/>
              <w:left w:val="single" w:sz="4" w:space="0" w:color="auto"/>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Message Queue Definitions</w:t>
            </w:r>
          </w:p>
        </w:tc>
        <w:tc>
          <w:tcPr>
            <w:tcW w:w="1380" w:type="dxa"/>
            <w:tcBorders>
              <w:top w:val="nil"/>
              <w:left w:val="nil"/>
              <w:bottom w:val="single" w:sz="4" w:space="0" w:color="auto"/>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mqsc scripts</w:t>
            </w:r>
          </w:p>
        </w:tc>
      </w:tr>
      <w:tr w:rsidR="00F3321F" w:rsidRPr="00BD7CBD">
        <w:trPr>
          <w:trHeight w:val="255"/>
        </w:trPr>
        <w:tc>
          <w:tcPr>
            <w:tcW w:w="3380" w:type="dxa"/>
            <w:tcBorders>
              <w:top w:val="nil"/>
              <w:left w:val="single" w:sz="4" w:space="0" w:color="auto"/>
              <w:bottom w:val="nil"/>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COBOL Applications</w:t>
            </w:r>
          </w:p>
        </w:tc>
        <w:tc>
          <w:tcPr>
            <w:tcW w:w="1380" w:type="dxa"/>
            <w:tcBorders>
              <w:top w:val="nil"/>
              <w:left w:val="nil"/>
              <w:bottom w:val="nil"/>
              <w:right w:val="single" w:sz="4" w:space="0" w:color="auto"/>
            </w:tcBorders>
            <w:shd w:val="clear" w:color="auto" w:fill="auto"/>
            <w:noWrap/>
            <w:vAlign w:val="bottom"/>
          </w:tcPr>
          <w:p w:rsidR="00F3321F" w:rsidRPr="00BD7CBD" w:rsidRDefault="00F3321F" w:rsidP="00D854B4">
            <w:pPr>
              <w:rPr>
                <w:rFonts w:cs="Arial"/>
                <w:szCs w:val="20"/>
              </w:rPr>
            </w:pPr>
            <w:r w:rsidRPr="00BD7CBD">
              <w:rPr>
                <w:rFonts w:cs="Arial"/>
                <w:szCs w:val="20"/>
              </w:rPr>
              <w:t>binaries</w:t>
            </w:r>
          </w:p>
        </w:tc>
      </w:tr>
    </w:tbl>
    <w:p w:rsidR="00F3321F" w:rsidRPr="00BD7CBD" w:rsidRDefault="00F3321F" w:rsidP="00F3321F">
      <w:pPr>
        <w:pStyle w:val="Heading212pt"/>
        <w:numPr>
          <w:ilvl w:val="0"/>
          <w:numId w:val="0"/>
        </w:numPr>
        <w:ind w:left="561"/>
        <w:rPr>
          <w:rFonts w:ascii="Tw Cen MT" w:hAnsi="Tw Cen MT"/>
        </w:rPr>
      </w:pPr>
    </w:p>
    <w:p w:rsidR="00F3321F" w:rsidRPr="00BD7CBD" w:rsidRDefault="00F3321F" w:rsidP="00F3321F">
      <w:pPr>
        <w:pStyle w:val="Heading212pt"/>
        <w:rPr>
          <w:rFonts w:ascii="Tw Cen MT" w:hAnsi="Tw Cen MT"/>
        </w:rPr>
      </w:pPr>
      <w:bookmarkStart w:id="423" w:name="_Toc176747378"/>
      <w:bookmarkStart w:id="424" w:name="_Toc414635453"/>
      <w:r w:rsidRPr="00BD7CBD">
        <w:rPr>
          <w:rFonts w:ascii="Tw Cen MT" w:hAnsi="Tw Cen MT"/>
        </w:rPr>
        <w:t>Connectivity</w:t>
      </w:r>
      <w:bookmarkEnd w:id="423"/>
      <w:bookmarkEnd w:id="424"/>
    </w:p>
    <w:p w:rsidR="00F3321F" w:rsidRPr="00BD7CBD" w:rsidRDefault="00F3321F" w:rsidP="00F3321F">
      <w:pPr>
        <w:pStyle w:val="Heading212pt"/>
        <w:numPr>
          <w:ilvl w:val="0"/>
          <w:numId w:val="0"/>
        </w:numPr>
        <w:rPr>
          <w:rFonts w:ascii="Tw Cen MT" w:hAnsi="Tw Cen MT"/>
        </w:rPr>
      </w:pPr>
    </w:p>
    <w:p w:rsidR="00F3321F" w:rsidRPr="00BD7CBD" w:rsidRDefault="00782522" w:rsidP="00F3321F">
      <w:pPr>
        <w:ind w:left="561"/>
      </w:pPr>
      <w:r w:rsidRPr="00BD7CBD">
        <w:rPr>
          <w:noProof/>
          <w:lang w:eastAsia="en-US"/>
        </w:rPr>
        <w:drawing>
          <wp:inline distT="0" distB="0" distL="0" distR="0">
            <wp:extent cx="5700395" cy="4591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0395" cy="4591685"/>
                    </a:xfrm>
                    <a:prstGeom prst="rect">
                      <a:avLst/>
                    </a:prstGeom>
                    <a:noFill/>
                    <a:ln>
                      <a:noFill/>
                    </a:ln>
                  </pic:spPr>
                </pic:pic>
              </a:graphicData>
            </a:graphic>
          </wp:inline>
        </w:drawing>
      </w:r>
      <w:r w:rsidR="00F3321F" w:rsidRPr="00BD7CBD">
        <w:br w:type="page"/>
      </w:r>
      <w:r w:rsidR="00F3321F" w:rsidRPr="00BD7CBD">
        <w:rPr>
          <w:b/>
        </w:rPr>
        <w:lastRenderedPageBreak/>
        <w:t>Software list</w:t>
      </w:r>
      <w:r w:rsidR="00F3321F" w:rsidRPr="00BD7CBD">
        <w:t xml:space="preserve"> </w:t>
      </w:r>
    </w:p>
    <w:p w:rsidR="00F3321F" w:rsidRPr="00BD7CBD" w:rsidRDefault="00F3321F" w:rsidP="00F3321F">
      <w:pPr>
        <w:pStyle w:val="BodyText"/>
        <w:rPr>
          <w:rFonts w:ascii="Tw Cen MT" w:hAnsi="Tw Cen MT"/>
        </w:rPr>
      </w:pPr>
      <w:r w:rsidRPr="00BD7CBD">
        <w:rPr>
          <w:rFonts w:ascii="Tw Cen MT" w:hAnsi="Tw Cen MT"/>
        </w:rPr>
        <w:t xml:space="preserve">The applicable software that will be used during the construction of this project is listed below. </w:t>
      </w:r>
    </w:p>
    <w:p w:rsidR="00F3321F" w:rsidRPr="00BD7CBD" w:rsidRDefault="00F3321F" w:rsidP="00F3321F">
      <w:pPr>
        <w:autoSpaceDE w:val="0"/>
        <w:autoSpaceDN w:val="0"/>
        <w:adjustRightInd w:val="0"/>
        <w:rPr>
          <w:sz w:val="24"/>
        </w:rPr>
      </w:pPr>
    </w:p>
    <w:tbl>
      <w:tblPr>
        <w:tblW w:w="0" w:type="auto"/>
        <w:tblInd w:w="735" w:type="dxa"/>
        <w:tblLayout w:type="fixed"/>
        <w:tblCellMar>
          <w:left w:w="0" w:type="dxa"/>
          <w:right w:w="0" w:type="dxa"/>
        </w:tblCellMar>
        <w:tblLook w:val="00A0" w:firstRow="1" w:lastRow="0" w:firstColumn="1" w:lastColumn="0" w:noHBand="0" w:noVBand="0"/>
      </w:tblPr>
      <w:tblGrid>
        <w:gridCol w:w="648"/>
        <w:gridCol w:w="2420"/>
        <w:gridCol w:w="3150"/>
        <w:gridCol w:w="2430"/>
      </w:tblGrid>
      <w:tr w:rsidR="00F3321F" w:rsidRPr="00BD7CBD">
        <w:tc>
          <w:tcPr>
            <w:tcW w:w="648" w:type="dxa"/>
            <w:tcBorders>
              <w:top w:val="single" w:sz="6" w:space="0" w:color="auto"/>
              <w:left w:val="single" w:sz="6" w:space="0" w:color="auto"/>
              <w:bottom w:val="single" w:sz="6" w:space="0" w:color="auto"/>
              <w:right w:val="single" w:sz="6" w:space="0" w:color="auto"/>
            </w:tcBorders>
            <w:shd w:val="clear" w:color="auto" w:fill="CCFFCC"/>
          </w:tcPr>
          <w:p w:rsidR="00F3321F" w:rsidRPr="00BD7CBD" w:rsidRDefault="00F3321F" w:rsidP="00D854B4">
            <w:pPr>
              <w:keepNext/>
              <w:autoSpaceDE w:val="0"/>
              <w:autoSpaceDN w:val="0"/>
              <w:adjustRightInd w:val="0"/>
              <w:ind w:left="15"/>
              <w:jc w:val="center"/>
              <w:rPr>
                <w:rFonts w:cs="Tahoma"/>
                <w:bCs/>
                <w:color w:val="000000"/>
                <w:szCs w:val="20"/>
              </w:rPr>
            </w:pPr>
            <w:r w:rsidRPr="00BD7CBD">
              <w:rPr>
                <w:rFonts w:cs="Tahoma"/>
                <w:bCs/>
                <w:color w:val="000000"/>
                <w:szCs w:val="20"/>
              </w:rPr>
              <w:t>Itemize</w:t>
            </w:r>
          </w:p>
        </w:tc>
        <w:tc>
          <w:tcPr>
            <w:tcW w:w="2420" w:type="dxa"/>
            <w:tcBorders>
              <w:top w:val="single" w:sz="6" w:space="0" w:color="auto"/>
              <w:left w:val="single" w:sz="6" w:space="0" w:color="auto"/>
              <w:bottom w:val="single" w:sz="6" w:space="0" w:color="auto"/>
              <w:right w:val="single" w:sz="6" w:space="0" w:color="auto"/>
            </w:tcBorders>
            <w:shd w:val="clear" w:color="auto" w:fill="CCFFCC"/>
          </w:tcPr>
          <w:p w:rsidR="00F3321F" w:rsidRPr="00BD7CBD" w:rsidRDefault="00F3321F" w:rsidP="00D854B4">
            <w:pPr>
              <w:keepNext/>
              <w:autoSpaceDE w:val="0"/>
              <w:autoSpaceDN w:val="0"/>
              <w:adjustRightInd w:val="0"/>
              <w:ind w:left="15"/>
              <w:jc w:val="center"/>
              <w:rPr>
                <w:rFonts w:cs="Tahoma"/>
                <w:bCs/>
                <w:color w:val="000000"/>
                <w:szCs w:val="20"/>
              </w:rPr>
            </w:pPr>
            <w:r w:rsidRPr="00BD7CBD">
              <w:rPr>
                <w:rFonts w:cs="Tahoma"/>
                <w:bCs/>
                <w:color w:val="000000"/>
                <w:szCs w:val="20"/>
              </w:rPr>
              <w:t>Tool Name/Description</w:t>
            </w:r>
          </w:p>
        </w:tc>
        <w:tc>
          <w:tcPr>
            <w:tcW w:w="3150" w:type="dxa"/>
            <w:tcBorders>
              <w:top w:val="single" w:sz="6" w:space="0" w:color="auto"/>
              <w:left w:val="single" w:sz="6" w:space="0" w:color="auto"/>
              <w:bottom w:val="single" w:sz="6" w:space="0" w:color="auto"/>
              <w:right w:val="single" w:sz="6" w:space="0" w:color="auto"/>
            </w:tcBorders>
            <w:shd w:val="clear" w:color="auto" w:fill="CCFFCC"/>
          </w:tcPr>
          <w:p w:rsidR="00F3321F" w:rsidRPr="00BD7CBD" w:rsidRDefault="00F3321F" w:rsidP="00D854B4">
            <w:pPr>
              <w:keepNext/>
              <w:autoSpaceDE w:val="0"/>
              <w:autoSpaceDN w:val="0"/>
              <w:adjustRightInd w:val="0"/>
              <w:ind w:left="15"/>
              <w:jc w:val="center"/>
              <w:rPr>
                <w:rFonts w:cs="Tahoma"/>
                <w:bCs/>
                <w:color w:val="000000"/>
                <w:szCs w:val="20"/>
              </w:rPr>
            </w:pPr>
            <w:r w:rsidRPr="00BD7CBD">
              <w:rPr>
                <w:rFonts w:cs="Tahoma"/>
                <w:bCs/>
                <w:color w:val="000000"/>
                <w:szCs w:val="20"/>
              </w:rPr>
              <w:t>Purpose</w:t>
            </w:r>
          </w:p>
        </w:tc>
        <w:tc>
          <w:tcPr>
            <w:tcW w:w="2430" w:type="dxa"/>
            <w:tcBorders>
              <w:top w:val="single" w:sz="6" w:space="0" w:color="auto"/>
              <w:left w:val="single" w:sz="6" w:space="0" w:color="auto"/>
              <w:bottom w:val="single" w:sz="6" w:space="0" w:color="auto"/>
              <w:right w:val="single" w:sz="6" w:space="0" w:color="auto"/>
            </w:tcBorders>
            <w:shd w:val="clear" w:color="auto" w:fill="CCFFCC"/>
          </w:tcPr>
          <w:p w:rsidR="00F3321F" w:rsidRPr="00BD7CBD" w:rsidRDefault="00F3321F" w:rsidP="00D854B4">
            <w:pPr>
              <w:keepNext/>
              <w:autoSpaceDE w:val="0"/>
              <w:autoSpaceDN w:val="0"/>
              <w:adjustRightInd w:val="0"/>
              <w:ind w:left="15"/>
              <w:jc w:val="center"/>
              <w:rPr>
                <w:rFonts w:cs="Tahoma"/>
                <w:bCs/>
                <w:color w:val="000000"/>
                <w:szCs w:val="20"/>
              </w:rPr>
            </w:pPr>
            <w:r w:rsidRPr="00BD7CBD">
              <w:rPr>
                <w:rFonts w:cs="Tahoma"/>
                <w:bCs/>
                <w:color w:val="000000"/>
                <w:szCs w:val="20"/>
              </w:rPr>
              <w:t>Frequency of Use</w:t>
            </w:r>
          </w:p>
        </w:tc>
      </w:tr>
      <w:tr w:rsidR="00F3321F" w:rsidRPr="00BD7CBD">
        <w:tc>
          <w:tcPr>
            <w:tcW w:w="648"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jc w:val="center"/>
              <w:rPr>
                <w:color w:val="000000"/>
                <w:szCs w:val="20"/>
              </w:rPr>
            </w:pPr>
            <w:r w:rsidRPr="00BD7CBD">
              <w:rPr>
                <w:color w:val="000000"/>
                <w:szCs w:val="20"/>
              </w:rPr>
              <w:t>1</w:t>
            </w:r>
          </w:p>
        </w:tc>
        <w:tc>
          <w:tcPr>
            <w:tcW w:w="242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right="43"/>
              <w:rPr>
                <w:color w:val="000000"/>
                <w:szCs w:val="20"/>
              </w:rPr>
            </w:pPr>
            <w:r w:rsidRPr="00BD7CBD">
              <w:rPr>
                <w:color w:val="000000"/>
                <w:szCs w:val="20"/>
              </w:rPr>
              <w:t>Clarity</w:t>
            </w:r>
          </w:p>
        </w:tc>
        <w:tc>
          <w:tcPr>
            <w:tcW w:w="315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Resource time tracking</w:t>
            </w:r>
          </w:p>
        </w:tc>
        <w:tc>
          <w:tcPr>
            <w:tcW w:w="243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No less than weekly</w:t>
            </w:r>
          </w:p>
        </w:tc>
      </w:tr>
      <w:tr w:rsidR="00F3321F" w:rsidRPr="00BD7CBD">
        <w:tc>
          <w:tcPr>
            <w:tcW w:w="648"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jc w:val="center"/>
              <w:rPr>
                <w:color w:val="000000"/>
                <w:szCs w:val="20"/>
              </w:rPr>
            </w:pPr>
            <w:r w:rsidRPr="00BD7CBD">
              <w:rPr>
                <w:color w:val="000000"/>
                <w:szCs w:val="20"/>
              </w:rPr>
              <w:t>2</w:t>
            </w:r>
          </w:p>
        </w:tc>
        <w:tc>
          <w:tcPr>
            <w:tcW w:w="242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ClearCase</w:t>
            </w:r>
          </w:p>
        </w:tc>
        <w:tc>
          <w:tcPr>
            <w:tcW w:w="315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Store all documentation and source code, except mainframe</w:t>
            </w:r>
          </w:p>
        </w:tc>
        <w:tc>
          <w:tcPr>
            <w:tcW w:w="243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As required by TMS/USA Project Manager</w:t>
            </w:r>
          </w:p>
        </w:tc>
      </w:tr>
      <w:tr w:rsidR="00F3321F" w:rsidRPr="00BD7CBD">
        <w:tc>
          <w:tcPr>
            <w:tcW w:w="648"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jc w:val="center"/>
              <w:rPr>
                <w:color w:val="000000"/>
                <w:szCs w:val="20"/>
              </w:rPr>
            </w:pPr>
            <w:r w:rsidRPr="00BD7CBD">
              <w:rPr>
                <w:color w:val="000000"/>
                <w:szCs w:val="20"/>
              </w:rPr>
              <w:t>3</w:t>
            </w:r>
          </w:p>
        </w:tc>
        <w:tc>
          <w:tcPr>
            <w:tcW w:w="242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ClearQuest</w:t>
            </w:r>
          </w:p>
        </w:tc>
        <w:tc>
          <w:tcPr>
            <w:tcW w:w="315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Defect tracking application</w:t>
            </w:r>
          </w:p>
        </w:tc>
        <w:tc>
          <w:tcPr>
            <w:tcW w:w="243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As required by TMS/USA Project Manager</w:t>
            </w:r>
          </w:p>
        </w:tc>
      </w:tr>
      <w:tr w:rsidR="00F3321F" w:rsidRPr="00BD7CBD">
        <w:tc>
          <w:tcPr>
            <w:tcW w:w="648"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jc w:val="center"/>
              <w:rPr>
                <w:color w:val="000000"/>
                <w:szCs w:val="20"/>
              </w:rPr>
            </w:pPr>
            <w:r w:rsidRPr="00BD7CBD">
              <w:rPr>
                <w:color w:val="000000"/>
                <w:szCs w:val="20"/>
              </w:rPr>
              <w:t>4</w:t>
            </w:r>
          </w:p>
        </w:tc>
        <w:tc>
          <w:tcPr>
            <w:tcW w:w="242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Lotus Notes</w:t>
            </w:r>
          </w:p>
        </w:tc>
        <w:tc>
          <w:tcPr>
            <w:tcW w:w="315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Communication and scheduling</w:t>
            </w:r>
          </w:p>
        </w:tc>
        <w:tc>
          <w:tcPr>
            <w:tcW w:w="243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As required by TMS/USA Project Manager</w:t>
            </w:r>
          </w:p>
        </w:tc>
      </w:tr>
      <w:tr w:rsidR="00F3321F" w:rsidRPr="00BD7CBD">
        <w:tc>
          <w:tcPr>
            <w:tcW w:w="648"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jc w:val="center"/>
              <w:rPr>
                <w:color w:val="000000"/>
                <w:szCs w:val="20"/>
              </w:rPr>
            </w:pPr>
            <w:r w:rsidRPr="00BD7CBD">
              <w:rPr>
                <w:color w:val="000000"/>
                <w:szCs w:val="20"/>
              </w:rPr>
              <w:t>5</w:t>
            </w:r>
          </w:p>
        </w:tc>
        <w:tc>
          <w:tcPr>
            <w:tcW w:w="242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Microsoft Office Suite</w:t>
            </w:r>
          </w:p>
        </w:tc>
        <w:tc>
          <w:tcPr>
            <w:tcW w:w="315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Documentation</w:t>
            </w:r>
          </w:p>
        </w:tc>
        <w:tc>
          <w:tcPr>
            <w:tcW w:w="243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As required by TMS/USA Project Manager</w:t>
            </w:r>
          </w:p>
        </w:tc>
      </w:tr>
      <w:tr w:rsidR="00F3321F" w:rsidRPr="00BD7CBD">
        <w:tc>
          <w:tcPr>
            <w:tcW w:w="648"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jc w:val="center"/>
              <w:rPr>
                <w:color w:val="000000"/>
                <w:szCs w:val="20"/>
              </w:rPr>
            </w:pPr>
            <w:r w:rsidRPr="00BD7CBD">
              <w:rPr>
                <w:color w:val="000000"/>
                <w:szCs w:val="20"/>
              </w:rPr>
              <w:t>6</w:t>
            </w:r>
          </w:p>
        </w:tc>
        <w:tc>
          <w:tcPr>
            <w:tcW w:w="242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Rational Software Architect (RSA)</w:t>
            </w:r>
          </w:p>
        </w:tc>
        <w:tc>
          <w:tcPr>
            <w:tcW w:w="315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Design artifact for J2EE</w:t>
            </w:r>
          </w:p>
        </w:tc>
        <w:tc>
          <w:tcPr>
            <w:tcW w:w="243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As required by TMS/USA</w:t>
            </w:r>
          </w:p>
        </w:tc>
      </w:tr>
      <w:tr w:rsidR="00F3321F" w:rsidRPr="00BD7CBD">
        <w:tc>
          <w:tcPr>
            <w:tcW w:w="648"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jc w:val="center"/>
              <w:rPr>
                <w:color w:val="000000"/>
                <w:szCs w:val="20"/>
              </w:rPr>
            </w:pPr>
            <w:r w:rsidRPr="00BD7CBD">
              <w:rPr>
                <w:color w:val="000000"/>
                <w:szCs w:val="20"/>
              </w:rPr>
              <w:t>7</w:t>
            </w:r>
          </w:p>
        </w:tc>
        <w:tc>
          <w:tcPr>
            <w:tcW w:w="242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Rational Application Developer (RAD)</w:t>
            </w:r>
          </w:p>
        </w:tc>
        <w:tc>
          <w:tcPr>
            <w:tcW w:w="315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For Java programmer IDE</w:t>
            </w:r>
          </w:p>
        </w:tc>
        <w:tc>
          <w:tcPr>
            <w:tcW w:w="243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As required by TMS/USA</w:t>
            </w:r>
          </w:p>
        </w:tc>
      </w:tr>
      <w:tr w:rsidR="00F3321F" w:rsidRPr="00BD7CBD">
        <w:tc>
          <w:tcPr>
            <w:tcW w:w="648"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jc w:val="center"/>
              <w:rPr>
                <w:color w:val="000000"/>
                <w:szCs w:val="20"/>
              </w:rPr>
            </w:pPr>
            <w:r w:rsidRPr="00BD7CBD">
              <w:rPr>
                <w:color w:val="000000"/>
                <w:szCs w:val="20"/>
              </w:rPr>
              <w:t>8</w:t>
            </w:r>
          </w:p>
        </w:tc>
        <w:tc>
          <w:tcPr>
            <w:tcW w:w="242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Visio</w:t>
            </w:r>
          </w:p>
        </w:tc>
        <w:tc>
          <w:tcPr>
            <w:tcW w:w="315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Designing diagram/documentation</w:t>
            </w:r>
          </w:p>
        </w:tc>
        <w:tc>
          <w:tcPr>
            <w:tcW w:w="243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As required by TMS/USA</w:t>
            </w:r>
          </w:p>
        </w:tc>
      </w:tr>
      <w:tr w:rsidR="00F3321F" w:rsidRPr="00BD7CBD">
        <w:tc>
          <w:tcPr>
            <w:tcW w:w="648"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jc w:val="center"/>
              <w:rPr>
                <w:color w:val="000000"/>
                <w:szCs w:val="20"/>
              </w:rPr>
            </w:pPr>
            <w:r w:rsidRPr="00BD7CBD">
              <w:rPr>
                <w:color w:val="000000"/>
                <w:szCs w:val="20"/>
              </w:rPr>
              <w:t>9</w:t>
            </w:r>
          </w:p>
        </w:tc>
        <w:tc>
          <w:tcPr>
            <w:tcW w:w="242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ErWin</w:t>
            </w:r>
          </w:p>
        </w:tc>
        <w:tc>
          <w:tcPr>
            <w:tcW w:w="315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Data modeling tool</w:t>
            </w:r>
          </w:p>
        </w:tc>
        <w:tc>
          <w:tcPr>
            <w:tcW w:w="243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As required by TMS/USA</w:t>
            </w:r>
          </w:p>
        </w:tc>
      </w:tr>
      <w:tr w:rsidR="00F3321F" w:rsidRPr="00BD7CBD">
        <w:tc>
          <w:tcPr>
            <w:tcW w:w="648"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jc w:val="center"/>
              <w:rPr>
                <w:color w:val="000000"/>
                <w:szCs w:val="20"/>
              </w:rPr>
            </w:pPr>
            <w:r w:rsidRPr="00BD7CBD">
              <w:rPr>
                <w:color w:val="000000"/>
                <w:szCs w:val="20"/>
              </w:rPr>
              <w:t>10</w:t>
            </w:r>
          </w:p>
        </w:tc>
        <w:tc>
          <w:tcPr>
            <w:tcW w:w="242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Development and unit test tools to be named</w:t>
            </w:r>
          </w:p>
        </w:tc>
        <w:tc>
          <w:tcPr>
            <w:tcW w:w="315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Development and unit testing</w:t>
            </w:r>
          </w:p>
        </w:tc>
        <w:tc>
          <w:tcPr>
            <w:tcW w:w="2430" w:type="dxa"/>
            <w:tcBorders>
              <w:top w:val="single" w:sz="6" w:space="0" w:color="auto"/>
              <w:left w:val="single" w:sz="6" w:space="0" w:color="auto"/>
              <w:bottom w:val="single" w:sz="6" w:space="0" w:color="auto"/>
              <w:right w:val="single" w:sz="6" w:space="0" w:color="auto"/>
            </w:tcBorders>
          </w:tcPr>
          <w:p w:rsidR="00F3321F" w:rsidRPr="00BD7CBD" w:rsidRDefault="00F3321F" w:rsidP="00D854B4">
            <w:pPr>
              <w:autoSpaceDE w:val="0"/>
              <w:autoSpaceDN w:val="0"/>
              <w:adjustRightInd w:val="0"/>
              <w:ind w:left="15"/>
              <w:rPr>
                <w:color w:val="000000"/>
                <w:szCs w:val="20"/>
              </w:rPr>
            </w:pPr>
            <w:r w:rsidRPr="00BD7CBD">
              <w:rPr>
                <w:color w:val="000000"/>
                <w:szCs w:val="20"/>
              </w:rPr>
              <w:t>As required by TMS/USA Project Manager</w:t>
            </w:r>
          </w:p>
        </w:tc>
      </w:tr>
    </w:tbl>
    <w:p w:rsidR="00F3321F" w:rsidRDefault="00F3321F" w:rsidP="00F3321F">
      <w:pPr>
        <w:tabs>
          <w:tab w:val="left" w:pos="1440"/>
        </w:tabs>
        <w:autoSpaceDE w:val="0"/>
        <w:autoSpaceDN w:val="0"/>
        <w:adjustRightInd w:val="0"/>
        <w:spacing w:after="240"/>
        <w:ind w:left="1432"/>
        <w:rPr>
          <w:color w:val="000000"/>
          <w:szCs w:val="20"/>
        </w:rPr>
      </w:pPr>
    </w:p>
    <w:p w:rsidR="00555E26" w:rsidRPr="00BD7CBD" w:rsidRDefault="00555E26" w:rsidP="00555E26">
      <w:pPr>
        <w:pStyle w:val="Heading114pt"/>
        <w:rPr>
          <w:rFonts w:ascii="Tw Cen MT" w:hAnsi="Tw Cen MT"/>
        </w:rPr>
      </w:pPr>
      <w:bookmarkStart w:id="425" w:name="_Toc176747379"/>
      <w:bookmarkStart w:id="426" w:name="_Toc414635454"/>
      <w:r w:rsidRPr="00BD7CBD">
        <w:rPr>
          <w:rFonts w:ascii="Tw Cen MT" w:hAnsi="Tw Cen MT"/>
        </w:rPr>
        <w:t>Security</w:t>
      </w:r>
      <w:bookmarkEnd w:id="425"/>
      <w:bookmarkEnd w:id="426"/>
      <w:r w:rsidRPr="00BD7CBD">
        <w:rPr>
          <w:rFonts w:ascii="Tw Cen MT" w:hAnsi="Tw Cen MT"/>
        </w:rPr>
        <w:t xml:space="preserve"> </w:t>
      </w:r>
    </w:p>
    <w:p w:rsidR="00555E26" w:rsidRPr="00BD7CBD" w:rsidRDefault="00555E26" w:rsidP="00555E26">
      <w:pPr>
        <w:spacing w:after="120"/>
        <w:ind w:left="720"/>
        <w:rPr>
          <w:color w:val="000000"/>
        </w:rPr>
      </w:pPr>
      <w:r>
        <w:rPr>
          <w:color w:val="000000"/>
        </w:rPr>
        <w:t>A</w:t>
      </w:r>
      <w:r w:rsidRPr="00BD7CBD">
        <w:rPr>
          <w:color w:val="000000"/>
        </w:rPr>
        <w:t xml:space="preserve">ll user access to the OTM system will be through the OTM Browser interface.  User identification and authentication will be handled by the </w:t>
      </w:r>
      <w:r w:rsidRPr="00CE11A8">
        <w:rPr>
          <w:color w:val="000000"/>
          <w:highlight w:val="green"/>
        </w:rPr>
        <w:t>Toyota Enterprises Security System (TESS)</w:t>
      </w:r>
      <w:r>
        <w:rPr>
          <w:color w:val="000000"/>
        </w:rPr>
        <w:t xml:space="preserve"> </w:t>
      </w:r>
      <w:r w:rsidRPr="00BD7CBD">
        <w:rPr>
          <w:color w:val="000000"/>
        </w:rPr>
        <w:t>framework.  Once the user has been granted access to the OTM interface the UI will be dynamically presented using the OTM role based configuration policies.</w:t>
      </w:r>
    </w:p>
    <w:p w:rsidR="00555E26" w:rsidRPr="00BD7CBD" w:rsidRDefault="00555E26" w:rsidP="00555E26">
      <w:pPr>
        <w:spacing w:after="120"/>
        <w:ind w:left="720"/>
        <w:rPr>
          <w:color w:val="000000"/>
        </w:rPr>
      </w:pPr>
      <w:r w:rsidRPr="00BD7CBD">
        <w:rPr>
          <w:color w:val="000000"/>
        </w:rPr>
        <w:t xml:space="preserve">User identification will be owned and managed by </w:t>
      </w:r>
      <w:r>
        <w:rPr>
          <w:color w:val="000000"/>
        </w:rPr>
        <w:t>TESS</w:t>
      </w:r>
      <w:r w:rsidRPr="00BD7CBD">
        <w:rPr>
          <w:color w:val="000000"/>
        </w:rPr>
        <w:t xml:space="preserve"> and the Identity record of reference. The OTM roles will be managed on the OTM system.</w:t>
      </w:r>
    </w:p>
    <w:p w:rsidR="00555E26" w:rsidRPr="008B65CE" w:rsidRDefault="00555E26" w:rsidP="00555E26">
      <w:pPr>
        <w:spacing w:after="120"/>
        <w:ind w:left="720"/>
        <w:rPr>
          <w:i/>
          <w:color w:val="000000"/>
        </w:rPr>
      </w:pPr>
      <w:r w:rsidRPr="008B65CE">
        <w:rPr>
          <w:i/>
          <w:color w:val="000000"/>
        </w:rPr>
        <w:t xml:space="preserve">Security for the electronic B2B interfaces is not applicable during this phase of the project and is therefore not addressed in this version of the SAD. </w:t>
      </w:r>
    </w:p>
    <w:p w:rsidR="00555E26" w:rsidRPr="00BD7CBD" w:rsidRDefault="00555E26" w:rsidP="00555E26">
      <w:pPr>
        <w:spacing w:after="120"/>
        <w:ind w:left="720"/>
        <w:rPr>
          <w:color w:val="000000"/>
        </w:rPr>
      </w:pPr>
      <w:r>
        <w:rPr>
          <w:color w:val="000000"/>
        </w:rPr>
        <w:t>The mainframe infrastructure components are already in place and managed by RACF. No additional security is required for the mainframe components.</w:t>
      </w:r>
    </w:p>
    <w:p w:rsidR="00555E26" w:rsidRPr="00BD7CBD" w:rsidRDefault="00555E26" w:rsidP="00F3321F">
      <w:pPr>
        <w:tabs>
          <w:tab w:val="left" w:pos="1440"/>
        </w:tabs>
        <w:autoSpaceDE w:val="0"/>
        <w:autoSpaceDN w:val="0"/>
        <w:adjustRightInd w:val="0"/>
        <w:spacing w:after="240"/>
        <w:ind w:left="1432"/>
        <w:rPr>
          <w:color w:val="000000"/>
          <w:szCs w:val="20"/>
        </w:rPr>
      </w:pPr>
    </w:p>
    <w:p w:rsidR="00F3321F" w:rsidRDefault="00F3321F" w:rsidP="00555E26">
      <w:pPr>
        <w:pStyle w:val="Heading212pt"/>
      </w:pPr>
      <w:r w:rsidRPr="00BD7CBD">
        <w:br w:type="page"/>
      </w:r>
      <w:bookmarkStart w:id="427" w:name="_Toc176747380"/>
      <w:bookmarkStart w:id="428" w:name="_Toc414635455"/>
      <w:r w:rsidR="00803E25">
        <w:lastRenderedPageBreak/>
        <w:t>TESS</w:t>
      </w:r>
      <w:r w:rsidR="00803E25" w:rsidRPr="00BD7CBD">
        <w:t xml:space="preserve"> </w:t>
      </w:r>
      <w:r w:rsidRPr="00BD7CBD">
        <w:t>Strategy</w:t>
      </w:r>
      <w:bookmarkEnd w:id="427"/>
      <w:r w:rsidR="00863397">
        <w:t xml:space="preserve"> - OTM</w:t>
      </w:r>
      <w:bookmarkEnd w:id="428"/>
    </w:p>
    <w:p w:rsidR="00555E26" w:rsidRDefault="00555E26" w:rsidP="00555E26">
      <w:pPr>
        <w:pStyle w:val="Heading212pt"/>
        <w:numPr>
          <w:ilvl w:val="0"/>
          <w:numId w:val="0"/>
        </w:numPr>
        <w:ind w:left="561"/>
      </w:pPr>
    </w:p>
    <w:p w:rsidR="00555E26" w:rsidRDefault="00555E26" w:rsidP="00555E26">
      <w:pPr>
        <w:pStyle w:val="Caption"/>
      </w:pPr>
      <w:r>
        <w:t xml:space="preserve">Figure </w:t>
      </w:r>
      <w:r w:rsidR="006B2D06">
        <w:fldChar w:fldCharType="begin"/>
      </w:r>
      <w:r w:rsidR="006B2D06">
        <w:instrText xml:space="preserve"> SEQ Figure \* ARABIC </w:instrText>
      </w:r>
      <w:r w:rsidR="006B2D06">
        <w:fldChar w:fldCharType="separate"/>
      </w:r>
      <w:r>
        <w:rPr>
          <w:noProof/>
        </w:rPr>
        <w:t>1</w:t>
      </w:r>
      <w:r w:rsidR="006B2D06">
        <w:rPr>
          <w:noProof/>
        </w:rPr>
        <w:fldChar w:fldCharType="end"/>
      </w:r>
      <w:r>
        <w:t>-TESS-OTM (COTS) Strategy</w:t>
      </w:r>
    </w:p>
    <w:p w:rsidR="00555E26" w:rsidRPr="00BD7CBD" w:rsidRDefault="009364E0" w:rsidP="00555E26">
      <w:pPr>
        <w:pStyle w:val="Heading212pt"/>
        <w:numPr>
          <w:ilvl w:val="0"/>
          <w:numId w:val="0"/>
        </w:numPr>
        <w:ind w:left="561"/>
      </w:pPr>
      <w:bookmarkStart w:id="429" w:name="_Toc414635456"/>
      <w:r>
        <w:rPr>
          <w:noProof/>
          <w:lang w:eastAsia="en-US"/>
        </w:rPr>
        <w:lastRenderedPageBreak/>
        <w:drawing>
          <wp:anchor distT="0" distB="0" distL="114300" distR="114300" simplePos="0" relativeHeight="251684352" behindDoc="0" locked="0" layoutInCell="1" allowOverlap="1" wp14:anchorId="107E88EB" wp14:editId="615765CD">
            <wp:simplePos x="0" y="0"/>
            <wp:positionH relativeFrom="margin">
              <wp:align>left</wp:align>
            </wp:positionH>
            <wp:positionV relativeFrom="paragraph">
              <wp:posOffset>212090</wp:posOffset>
            </wp:positionV>
            <wp:extent cx="7530465" cy="5117465"/>
            <wp:effectExtent l="0" t="0" r="0" b="6985"/>
            <wp:wrapSquare wrapText="right"/>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530465" cy="51174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29"/>
    </w:p>
    <w:p w:rsidR="00555E26" w:rsidRPr="00555E26" w:rsidRDefault="00555E26" w:rsidP="00555E26">
      <w:pPr>
        <w:rPr>
          <w:lang w:eastAsia="en-US"/>
        </w:rPr>
      </w:pPr>
    </w:p>
    <w:p w:rsidR="00F3321F" w:rsidRPr="00BD7CBD" w:rsidRDefault="00F3321F" w:rsidP="00F3321F">
      <w:pPr>
        <w:pStyle w:val="BlockText"/>
        <w:ind w:left="561"/>
        <w:rPr>
          <w:rFonts w:ascii="Tw Cen MT" w:hAnsi="Tw Cen MT"/>
        </w:rPr>
      </w:pPr>
      <w:r w:rsidRPr="00BD7CBD">
        <w:rPr>
          <w:rFonts w:ascii="Tw Cen MT" w:hAnsi="Tw Cen MT"/>
        </w:rPr>
        <w:br w:type="page"/>
      </w:r>
    </w:p>
    <w:p w:rsidR="009364E0" w:rsidRDefault="009364E0" w:rsidP="009364E0">
      <w:pPr>
        <w:pStyle w:val="Heading212pt"/>
        <w:rPr>
          <w:rFonts w:ascii="Tw Cen MT" w:hAnsi="Tw Cen MT"/>
        </w:rPr>
      </w:pPr>
      <w:bookmarkStart w:id="430" w:name="_Toc414482094"/>
      <w:bookmarkStart w:id="431" w:name="_Toc414635457"/>
      <w:bookmarkStart w:id="432" w:name="_Toc296526656"/>
      <w:bookmarkStart w:id="433" w:name="_Toc414362219"/>
      <w:bookmarkStart w:id="434" w:name="_Toc176747381"/>
      <w:r>
        <w:rPr>
          <w:rFonts w:ascii="Tw Cen MT" w:hAnsi="Tw Cen MT"/>
        </w:rPr>
        <w:lastRenderedPageBreak/>
        <w:t>Authentication and Authorization - DRS</w:t>
      </w:r>
      <w:bookmarkEnd w:id="430"/>
      <w:bookmarkEnd w:id="431"/>
    </w:p>
    <w:p w:rsidR="009364E0" w:rsidRPr="00784C82" w:rsidRDefault="009364E0" w:rsidP="009364E0">
      <w:pPr>
        <w:pStyle w:val="Heading3"/>
        <w:rPr>
          <w:i w:val="0"/>
        </w:rPr>
      </w:pPr>
      <w:bookmarkStart w:id="435" w:name="_Toc414482095"/>
      <w:bookmarkStart w:id="436" w:name="_Toc414635458"/>
      <w:r w:rsidRPr="00784C82">
        <w:rPr>
          <w:i w:val="0"/>
        </w:rPr>
        <w:t>SSO Domains</w:t>
      </w:r>
      <w:bookmarkEnd w:id="432"/>
      <w:bookmarkEnd w:id="433"/>
      <w:bookmarkEnd w:id="435"/>
      <w:bookmarkEnd w:id="436"/>
    </w:p>
    <w:p w:rsidR="009364E0" w:rsidRPr="00CD6585" w:rsidRDefault="009364E0" w:rsidP="009364E0">
      <w:pPr>
        <w:spacing w:after="120"/>
        <w:ind w:left="720"/>
        <w:rPr>
          <w:color w:val="000000"/>
        </w:rPr>
      </w:pPr>
      <w:r w:rsidRPr="00CD6585">
        <w:rPr>
          <w:color w:val="000000"/>
        </w:rPr>
        <w:t>Single sign on will be available between DRS and other corporate applications in same domain (toyota.com). These are same set of applications that have Single Sign on with TV. (The user should have authorized access for both applications).</w:t>
      </w:r>
    </w:p>
    <w:p w:rsidR="009364E0" w:rsidRPr="00CD6585" w:rsidRDefault="009364E0" w:rsidP="009364E0">
      <w:pPr>
        <w:spacing w:after="120"/>
        <w:ind w:left="720"/>
        <w:rPr>
          <w:color w:val="000000"/>
        </w:rPr>
      </w:pPr>
      <w:bookmarkStart w:id="437" w:name="_Toc296526657"/>
      <w:r w:rsidRPr="00CD6585">
        <w:rPr>
          <w:color w:val="000000"/>
        </w:rPr>
        <w:t>Timeouts – Max Session and Idle</w:t>
      </w:r>
      <w:bookmarkEnd w:id="437"/>
    </w:p>
    <w:p w:rsidR="009364E0" w:rsidRPr="00CD6585" w:rsidRDefault="009364E0" w:rsidP="009364E0">
      <w:pPr>
        <w:spacing w:after="120"/>
        <w:ind w:left="720"/>
        <w:rPr>
          <w:color w:val="000000"/>
        </w:rPr>
      </w:pPr>
      <w:r w:rsidRPr="00CD6585">
        <w:rPr>
          <w:color w:val="000000"/>
        </w:rPr>
        <w:t xml:space="preserve">The max session and idle session timeout will be governed by the active application on the browser at that time and will be mapped w.r.t the ObSSOCookie Cookie login timestamp value. </w:t>
      </w:r>
    </w:p>
    <w:p w:rsidR="009364E0" w:rsidRDefault="009364E0" w:rsidP="009364E0">
      <w:pPr>
        <w:ind w:left="864"/>
        <w:jc w:val="both"/>
        <w:rPr>
          <w:rFonts w:ascii="Times New Roman" w:hAnsi="Times New Roman"/>
          <w:sz w:val="22"/>
          <w:szCs w:val="22"/>
        </w:rPr>
      </w:pPr>
    </w:p>
    <w:p w:rsidR="009364E0" w:rsidRDefault="009364E0" w:rsidP="009364E0">
      <w:pPr>
        <w:ind w:left="864"/>
        <w:jc w:val="both"/>
        <w:rPr>
          <w:rFonts w:ascii="Times New Roman" w:hAnsi="Times New Roman"/>
          <w:sz w:val="22"/>
          <w:szCs w:val="22"/>
        </w:rPr>
      </w:pPr>
    </w:p>
    <w:p w:rsidR="009364E0" w:rsidRPr="00784C82" w:rsidRDefault="009364E0" w:rsidP="009364E0">
      <w:pPr>
        <w:pStyle w:val="Heading3"/>
        <w:rPr>
          <w:i w:val="0"/>
        </w:rPr>
      </w:pPr>
      <w:bookmarkStart w:id="438" w:name="_Toc414362220"/>
      <w:bookmarkStart w:id="439" w:name="_Toc414482096"/>
      <w:bookmarkStart w:id="440" w:name="_Toc414635459"/>
      <w:r w:rsidRPr="00784C82">
        <w:rPr>
          <w:i w:val="0"/>
        </w:rPr>
        <w:t>Authentication</w:t>
      </w:r>
      <w:bookmarkEnd w:id="438"/>
      <w:bookmarkEnd w:id="439"/>
      <w:bookmarkEnd w:id="440"/>
    </w:p>
    <w:p w:rsidR="009364E0" w:rsidRPr="00CD6585" w:rsidRDefault="009364E0" w:rsidP="009364E0">
      <w:pPr>
        <w:spacing w:after="120"/>
        <w:ind w:left="720"/>
        <w:rPr>
          <w:color w:val="000000"/>
        </w:rPr>
      </w:pPr>
      <w:r w:rsidRPr="00CD6585">
        <w:rPr>
          <w:color w:val="000000"/>
        </w:rPr>
        <w:t xml:space="preserve">Authentication in TTMS DRS is handled by TESS. When user enters his details in the TESS Login screen, the provided information is validated against TESS and User ID, Hex GUID and Roles are sent in response. Application will catch the response and convert the incoming data in application useful objects. </w:t>
      </w:r>
    </w:p>
    <w:p w:rsidR="009364E0" w:rsidRPr="00285611" w:rsidRDefault="009364E0" w:rsidP="009364E0">
      <w:pPr>
        <w:pStyle w:val="BodyText"/>
        <w:ind w:left="1440"/>
        <w:jc w:val="both"/>
        <w:rPr>
          <w:rFonts w:ascii="Calibri" w:hAnsi="Calibri" w:cs="Calibri"/>
          <w:sz w:val="22"/>
          <w:szCs w:val="22"/>
        </w:rPr>
      </w:pPr>
    </w:p>
    <w:p w:rsidR="009364E0" w:rsidRPr="00285611" w:rsidRDefault="009364E0" w:rsidP="009364E0">
      <w:pPr>
        <w:pStyle w:val="BodyText"/>
        <w:ind w:left="1440"/>
        <w:jc w:val="both"/>
        <w:rPr>
          <w:rFonts w:ascii="Calibri" w:hAnsi="Calibri" w:cs="Calibri"/>
          <w:sz w:val="22"/>
          <w:szCs w:val="22"/>
        </w:rPr>
      </w:pPr>
      <w:r w:rsidRPr="00C760D2">
        <w:rPr>
          <w:rFonts w:cs="Calibri"/>
          <w:noProof/>
          <w:color w:val="000000"/>
        </w:rPr>
        <w:drawing>
          <wp:inline distT="0" distB="0" distL="0" distR="0" wp14:anchorId="1A354225" wp14:editId="08374EBA">
            <wp:extent cx="5947410" cy="2783205"/>
            <wp:effectExtent l="0" t="0" r="0" b="0"/>
            <wp:docPr id="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7410" cy="2783205"/>
                    </a:xfrm>
                    <a:prstGeom prst="rect">
                      <a:avLst/>
                    </a:prstGeom>
                    <a:noFill/>
                    <a:ln>
                      <a:noFill/>
                    </a:ln>
                  </pic:spPr>
                </pic:pic>
              </a:graphicData>
            </a:graphic>
          </wp:inline>
        </w:drawing>
      </w:r>
    </w:p>
    <w:p w:rsidR="009364E0" w:rsidRPr="006E3626" w:rsidRDefault="009364E0" w:rsidP="009364E0">
      <w:pPr>
        <w:ind w:left="864"/>
        <w:jc w:val="both"/>
        <w:rPr>
          <w:rFonts w:ascii="Times New Roman" w:hAnsi="Times New Roman"/>
          <w:sz w:val="22"/>
          <w:szCs w:val="22"/>
        </w:rPr>
      </w:pPr>
    </w:p>
    <w:p w:rsidR="009364E0" w:rsidRPr="00801530" w:rsidRDefault="009364E0" w:rsidP="009364E0">
      <w:pPr>
        <w:ind w:left="864"/>
        <w:jc w:val="both"/>
        <w:rPr>
          <w:rFonts w:ascii="Times New Roman" w:hAnsi="Times New Roman"/>
          <w:sz w:val="22"/>
          <w:szCs w:val="22"/>
        </w:rPr>
      </w:pPr>
    </w:p>
    <w:p w:rsidR="009364E0" w:rsidRDefault="009364E0" w:rsidP="009364E0">
      <w:pPr>
        <w:ind w:left="720"/>
        <w:rPr>
          <w:rFonts w:ascii="Times New Roman" w:hAnsi="Times New Roman"/>
          <w:sz w:val="22"/>
          <w:szCs w:val="22"/>
        </w:rPr>
      </w:pPr>
    </w:p>
    <w:p w:rsidR="009364E0" w:rsidRPr="00DE34E7" w:rsidRDefault="009364E0" w:rsidP="009364E0">
      <w:pPr>
        <w:ind w:left="720"/>
        <w:rPr>
          <w:rFonts w:ascii="Times New Roman" w:hAnsi="Times New Roman"/>
          <w:sz w:val="22"/>
          <w:szCs w:val="22"/>
        </w:rPr>
      </w:pPr>
    </w:p>
    <w:p w:rsidR="009364E0" w:rsidRPr="00784C82" w:rsidRDefault="009364E0" w:rsidP="009364E0">
      <w:pPr>
        <w:pStyle w:val="Heading3"/>
        <w:rPr>
          <w:i w:val="0"/>
        </w:rPr>
      </w:pPr>
      <w:bookmarkStart w:id="441" w:name="_Toc414362221"/>
      <w:bookmarkStart w:id="442" w:name="_Toc414482097"/>
      <w:bookmarkStart w:id="443" w:name="_Toc414635460"/>
      <w:r w:rsidRPr="00784C82">
        <w:rPr>
          <w:i w:val="0"/>
        </w:rPr>
        <w:t>Authorization</w:t>
      </w:r>
      <w:bookmarkEnd w:id="441"/>
      <w:bookmarkEnd w:id="442"/>
      <w:bookmarkEnd w:id="443"/>
    </w:p>
    <w:p w:rsidR="009364E0" w:rsidRPr="00CD6585" w:rsidRDefault="009364E0" w:rsidP="009364E0">
      <w:pPr>
        <w:spacing w:after="120"/>
        <w:ind w:left="720"/>
        <w:rPr>
          <w:color w:val="000000"/>
        </w:rPr>
      </w:pPr>
      <w:r w:rsidRPr="00CD6585">
        <w:rPr>
          <w:color w:val="000000"/>
        </w:rPr>
        <w:t xml:space="preserve">TESS will do coarse grained authorization based on the enrolled status of the user for DRS application. Fine grained authorization is handled within the application. </w:t>
      </w:r>
    </w:p>
    <w:p w:rsidR="009364E0" w:rsidRPr="00CD6585" w:rsidRDefault="009364E0" w:rsidP="009364E0">
      <w:pPr>
        <w:spacing w:after="120"/>
        <w:ind w:left="720"/>
        <w:rPr>
          <w:color w:val="000000"/>
        </w:rPr>
      </w:pPr>
      <w:r w:rsidRPr="00CD6585">
        <w:rPr>
          <w:color w:val="000000"/>
        </w:rPr>
        <w:t>Authorization is done through fine grained roles in which the incoming User ID is checked in OTM end and access is granted.</w:t>
      </w:r>
    </w:p>
    <w:p w:rsidR="009364E0" w:rsidRPr="00285611" w:rsidRDefault="009364E0" w:rsidP="009364E0">
      <w:pPr>
        <w:pStyle w:val="BodyText"/>
        <w:ind w:left="1440"/>
        <w:jc w:val="both"/>
        <w:rPr>
          <w:rFonts w:ascii="Calibri" w:hAnsi="Calibri" w:cs="Calibri"/>
          <w:sz w:val="22"/>
          <w:szCs w:val="22"/>
        </w:rPr>
      </w:pPr>
    </w:p>
    <w:p w:rsidR="009364E0" w:rsidRPr="00784C82" w:rsidRDefault="009364E0" w:rsidP="009364E0">
      <w:pPr>
        <w:pStyle w:val="Heading3"/>
        <w:rPr>
          <w:i w:val="0"/>
        </w:rPr>
      </w:pPr>
      <w:bookmarkStart w:id="444" w:name="_Toc414362222"/>
      <w:bookmarkStart w:id="445" w:name="_Toc414482098"/>
      <w:bookmarkStart w:id="446" w:name="_Toc414635461"/>
      <w:r w:rsidRPr="00784C82">
        <w:rPr>
          <w:i w:val="0"/>
        </w:rPr>
        <w:t>Users Enrollment</w:t>
      </w:r>
      <w:bookmarkEnd w:id="444"/>
      <w:bookmarkEnd w:id="445"/>
      <w:bookmarkEnd w:id="446"/>
    </w:p>
    <w:p w:rsidR="009364E0" w:rsidRPr="00CD6585" w:rsidRDefault="009364E0" w:rsidP="009364E0">
      <w:pPr>
        <w:spacing w:after="120"/>
        <w:ind w:left="720"/>
        <w:rPr>
          <w:color w:val="000000"/>
        </w:rPr>
      </w:pPr>
      <w:r w:rsidRPr="00CD6585">
        <w:rPr>
          <w:color w:val="000000"/>
        </w:rPr>
        <w:t>Users can be enrolled to the application using the following options:</w:t>
      </w:r>
    </w:p>
    <w:p w:rsidR="009364E0" w:rsidRDefault="009364E0" w:rsidP="009364E0">
      <w:pPr>
        <w:spacing w:after="120"/>
        <w:ind w:left="720"/>
        <w:rPr>
          <w:color w:val="000000"/>
        </w:rPr>
      </w:pPr>
      <w:r w:rsidRPr="00CD6585">
        <w:rPr>
          <w:color w:val="000000"/>
        </w:rPr>
        <w:t>Toyota user management application (TUMA) can be configured for the DRS.</w:t>
      </w:r>
    </w:p>
    <w:p w:rsidR="009364E0" w:rsidRPr="00CD6585" w:rsidRDefault="009364E0" w:rsidP="009364E0">
      <w:pPr>
        <w:spacing w:after="120"/>
        <w:ind w:left="720"/>
        <w:rPr>
          <w:color w:val="000000"/>
        </w:rPr>
      </w:pPr>
    </w:p>
    <w:p w:rsidR="009364E0" w:rsidRPr="00784C82" w:rsidRDefault="009364E0" w:rsidP="009364E0">
      <w:pPr>
        <w:pStyle w:val="Heading3"/>
        <w:rPr>
          <w:i w:val="0"/>
        </w:rPr>
      </w:pPr>
      <w:bookmarkStart w:id="447" w:name="_Toc414362223"/>
      <w:bookmarkStart w:id="448" w:name="_Toc414482099"/>
      <w:bookmarkStart w:id="449" w:name="_Toc414635462"/>
      <w:r w:rsidRPr="00784C82">
        <w:rPr>
          <w:i w:val="0"/>
        </w:rPr>
        <w:t>Roles Remediation</w:t>
      </w:r>
      <w:bookmarkEnd w:id="447"/>
      <w:bookmarkEnd w:id="448"/>
      <w:bookmarkEnd w:id="449"/>
    </w:p>
    <w:p w:rsidR="009364E0" w:rsidRPr="00CD6585" w:rsidRDefault="009364E0" w:rsidP="009364E0">
      <w:pPr>
        <w:spacing w:after="120"/>
        <w:ind w:left="720"/>
        <w:rPr>
          <w:color w:val="000000"/>
        </w:rPr>
      </w:pPr>
      <w:r w:rsidRPr="00CD6585">
        <w:rPr>
          <w:color w:val="000000"/>
        </w:rPr>
        <w:t xml:space="preserve">Currently there are only three coarse grained roles in TTMS DRS. User, Power User and Admin User. Each role has its own permissions and access to application. The AS-IS TBG roles are remediated to TESS roles like below. </w:t>
      </w:r>
    </w:p>
    <w:p w:rsidR="009364E0" w:rsidRDefault="009364E0" w:rsidP="009364E0"/>
    <w:tbl>
      <w:tblPr>
        <w:tblW w:w="6392" w:type="dxa"/>
        <w:tblInd w:w="2715" w:type="dxa"/>
        <w:tblLook w:val="04A0" w:firstRow="1" w:lastRow="0" w:firstColumn="1" w:lastColumn="0" w:noHBand="0" w:noVBand="1"/>
      </w:tblPr>
      <w:tblGrid>
        <w:gridCol w:w="2931"/>
        <w:gridCol w:w="3461"/>
      </w:tblGrid>
      <w:tr w:rsidR="009364E0" w:rsidRPr="009F0D15" w:rsidTr="00855219">
        <w:trPr>
          <w:trHeight w:val="300"/>
        </w:trPr>
        <w:tc>
          <w:tcPr>
            <w:tcW w:w="29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64E0" w:rsidRPr="00CD6585" w:rsidRDefault="009364E0" w:rsidP="00855219">
            <w:pPr>
              <w:pStyle w:val="BodyText"/>
              <w:jc w:val="both"/>
              <w:rPr>
                <w:rFonts w:ascii="Tw Cen MT" w:eastAsia="MS Mincho" w:hAnsi="Tw Cen MT"/>
                <w:b/>
                <w:color w:val="000000"/>
                <w:szCs w:val="24"/>
                <w:lang w:eastAsia="ja-JP"/>
              </w:rPr>
            </w:pPr>
            <w:r w:rsidRPr="00CD6585">
              <w:rPr>
                <w:rFonts w:ascii="Tw Cen MT" w:eastAsia="MS Mincho" w:hAnsi="Tw Cen MT"/>
                <w:b/>
                <w:color w:val="000000"/>
                <w:szCs w:val="24"/>
                <w:lang w:eastAsia="ja-JP"/>
              </w:rPr>
              <w:t>AS - IS</w:t>
            </w:r>
          </w:p>
        </w:tc>
        <w:tc>
          <w:tcPr>
            <w:tcW w:w="3461" w:type="dxa"/>
            <w:tcBorders>
              <w:top w:val="single" w:sz="4" w:space="0" w:color="auto"/>
              <w:left w:val="nil"/>
              <w:bottom w:val="single" w:sz="4" w:space="0" w:color="auto"/>
              <w:right w:val="single" w:sz="4" w:space="0" w:color="auto"/>
            </w:tcBorders>
            <w:shd w:val="clear" w:color="auto" w:fill="auto"/>
            <w:noWrap/>
            <w:vAlign w:val="bottom"/>
            <w:hideMark/>
          </w:tcPr>
          <w:p w:rsidR="009364E0" w:rsidRPr="00CD6585" w:rsidRDefault="009364E0" w:rsidP="00855219">
            <w:pPr>
              <w:pStyle w:val="BodyText"/>
              <w:jc w:val="both"/>
              <w:rPr>
                <w:rFonts w:ascii="Tw Cen MT" w:eastAsia="MS Mincho" w:hAnsi="Tw Cen MT"/>
                <w:b/>
                <w:color w:val="000000"/>
                <w:szCs w:val="24"/>
                <w:lang w:eastAsia="ja-JP"/>
              </w:rPr>
            </w:pPr>
            <w:r>
              <w:rPr>
                <w:rFonts w:ascii="Tw Cen MT" w:eastAsia="MS Mincho" w:hAnsi="Tw Cen MT"/>
                <w:b/>
                <w:color w:val="000000"/>
                <w:szCs w:val="24"/>
                <w:lang w:eastAsia="ja-JP"/>
              </w:rPr>
              <w:t xml:space="preserve">     </w:t>
            </w:r>
            <w:r w:rsidRPr="00CD6585">
              <w:rPr>
                <w:rFonts w:ascii="Tw Cen MT" w:eastAsia="MS Mincho" w:hAnsi="Tw Cen MT"/>
                <w:b/>
                <w:color w:val="000000"/>
                <w:szCs w:val="24"/>
                <w:lang w:eastAsia="ja-JP"/>
              </w:rPr>
              <w:t>TO-BE</w:t>
            </w:r>
          </w:p>
        </w:tc>
      </w:tr>
      <w:tr w:rsidR="009364E0" w:rsidRPr="009F0D15" w:rsidTr="00855219">
        <w:trPr>
          <w:trHeight w:val="300"/>
        </w:trPr>
        <w:tc>
          <w:tcPr>
            <w:tcW w:w="2931"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64E0" w:rsidRPr="00CD6585" w:rsidRDefault="009364E0" w:rsidP="00855219">
            <w:pPr>
              <w:pStyle w:val="BodyText"/>
              <w:ind w:left="0"/>
              <w:rPr>
                <w:rFonts w:ascii="Tw Cen MT" w:eastAsia="MS Mincho" w:hAnsi="Tw Cen MT"/>
                <w:color w:val="000000"/>
                <w:szCs w:val="24"/>
                <w:lang w:eastAsia="ja-JP"/>
              </w:rPr>
            </w:pPr>
            <w:r>
              <w:rPr>
                <w:rFonts w:ascii="Tw Cen MT" w:eastAsia="MS Mincho" w:hAnsi="Tw Cen MT"/>
                <w:color w:val="000000"/>
                <w:szCs w:val="24"/>
                <w:lang w:eastAsia="ja-JP"/>
              </w:rPr>
              <w:t xml:space="preserve">       </w:t>
            </w:r>
            <w:r w:rsidRPr="00CD6585">
              <w:rPr>
                <w:rFonts w:ascii="Tw Cen MT" w:eastAsia="MS Mincho" w:hAnsi="Tw Cen MT"/>
                <w:color w:val="000000"/>
                <w:szCs w:val="24"/>
                <w:lang w:eastAsia="ja-JP"/>
              </w:rPr>
              <w:t>DRS_Admin</w:t>
            </w:r>
          </w:p>
        </w:tc>
        <w:tc>
          <w:tcPr>
            <w:tcW w:w="3461" w:type="dxa"/>
            <w:tcBorders>
              <w:top w:val="single" w:sz="4" w:space="0" w:color="auto"/>
              <w:left w:val="nil"/>
              <w:bottom w:val="single" w:sz="4" w:space="0" w:color="auto"/>
              <w:right w:val="single" w:sz="4" w:space="0" w:color="auto"/>
            </w:tcBorders>
            <w:shd w:val="clear" w:color="auto" w:fill="auto"/>
            <w:noWrap/>
            <w:vAlign w:val="bottom"/>
          </w:tcPr>
          <w:p w:rsidR="009364E0" w:rsidRPr="00CD6585" w:rsidRDefault="009364E0" w:rsidP="00855219">
            <w:pPr>
              <w:pStyle w:val="BodyText"/>
              <w:rPr>
                <w:rFonts w:ascii="Tw Cen MT" w:eastAsia="MS Mincho" w:hAnsi="Tw Cen MT"/>
                <w:color w:val="000000"/>
                <w:szCs w:val="24"/>
                <w:lang w:eastAsia="ja-JP"/>
              </w:rPr>
            </w:pPr>
            <w:r w:rsidRPr="00CD6585">
              <w:rPr>
                <w:rFonts w:ascii="Tw Cen MT" w:eastAsia="MS Mincho" w:hAnsi="Tw Cen MT"/>
                <w:color w:val="000000"/>
                <w:szCs w:val="24"/>
                <w:lang w:eastAsia="ja-JP"/>
              </w:rPr>
              <w:t>TTMS_DRS_Admin</w:t>
            </w:r>
          </w:p>
        </w:tc>
      </w:tr>
      <w:tr w:rsidR="009364E0" w:rsidRPr="009F0D15" w:rsidTr="00855219">
        <w:trPr>
          <w:trHeight w:val="300"/>
        </w:trPr>
        <w:tc>
          <w:tcPr>
            <w:tcW w:w="2931" w:type="dxa"/>
            <w:tcBorders>
              <w:top w:val="nil"/>
              <w:left w:val="single" w:sz="4" w:space="0" w:color="auto"/>
              <w:bottom w:val="single" w:sz="4" w:space="0" w:color="auto"/>
              <w:right w:val="single" w:sz="4" w:space="0" w:color="auto"/>
            </w:tcBorders>
            <w:shd w:val="clear" w:color="auto" w:fill="auto"/>
            <w:vAlign w:val="bottom"/>
            <w:hideMark/>
          </w:tcPr>
          <w:p w:rsidR="009364E0" w:rsidRPr="00CD6585" w:rsidRDefault="009364E0" w:rsidP="00855219">
            <w:pPr>
              <w:pStyle w:val="BodyText"/>
              <w:ind w:left="0"/>
              <w:rPr>
                <w:rFonts w:ascii="Tw Cen MT" w:eastAsia="MS Mincho" w:hAnsi="Tw Cen MT"/>
                <w:color w:val="000000"/>
                <w:szCs w:val="24"/>
                <w:lang w:eastAsia="ja-JP"/>
              </w:rPr>
            </w:pPr>
            <w:r>
              <w:rPr>
                <w:rFonts w:ascii="Tw Cen MT" w:eastAsia="MS Mincho" w:hAnsi="Tw Cen MT"/>
                <w:color w:val="000000"/>
                <w:szCs w:val="24"/>
                <w:lang w:eastAsia="ja-JP"/>
              </w:rPr>
              <w:t xml:space="preserve">       </w:t>
            </w:r>
            <w:r w:rsidRPr="00CD6585">
              <w:rPr>
                <w:rFonts w:ascii="Tw Cen MT" w:eastAsia="MS Mincho" w:hAnsi="Tw Cen MT"/>
                <w:color w:val="000000"/>
                <w:szCs w:val="24"/>
                <w:lang w:eastAsia="ja-JP"/>
              </w:rPr>
              <w:t>DRS_PowerUser</w:t>
            </w:r>
          </w:p>
        </w:tc>
        <w:tc>
          <w:tcPr>
            <w:tcW w:w="3461" w:type="dxa"/>
            <w:tcBorders>
              <w:top w:val="nil"/>
              <w:left w:val="nil"/>
              <w:bottom w:val="single" w:sz="4" w:space="0" w:color="auto"/>
              <w:right w:val="single" w:sz="4" w:space="0" w:color="auto"/>
            </w:tcBorders>
            <w:shd w:val="clear" w:color="auto" w:fill="auto"/>
            <w:vAlign w:val="bottom"/>
            <w:hideMark/>
          </w:tcPr>
          <w:p w:rsidR="009364E0" w:rsidRPr="00CD6585" w:rsidRDefault="009364E0" w:rsidP="00855219">
            <w:pPr>
              <w:pStyle w:val="BodyText"/>
              <w:rPr>
                <w:rFonts w:ascii="Tw Cen MT" w:eastAsia="MS Mincho" w:hAnsi="Tw Cen MT"/>
                <w:color w:val="000000"/>
                <w:szCs w:val="24"/>
                <w:lang w:eastAsia="ja-JP"/>
              </w:rPr>
            </w:pPr>
            <w:r w:rsidRPr="00CD6585">
              <w:rPr>
                <w:rFonts w:ascii="Tw Cen MT" w:eastAsia="MS Mincho" w:hAnsi="Tw Cen MT"/>
                <w:color w:val="000000"/>
                <w:szCs w:val="24"/>
                <w:lang w:eastAsia="ja-JP"/>
              </w:rPr>
              <w:t>TTMS_DRS_PowerUser</w:t>
            </w:r>
          </w:p>
        </w:tc>
      </w:tr>
      <w:tr w:rsidR="009364E0" w:rsidRPr="009F0D15" w:rsidTr="00855219">
        <w:trPr>
          <w:trHeight w:val="300"/>
        </w:trPr>
        <w:tc>
          <w:tcPr>
            <w:tcW w:w="2931" w:type="dxa"/>
            <w:tcBorders>
              <w:top w:val="nil"/>
              <w:left w:val="single" w:sz="4" w:space="0" w:color="auto"/>
              <w:bottom w:val="single" w:sz="4" w:space="0" w:color="auto"/>
              <w:right w:val="single" w:sz="4" w:space="0" w:color="auto"/>
            </w:tcBorders>
            <w:shd w:val="clear" w:color="auto" w:fill="auto"/>
            <w:vAlign w:val="bottom"/>
            <w:hideMark/>
          </w:tcPr>
          <w:p w:rsidR="009364E0" w:rsidRPr="00CD6585" w:rsidRDefault="009364E0" w:rsidP="00855219">
            <w:pPr>
              <w:pStyle w:val="BodyText"/>
              <w:ind w:left="0"/>
              <w:rPr>
                <w:rFonts w:ascii="Tw Cen MT" w:eastAsia="MS Mincho" w:hAnsi="Tw Cen MT"/>
                <w:color w:val="000000"/>
                <w:szCs w:val="24"/>
                <w:lang w:eastAsia="ja-JP"/>
              </w:rPr>
            </w:pPr>
            <w:r>
              <w:rPr>
                <w:rFonts w:ascii="Tw Cen MT" w:eastAsia="MS Mincho" w:hAnsi="Tw Cen MT"/>
                <w:color w:val="000000"/>
                <w:szCs w:val="24"/>
                <w:lang w:eastAsia="ja-JP"/>
              </w:rPr>
              <w:t xml:space="preserve">       </w:t>
            </w:r>
            <w:r w:rsidRPr="00CD6585">
              <w:rPr>
                <w:rFonts w:ascii="Tw Cen MT" w:eastAsia="MS Mincho" w:hAnsi="Tw Cen MT"/>
                <w:color w:val="000000"/>
                <w:szCs w:val="24"/>
                <w:lang w:eastAsia="ja-JP"/>
              </w:rPr>
              <w:t>DRS_User</w:t>
            </w:r>
          </w:p>
        </w:tc>
        <w:tc>
          <w:tcPr>
            <w:tcW w:w="3461" w:type="dxa"/>
            <w:tcBorders>
              <w:top w:val="nil"/>
              <w:left w:val="nil"/>
              <w:bottom w:val="single" w:sz="4" w:space="0" w:color="auto"/>
              <w:right w:val="single" w:sz="4" w:space="0" w:color="auto"/>
            </w:tcBorders>
            <w:shd w:val="clear" w:color="auto" w:fill="auto"/>
            <w:vAlign w:val="bottom"/>
            <w:hideMark/>
          </w:tcPr>
          <w:p w:rsidR="009364E0" w:rsidRPr="00CD6585" w:rsidRDefault="009364E0" w:rsidP="00855219">
            <w:pPr>
              <w:pStyle w:val="BodyText"/>
              <w:rPr>
                <w:rFonts w:ascii="Tw Cen MT" w:eastAsia="MS Mincho" w:hAnsi="Tw Cen MT"/>
                <w:color w:val="000000"/>
                <w:szCs w:val="24"/>
                <w:lang w:eastAsia="ja-JP"/>
              </w:rPr>
            </w:pPr>
            <w:r w:rsidRPr="00CD6585">
              <w:rPr>
                <w:rFonts w:ascii="Tw Cen MT" w:eastAsia="MS Mincho" w:hAnsi="Tw Cen MT"/>
                <w:color w:val="000000"/>
                <w:szCs w:val="24"/>
                <w:lang w:eastAsia="ja-JP"/>
              </w:rPr>
              <w:t>TTMS_DRS_User</w:t>
            </w:r>
          </w:p>
        </w:tc>
      </w:tr>
      <w:tr w:rsidR="009364E0" w:rsidRPr="009F0D15" w:rsidTr="00855219">
        <w:trPr>
          <w:trHeight w:val="300"/>
        </w:trPr>
        <w:tc>
          <w:tcPr>
            <w:tcW w:w="2931" w:type="dxa"/>
            <w:tcBorders>
              <w:top w:val="nil"/>
              <w:left w:val="single" w:sz="4" w:space="0" w:color="auto"/>
              <w:bottom w:val="single" w:sz="4" w:space="0" w:color="auto"/>
              <w:right w:val="single" w:sz="4" w:space="0" w:color="auto"/>
            </w:tcBorders>
            <w:shd w:val="clear" w:color="auto" w:fill="auto"/>
            <w:vAlign w:val="bottom"/>
            <w:hideMark/>
          </w:tcPr>
          <w:p w:rsidR="009364E0" w:rsidRPr="00CD6585" w:rsidRDefault="009364E0" w:rsidP="00855219">
            <w:pPr>
              <w:pStyle w:val="BodyText"/>
              <w:ind w:left="1440"/>
              <w:rPr>
                <w:rFonts w:ascii="Tw Cen MT" w:eastAsia="MS Mincho" w:hAnsi="Tw Cen MT"/>
                <w:color w:val="000000"/>
                <w:szCs w:val="24"/>
                <w:lang w:eastAsia="ja-JP"/>
              </w:rPr>
            </w:pPr>
            <w:r>
              <w:rPr>
                <w:rFonts w:ascii="Tw Cen MT" w:eastAsia="MS Mincho" w:hAnsi="Tw Cen MT"/>
                <w:color w:val="000000"/>
                <w:szCs w:val="24"/>
                <w:lang w:eastAsia="ja-JP"/>
              </w:rPr>
              <w:t>N/A</w:t>
            </w:r>
          </w:p>
        </w:tc>
        <w:tc>
          <w:tcPr>
            <w:tcW w:w="3461" w:type="dxa"/>
            <w:tcBorders>
              <w:top w:val="nil"/>
              <w:left w:val="nil"/>
              <w:bottom w:val="single" w:sz="4" w:space="0" w:color="auto"/>
              <w:right w:val="single" w:sz="4" w:space="0" w:color="auto"/>
            </w:tcBorders>
            <w:shd w:val="clear" w:color="auto" w:fill="auto"/>
            <w:vAlign w:val="bottom"/>
            <w:hideMark/>
          </w:tcPr>
          <w:p w:rsidR="009364E0" w:rsidRPr="00CD6585" w:rsidRDefault="009364E0" w:rsidP="00855219">
            <w:pPr>
              <w:pStyle w:val="BodyText"/>
              <w:rPr>
                <w:rFonts w:ascii="Tw Cen MT" w:eastAsia="MS Mincho" w:hAnsi="Tw Cen MT"/>
                <w:color w:val="000000"/>
                <w:szCs w:val="24"/>
                <w:lang w:eastAsia="ja-JP"/>
              </w:rPr>
            </w:pPr>
            <w:r w:rsidRPr="00CD6585">
              <w:rPr>
                <w:rFonts w:ascii="Tw Cen MT" w:eastAsia="MS Mincho" w:hAnsi="Tw Cen MT"/>
                <w:color w:val="000000"/>
                <w:szCs w:val="24"/>
                <w:lang w:eastAsia="ja-JP"/>
              </w:rPr>
              <w:t>TTMS_DRS_</w:t>
            </w:r>
            <w:r>
              <w:rPr>
                <w:rFonts w:ascii="Tw Cen MT" w:eastAsia="MS Mincho" w:hAnsi="Tw Cen MT"/>
                <w:color w:val="000000"/>
                <w:szCs w:val="24"/>
                <w:lang w:eastAsia="ja-JP"/>
              </w:rPr>
              <w:t>Enrolled_User</w:t>
            </w:r>
          </w:p>
        </w:tc>
      </w:tr>
    </w:tbl>
    <w:p w:rsidR="009364E0" w:rsidRDefault="009364E0" w:rsidP="009364E0">
      <w:pPr>
        <w:rPr>
          <w:rFonts w:ascii="Times New Roman" w:hAnsi="Times New Roman"/>
          <w:sz w:val="22"/>
          <w:szCs w:val="22"/>
        </w:rPr>
      </w:pPr>
    </w:p>
    <w:p w:rsidR="009364E0" w:rsidRDefault="009364E0" w:rsidP="009364E0">
      <w:pPr>
        <w:rPr>
          <w:rFonts w:ascii="Times New Roman" w:hAnsi="Times New Roman"/>
          <w:sz w:val="22"/>
          <w:szCs w:val="22"/>
        </w:rPr>
      </w:pPr>
    </w:p>
    <w:p w:rsidR="009364E0" w:rsidRPr="00784C82" w:rsidRDefault="009364E0" w:rsidP="009364E0">
      <w:pPr>
        <w:pStyle w:val="Heading3"/>
        <w:rPr>
          <w:i w:val="0"/>
        </w:rPr>
      </w:pPr>
      <w:bookmarkStart w:id="450" w:name="_Toc414362224"/>
      <w:bookmarkStart w:id="451" w:name="_Toc414482100"/>
      <w:bookmarkStart w:id="452" w:name="_Toc414635463"/>
      <w:r w:rsidRPr="00784C82">
        <w:rPr>
          <w:i w:val="0"/>
        </w:rPr>
        <w:t>Application Integration</w:t>
      </w:r>
      <w:bookmarkEnd w:id="450"/>
      <w:bookmarkEnd w:id="451"/>
      <w:bookmarkEnd w:id="452"/>
    </w:p>
    <w:p w:rsidR="009364E0" w:rsidRDefault="009364E0" w:rsidP="009364E0">
      <w:pPr>
        <w:spacing w:after="120"/>
        <w:ind w:left="720"/>
        <w:rPr>
          <w:color w:val="000000"/>
        </w:rPr>
      </w:pPr>
      <w:r w:rsidRPr="00CD6585">
        <w:rPr>
          <w:color w:val="000000"/>
        </w:rPr>
        <w:t>The DRS application will get its identity information at run time via header variables. PeopleSoft ID of the users can be used to get the user identity.</w:t>
      </w:r>
    </w:p>
    <w:p w:rsidR="009364E0" w:rsidRDefault="009364E0" w:rsidP="009364E0">
      <w:pPr>
        <w:pStyle w:val="Heading3"/>
        <w:rPr>
          <w:i w:val="0"/>
        </w:rPr>
      </w:pPr>
      <w:bookmarkStart w:id="453" w:name="_Toc414482101"/>
      <w:bookmarkStart w:id="454" w:name="_Toc414635464"/>
      <w:r>
        <w:rPr>
          <w:i w:val="0"/>
        </w:rPr>
        <w:t>TESS EA Requirements</w:t>
      </w:r>
      <w:bookmarkEnd w:id="453"/>
      <w:bookmarkEnd w:id="454"/>
    </w:p>
    <w:p w:rsidR="009364E0" w:rsidRPr="00784C82" w:rsidRDefault="009364E0" w:rsidP="009364E0">
      <w:pPr>
        <w:spacing w:after="120"/>
        <w:ind w:left="720"/>
        <w:rPr>
          <w:color w:val="000000"/>
        </w:rPr>
      </w:pPr>
      <w:r w:rsidRPr="00784C82">
        <w:rPr>
          <w:color w:val="000000"/>
        </w:rPr>
        <w:t xml:space="preserve">Following are the requirement that needs to be implemented in TTMS DRS UI application using TESS by remediating TBG. </w:t>
      </w:r>
    </w:p>
    <w:p w:rsidR="009364E0" w:rsidRDefault="009364E0" w:rsidP="009364E0">
      <w:pPr>
        <w:pStyle w:val="Heading3"/>
        <w:numPr>
          <w:ilvl w:val="0"/>
          <w:numId w:val="0"/>
        </w:numPr>
        <w:ind w:left="720"/>
        <w:rPr>
          <w:i w:val="0"/>
        </w:rPr>
      </w:pPr>
    </w:p>
    <w:p w:rsidR="009364E0" w:rsidRPr="00A906E1" w:rsidRDefault="009364E0" w:rsidP="007C403F">
      <w:pPr>
        <w:pStyle w:val="ListParagraph"/>
        <w:numPr>
          <w:ilvl w:val="0"/>
          <w:numId w:val="30"/>
        </w:numPr>
        <w:spacing w:after="120"/>
        <w:rPr>
          <w:color w:val="000000"/>
        </w:rPr>
      </w:pPr>
      <w:r w:rsidRPr="00A906E1">
        <w:rPr>
          <w:color w:val="000000"/>
        </w:rPr>
        <w:t>Implement idle session timeout warning.</w:t>
      </w:r>
    </w:p>
    <w:p w:rsidR="009364E0" w:rsidRPr="00A906E1" w:rsidRDefault="009364E0" w:rsidP="007C403F">
      <w:pPr>
        <w:pStyle w:val="ListParagraph"/>
        <w:numPr>
          <w:ilvl w:val="0"/>
          <w:numId w:val="30"/>
        </w:numPr>
        <w:spacing w:after="120"/>
        <w:rPr>
          <w:color w:val="000000"/>
        </w:rPr>
      </w:pPr>
      <w:r w:rsidRPr="00A906E1">
        <w:rPr>
          <w:color w:val="000000"/>
        </w:rPr>
        <w:t>Implement means to link session.</w:t>
      </w:r>
    </w:p>
    <w:p w:rsidR="009364E0" w:rsidRPr="00A906E1" w:rsidRDefault="009364E0" w:rsidP="007C403F">
      <w:pPr>
        <w:pStyle w:val="ListParagraph"/>
        <w:numPr>
          <w:ilvl w:val="0"/>
          <w:numId w:val="30"/>
        </w:numPr>
        <w:spacing w:after="120"/>
        <w:rPr>
          <w:color w:val="000000"/>
        </w:rPr>
      </w:pPr>
      <w:r w:rsidRPr="00A906E1">
        <w:rPr>
          <w:color w:val="000000"/>
        </w:rPr>
        <w:t>Implement logout warning.</w:t>
      </w:r>
    </w:p>
    <w:p w:rsidR="009364E0" w:rsidRPr="00A906E1" w:rsidRDefault="009364E0" w:rsidP="007C403F">
      <w:pPr>
        <w:pStyle w:val="ListParagraph"/>
        <w:numPr>
          <w:ilvl w:val="0"/>
          <w:numId w:val="30"/>
        </w:numPr>
        <w:spacing w:after="120"/>
        <w:rPr>
          <w:color w:val="000000"/>
        </w:rPr>
      </w:pPr>
      <w:r w:rsidRPr="00A906E1">
        <w:rPr>
          <w:color w:val="000000"/>
        </w:rPr>
        <w:lastRenderedPageBreak/>
        <w:t>Retrieve TESS Header attributes.</w:t>
      </w:r>
    </w:p>
    <w:p w:rsidR="009364E0" w:rsidRPr="00784C82" w:rsidRDefault="009364E0" w:rsidP="009364E0">
      <w:pPr>
        <w:pStyle w:val="Heading3"/>
        <w:numPr>
          <w:ilvl w:val="0"/>
          <w:numId w:val="0"/>
        </w:numPr>
        <w:ind w:left="374"/>
        <w:rPr>
          <w:i w:val="0"/>
        </w:rPr>
      </w:pPr>
    </w:p>
    <w:p w:rsidR="009364E0" w:rsidRDefault="009364E0" w:rsidP="009364E0">
      <w:pPr>
        <w:spacing w:after="120"/>
        <w:ind w:left="720"/>
        <w:rPr>
          <w:color w:val="000000"/>
        </w:rPr>
      </w:pPr>
      <w:r>
        <w:rPr>
          <w:color w:val="000000"/>
        </w:rPr>
        <w:t>These requirements will be implemented through Option 2B Plain Java Vanilla Solution approach. For detailed explanation on the requirements, please refer Application Design Document for DRS (it is mentioned in References Section)</w:t>
      </w:r>
    </w:p>
    <w:p w:rsidR="00A21F75" w:rsidRDefault="00A21F75" w:rsidP="00A21F75">
      <w:pPr>
        <w:pStyle w:val="Heading212pt"/>
        <w:rPr>
          <w:rFonts w:ascii="Tw Cen MT" w:hAnsi="Tw Cen MT"/>
        </w:rPr>
      </w:pPr>
      <w:bookmarkStart w:id="455" w:name="_Toc414635465"/>
      <w:r>
        <w:rPr>
          <w:rFonts w:ascii="Tw Cen MT" w:hAnsi="Tw Cen MT"/>
        </w:rPr>
        <w:t xml:space="preserve">Authentication and Authorization </w:t>
      </w:r>
      <w:r w:rsidR="007C403F">
        <w:rPr>
          <w:rFonts w:ascii="Tw Cen MT" w:hAnsi="Tw Cen MT"/>
        </w:rPr>
        <w:t>–</w:t>
      </w:r>
      <w:r>
        <w:rPr>
          <w:rFonts w:ascii="Tw Cen MT" w:hAnsi="Tw Cen MT"/>
        </w:rPr>
        <w:t xml:space="preserve"> HYP</w:t>
      </w:r>
      <w:bookmarkEnd w:id="455"/>
    </w:p>
    <w:p w:rsidR="007C403F" w:rsidRDefault="007C403F" w:rsidP="007C403F">
      <w:pPr>
        <w:spacing w:after="120"/>
        <w:ind w:left="720"/>
        <w:rPr>
          <w:color w:val="000000"/>
        </w:rPr>
      </w:pPr>
      <w:r w:rsidRPr="007C403F">
        <w:rPr>
          <w:color w:val="000000"/>
        </w:rPr>
        <w:t>TESS (OIM, OAM) and Hyperion will support in the integrating and enabling the singlesignon authentication work smoothly. Both are Oracle products and it is integrable</w:t>
      </w:r>
    </w:p>
    <w:p w:rsidR="007C403F" w:rsidRPr="007C403F" w:rsidRDefault="007C403F" w:rsidP="007C403F">
      <w:pPr>
        <w:pStyle w:val="Heading3"/>
        <w:rPr>
          <w:i w:val="0"/>
        </w:rPr>
      </w:pPr>
      <w:bookmarkStart w:id="456" w:name="_Toc414635466"/>
      <w:r w:rsidRPr="007C403F">
        <w:rPr>
          <w:i w:val="0"/>
        </w:rPr>
        <w:t>Implement Idle session timeout warning.</w:t>
      </w:r>
      <w:bookmarkEnd w:id="456"/>
      <w:r w:rsidRPr="007C403F">
        <w:rPr>
          <w:i w:val="0"/>
        </w:rPr>
        <w:t xml:space="preserve">  </w:t>
      </w:r>
    </w:p>
    <w:p w:rsidR="007C403F" w:rsidRDefault="007C403F" w:rsidP="007C403F">
      <w:pPr>
        <w:spacing w:before="60" w:after="60"/>
        <w:ind w:left="720"/>
        <w:rPr>
          <w:color w:val="1F497D"/>
        </w:rPr>
      </w:pPr>
      <w:r>
        <w:rPr>
          <w:color w:val="1F497D"/>
        </w:rPr>
        <w:t>Hyperion COTS Application will handle the idle timeout warning by setting a property.</w:t>
      </w:r>
    </w:p>
    <w:p w:rsidR="007C403F" w:rsidRPr="007C403F" w:rsidRDefault="007C403F" w:rsidP="007C403F">
      <w:pPr>
        <w:pStyle w:val="Heading3"/>
        <w:rPr>
          <w:i w:val="0"/>
        </w:rPr>
      </w:pPr>
      <w:bookmarkStart w:id="457" w:name="_Toc414635467"/>
      <w:r w:rsidRPr="007C403F">
        <w:rPr>
          <w:i w:val="0"/>
        </w:rPr>
        <w:t>Implement means to link session.</w:t>
      </w:r>
      <w:bookmarkEnd w:id="457"/>
      <w:r w:rsidRPr="007C403F">
        <w:rPr>
          <w:i w:val="0"/>
        </w:rPr>
        <w:t xml:space="preserve"> </w:t>
      </w:r>
    </w:p>
    <w:p w:rsidR="007C403F" w:rsidRDefault="007C403F" w:rsidP="007C403F">
      <w:pPr>
        <w:spacing w:before="60" w:after="60"/>
        <w:ind w:left="720"/>
        <w:rPr>
          <w:color w:val="1F497D"/>
        </w:rPr>
      </w:pPr>
      <w:r>
        <w:rPr>
          <w:color w:val="1F497D"/>
        </w:rPr>
        <w:t>Hyperion COTS Application will handle SSO when TESS pass the HexGuid in the Header Variable during loging</w:t>
      </w:r>
    </w:p>
    <w:p w:rsidR="007C403F" w:rsidRDefault="007C403F" w:rsidP="007C403F">
      <w:pPr>
        <w:spacing w:before="60" w:after="60"/>
        <w:ind w:left="720"/>
        <w:rPr>
          <w:color w:val="1F497D"/>
        </w:rPr>
      </w:pPr>
      <w:r>
        <w:rPr>
          <w:color w:val="1F497D"/>
        </w:rPr>
        <w:t>The Hyperion SSO property is on right now in production.</w:t>
      </w:r>
    </w:p>
    <w:p w:rsidR="007C403F" w:rsidRPr="007C403F" w:rsidRDefault="007C403F" w:rsidP="007C403F">
      <w:pPr>
        <w:pStyle w:val="Heading3"/>
        <w:rPr>
          <w:i w:val="0"/>
        </w:rPr>
      </w:pPr>
      <w:bookmarkStart w:id="458" w:name="_Toc414635468"/>
      <w:r w:rsidRPr="007C403F">
        <w:rPr>
          <w:i w:val="0"/>
        </w:rPr>
        <w:t>Implement logout warning. –</w:t>
      </w:r>
      <w:bookmarkEnd w:id="458"/>
      <w:r w:rsidRPr="007C403F">
        <w:rPr>
          <w:i w:val="0"/>
        </w:rPr>
        <w:t xml:space="preserve"> </w:t>
      </w:r>
    </w:p>
    <w:p w:rsidR="007C403F" w:rsidRDefault="007C403F" w:rsidP="007C403F">
      <w:pPr>
        <w:spacing w:before="60" w:after="60"/>
        <w:ind w:left="720"/>
        <w:rPr>
          <w:color w:val="1F497D"/>
        </w:rPr>
      </w:pPr>
      <w:r>
        <w:rPr>
          <w:color w:val="1F497D"/>
        </w:rPr>
        <w:t>Logout link by default is not available when SSO property turned on.</w:t>
      </w:r>
    </w:p>
    <w:p w:rsidR="007C403F" w:rsidRPr="007C403F" w:rsidRDefault="007C403F" w:rsidP="007C403F">
      <w:pPr>
        <w:pStyle w:val="Heading3"/>
        <w:rPr>
          <w:i w:val="0"/>
        </w:rPr>
      </w:pPr>
      <w:bookmarkStart w:id="459" w:name="_Toc414635469"/>
      <w:r w:rsidRPr="007C403F">
        <w:rPr>
          <w:i w:val="0"/>
        </w:rPr>
        <w:t>Retrieve TESS Header attributes. –</w:t>
      </w:r>
      <w:bookmarkEnd w:id="459"/>
      <w:r w:rsidRPr="007C403F">
        <w:rPr>
          <w:i w:val="0"/>
        </w:rPr>
        <w:t xml:space="preserve"> </w:t>
      </w:r>
    </w:p>
    <w:p w:rsidR="007C403F" w:rsidRDefault="007C403F" w:rsidP="007C403F">
      <w:pPr>
        <w:spacing w:before="60" w:after="60"/>
        <w:ind w:left="720"/>
        <w:rPr>
          <w:color w:val="1F497D"/>
        </w:rPr>
      </w:pPr>
      <w:r>
        <w:rPr>
          <w:color w:val="1F497D"/>
        </w:rPr>
        <w:t>Hyperion COTS Application property setting will handle receiving the Header attributes, HexGuid.</w:t>
      </w:r>
    </w:p>
    <w:p w:rsidR="009364E0" w:rsidRDefault="009364E0" w:rsidP="009364E0">
      <w:pPr>
        <w:pStyle w:val="Heading114pt"/>
        <w:numPr>
          <w:ilvl w:val="0"/>
          <w:numId w:val="0"/>
        </w:numPr>
        <w:rPr>
          <w:rFonts w:ascii="Tw Cen MT" w:hAnsi="Tw Cen MT"/>
        </w:rPr>
      </w:pPr>
    </w:p>
    <w:p w:rsidR="00F3321F" w:rsidRPr="00BD7CBD" w:rsidRDefault="00F3321F" w:rsidP="00F3321F">
      <w:pPr>
        <w:pStyle w:val="Heading114pt"/>
        <w:rPr>
          <w:rFonts w:ascii="Tw Cen MT" w:hAnsi="Tw Cen MT"/>
        </w:rPr>
      </w:pPr>
      <w:bookmarkStart w:id="460" w:name="_Toc414635470"/>
      <w:r w:rsidRPr="00BD7CBD">
        <w:rPr>
          <w:rFonts w:ascii="Tw Cen MT" w:hAnsi="Tw Cen MT"/>
        </w:rPr>
        <w:t>Transactions</w:t>
      </w:r>
      <w:bookmarkEnd w:id="434"/>
      <w:bookmarkEnd w:id="460"/>
    </w:p>
    <w:p w:rsidR="00F3321F" w:rsidRPr="00BD7CBD" w:rsidRDefault="00F3321F" w:rsidP="00F3321F">
      <w:pPr>
        <w:spacing w:after="120"/>
        <w:ind w:left="720"/>
        <w:rPr>
          <w:color w:val="000000"/>
        </w:rPr>
      </w:pPr>
      <w:r w:rsidRPr="00BD7CBD">
        <w:rPr>
          <w:color w:val="000000"/>
        </w:rPr>
        <w:t>Transaction coordination between WAS z/OS, WMQ z/OS, DB2 z/OS and the legacy applications is handled by the mainframe subsystems. No special or additional software is needed to support this.</w:t>
      </w:r>
    </w:p>
    <w:p w:rsidR="00F3321F" w:rsidRPr="00BD7CBD" w:rsidRDefault="00F3321F" w:rsidP="00F3321F">
      <w:pPr>
        <w:spacing w:after="120"/>
        <w:ind w:left="720"/>
        <w:rPr>
          <w:color w:val="000000"/>
        </w:rPr>
      </w:pPr>
      <w:r w:rsidRPr="00BD7CBD">
        <w:rPr>
          <w:color w:val="000000"/>
        </w:rPr>
        <w:t>All of the transactions between z/OS and OTM will be driven between the WAS z/OS JAVA TTMS layer and the OTM Servers. Both WAS z/OS and OTM persist the data in recoverable queues. The messages will be committed or rolled back based on the successful exchange of data. The sending side in either direction will wait until there is a confirmation from the HTTP Post before committing the recoverable resource that feeds the exchange of data.  No application processing will occur. The receiving application will simply commit the data to a local storage medium.</w:t>
      </w:r>
    </w:p>
    <w:p w:rsidR="00F3321F" w:rsidRDefault="00F3321F" w:rsidP="00F3321F">
      <w:pPr>
        <w:spacing w:after="120"/>
        <w:ind w:left="720"/>
        <w:rPr>
          <w:color w:val="000000"/>
        </w:rPr>
      </w:pPr>
      <w:r w:rsidRPr="00BD7CBD">
        <w:rPr>
          <w:color w:val="000000"/>
        </w:rPr>
        <w:t>All of the SQL transactions between WAS z/OS and the Oracle DB are stateless read only queries and will require no transaction management. The JAVA JDBC Drivers implemented in the framework do support two phase commits to all of the environments referenced by the framework.</w:t>
      </w:r>
    </w:p>
    <w:p w:rsidR="00A52001" w:rsidRPr="00BD7CBD" w:rsidRDefault="00A52001" w:rsidP="00F3321F">
      <w:pPr>
        <w:spacing w:after="120"/>
        <w:ind w:left="720"/>
        <w:rPr>
          <w:color w:val="000000"/>
        </w:rPr>
      </w:pPr>
      <w:r>
        <w:rPr>
          <w:color w:val="000000"/>
        </w:rPr>
        <w:t>See the TTMS Framework documentation for more details.</w:t>
      </w:r>
    </w:p>
    <w:p w:rsidR="00F3321F" w:rsidRPr="00BD7CBD" w:rsidRDefault="00F3321F" w:rsidP="00F3321F">
      <w:pPr>
        <w:spacing w:after="120"/>
        <w:ind w:left="720"/>
        <w:rPr>
          <w:color w:val="000000"/>
        </w:rPr>
      </w:pPr>
    </w:p>
    <w:p w:rsidR="00DB7728" w:rsidRDefault="00DB7728" w:rsidP="00F3321F">
      <w:pPr>
        <w:spacing w:after="120"/>
        <w:ind w:left="720"/>
        <w:rPr>
          <w:ins w:id="461" w:author="Karthi Mani" w:date="2012-09-19T15:48:00Z"/>
        </w:rPr>
      </w:pPr>
    </w:p>
    <w:p w:rsidR="00DB7728" w:rsidRDefault="00DB7728" w:rsidP="00F3321F">
      <w:pPr>
        <w:spacing w:after="120"/>
        <w:ind w:left="720"/>
        <w:rPr>
          <w:ins w:id="462" w:author="Karthi Mani" w:date="2012-09-19T15:48:00Z"/>
        </w:rPr>
      </w:pPr>
    </w:p>
    <w:p w:rsidR="00F3321F" w:rsidRPr="00BD7CBD" w:rsidRDefault="00F96D49" w:rsidP="00F3321F">
      <w:pPr>
        <w:spacing w:after="120"/>
        <w:ind w:left="720"/>
        <w:rPr>
          <w:color w:val="000000"/>
        </w:rPr>
      </w:pPr>
      <w:ins w:id="463" w:author="Karthi Mani" w:date="2012-09-19T15:48:00Z">
        <w:r>
          <w:object w:dxaOrig="14917" w:dyaOrig="12968">
            <v:shape id="_x0000_i1031" type="#_x0000_t75" style="width:574.3pt;height:499.25pt" o:ole="">
              <v:imagedata r:id="rId64" o:title=""/>
            </v:shape>
            <o:OLEObject Type="Embed" ProgID="Visio.Drawing.11" ShapeID="_x0000_i1031" DrawAspect="Content" ObjectID="_1489983721" r:id="rId65"/>
          </w:object>
        </w:r>
      </w:ins>
      <w:del w:id="464" w:author="Karthi Mani" w:date="2012-09-19T15:47:00Z">
        <w:r w:rsidR="00F3321F" w:rsidRPr="00BD7CBD" w:rsidDel="00DB7728">
          <w:rPr>
            <w:color w:val="000000"/>
          </w:rPr>
          <w:br w:type="page"/>
        </w:r>
      </w:del>
    </w:p>
    <w:p w:rsidR="00F3321F" w:rsidRPr="00BD7CBD" w:rsidRDefault="00F3321F" w:rsidP="00F3321F">
      <w:pPr>
        <w:pStyle w:val="Heading114pt"/>
        <w:rPr>
          <w:rFonts w:ascii="Tw Cen MT" w:hAnsi="Tw Cen MT"/>
        </w:rPr>
      </w:pPr>
      <w:bookmarkStart w:id="465" w:name="_Toc176747382"/>
      <w:bookmarkStart w:id="466" w:name="_Toc414635471"/>
      <w:r w:rsidRPr="00BD7CBD">
        <w:rPr>
          <w:rFonts w:ascii="Tw Cen MT" w:hAnsi="Tw Cen MT"/>
        </w:rPr>
        <w:lastRenderedPageBreak/>
        <w:t>Logging</w:t>
      </w:r>
      <w:bookmarkEnd w:id="465"/>
      <w:bookmarkEnd w:id="466"/>
    </w:p>
    <w:p w:rsidR="00F3321F" w:rsidRPr="00BD7CBD" w:rsidRDefault="002F0AFB" w:rsidP="00F3321F">
      <w:pPr>
        <w:spacing w:after="120"/>
        <w:ind w:left="720"/>
        <w:rPr>
          <w:color w:val="000000"/>
          <w:szCs w:val="20"/>
        </w:rPr>
      </w:pPr>
      <w:r>
        <w:rPr>
          <w:color w:val="000000"/>
        </w:rPr>
        <w:t>Current service and message solutions provide limited logging of messages processed.  It has become evident during the Marine Production support that additional message logging, activity monitoring and exception alerting are required to adequately troubleshoot integration and data integrity issues.  To this end we are working with ICE to determine if this is a common need or and application unique need.</w:t>
      </w:r>
    </w:p>
    <w:p w:rsidR="00F3321F" w:rsidRPr="00BD7CBD" w:rsidRDefault="00F3321F" w:rsidP="00F3321F">
      <w:pPr>
        <w:spacing w:after="120"/>
        <w:ind w:left="720"/>
        <w:rPr>
          <w:color w:val="000000"/>
          <w:szCs w:val="20"/>
        </w:rPr>
      </w:pPr>
      <w:r w:rsidRPr="00BD7CBD">
        <w:rPr>
          <w:color w:val="000000"/>
          <w:szCs w:val="20"/>
        </w:rPr>
        <w:t>The TBG framework will also provide logging as required by the enterprise. There are no special requirements in this project for TBG logging.</w:t>
      </w:r>
    </w:p>
    <w:p w:rsidR="00F3321F" w:rsidRPr="00BD7CBD" w:rsidRDefault="00F3321F" w:rsidP="00F3321F">
      <w:pPr>
        <w:spacing w:after="120"/>
        <w:ind w:left="720"/>
        <w:rPr>
          <w:color w:val="000000"/>
          <w:szCs w:val="20"/>
        </w:rPr>
      </w:pPr>
      <w:r w:rsidRPr="00BD7CBD">
        <w:rPr>
          <w:color w:val="000000"/>
          <w:szCs w:val="20"/>
        </w:rPr>
        <w:t>OTM provides its own logging. This is configured and managed by the OTM administrators.</w:t>
      </w:r>
    </w:p>
    <w:p w:rsidR="00F3321F" w:rsidRPr="00BD7CBD" w:rsidRDefault="00F3321F" w:rsidP="00F3321F">
      <w:pPr>
        <w:spacing w:after="120"/>
        <w:ind w:left="720"/>
        <w:rPr>
          <w:color w:val="000000"/>
          <w:szCs w:val="20"/>
        </w:rPr>
      </w:pPr>
    </w:p>
    <w:p w:rsidR="00F3321F" w:rsidRPr="00BD7CBD" w:rsidRDefault="00F3321F" w:rsidP="00F3321F">
      <w:pPr>
        <w:spacing w:after="120"/>
        <w:ind w:left="720"/>
        <w:rPr>
          <w:b/>
          <w:szCs w:val="20"/>
        </w:rPr>
      </w:pPr>
      <w:r w:rsidRPr="00BD7CBD">
        <w:rPr>
          <w:b/>
          <w:szCs w:val="20"/>
        </w:rPr>
        <w:t>OTM Logging</w:t>
      </w:r>
    </w:p>
    <w:p w:rsidR="00F3321F" w:rsidRPr="00BD7CBD" w:rsidRDefault="00F3321F" w:rsidP="00F3321F">
      <w:pPr>
        <w:pStyle w:val="bullet"/>
        <w:ind w:left="720"/>
        <w:rPr>
          <w:rFonts w:ascii="Tw Cen MT" w:hAnsi="Tw Cen MT"/>
          <w:sz w:val="20"/>
          <w:szCs w:val="20"/>
        </w:rPr>
      </w:pPr>
      <w:r w:rsidRPr="00BD7CBD">
        <w:rPr>
          <w:rFonts w:ascii="Tw Cen MT" w:hAnsi="Tw Cen MT"/>
          <w:sz w:val="20"/>
          <w:szCs w:val="20"/>
        </w:rPr>
        <w:t>Log files record the time and severity of errors, warnings, and other system events. Log files are useful for monitoring, troubleshooting, and performance analysis.</w:t>
      </w:r>
    </w:p>
    <w:p w:rsidR="00F3321F" w:rsidRPr="00BD7CBD" w:rsidRDefault="00F3321F" w:rsidP="00F3321F">
      <w:pPr>
        <w:pStyle w:val="bullet"/>
        <w:ind w:left="720"/>
        <w:rPr>
          <w:rFonts w:ascii="Tw Cen MT" w:hAnsi="Tw Cen MT"/>
          <w:sz w:val="20"/>
          <w:szCs w:val="20"/>
        </w:rPr>
      </w:pPr>
      <w:r w:rsidRPr="00BD7CBD">
        <w:rPr>
          <w:rFonts w:ascii="Tw Cen MT" w:hAnsi="Tw Cen MT"/>
          <w:sz w:val="20"/>
          <w:szCs w:val="20"/>
        </w:rPr>
        <w:t xml:space="preserve">The following public data log files exist: </w:t>
      </w:r>
    </w:p>
    <w:p w:rsidR="00F3321F" w:rsidRPr="00BD7CBD" w:rsidRDefault="00F3321F" w:rsidP="007C403F">
      <w:pPr>
        <w:pStyle w:val="bullet"/>
        <w:numPr>
          <w:ilvl w:val="0"/>
          <w:numId w:val="18"/>
        </w:numPr>
        <w:tabs>
          <w:tab w:val="clear" w:pos="720"/>
          <w:tab w:val="num" w:pos="1440"/>
        </w:tabs>
        <w:ind w:left="1440"/>
        <w:rPr>
          <w:rFonts w:ascii="Tw Cen MT" w:hAnsi="Tw Cen MT"/>
          <w:sz w:val="20"/>
          <w:szCs w:val="20"/>
        </w:rPr>
      </w:pPr>
      <w:r w:rsidRPr="00BD7CBD">
        <w:rPr>
          <w:rFonts w:ascii="Tw Cen MT" w:hAnsi="Tw Cen MT"/>
          <w:sz w:val="20"/>
          <w:szCs w:val="20"/>
        </w:rPr>
        <w:t xml:space="preserve">the </w:t>
      </w:r>
      <w:r w:rsidRPr="00BD7CBD">
        <w:rPr>
          <w:rFonts w:ascii="Tw Cen MT" w:hAnsi="Tw Cen MT"/>
          <w:b/>
          <w:bCs/>
          <w:sz w:val="20"/>
          <w:szCs w:val="20"/>
        </w:rPr>
        <w:t>System</w:t>
      </w:r>
      <w:r w:rsidRPr="00BD7CBD">
        <w:rPr>
          <w:rFonts w:ascii="Tw Cen MT" w:hAnsi="Tw Cen MT"/>
          <w:sz w:val="20"/>
          <w:szCs w:val="20"/>
        </w:rPr>
        <w:t xml:space="preserve"> log file, which by default, monitors system events of all severities (that is, debug and error messages, performance summaries and details, and warnings)</w:t>
      </w:r>
    </w:p>
    <w:p w:rsidR="00F3321F" w:rsidRPr="00BD7CBD" w:rsidRDefault="00F3321F" w:rsidP="007C403F">
      <w:pPr>
        <w:pStyle w:val="bullet"/>
        <w:numPr>
          <w:ilvl w:val="0"/>
          <w:numId w:val="18"/>
        </w:numPr>
        <w:tabs>
          <w:tab w:val="clear" w:pos="720"/>
          <w:tab w:val="num" w:pos="1440"/>
        </w:tabs>
        <w:ind w:left="1440"/>
        <w:rPr>
          <w:rFonts w:ascii="Tw Cen MT" w:hAnsi="Tw Cen MT"/>
          <w:sz w:val="20"/>
          <w:szCs w:val="20"/>
        </w:rPr>
      </w:pPr>
      <w:r w:rsidRPr="00BD7CBD">
        <w:rPr>
          <w:rFonts w:ascii="Tw Cen MT" w:hAnsi="Tw Cen MT"/>
          <w:sz w:val="20"/>
          <w:szCs w:val="20"/>
        </w:rPr>
        <w:t xml:space="preserve">the </w:t>
      </w:r>
      <w:r w:rsidRPr="00BD7CBD">
        <w:rPr>
          <w:rFonts w:ascii="Tw Cen MT" w:hAnsi="Tw Cen MT"/>
          <w:b/>
          <w:bCs/>
          <w:sz w:val="20"/>
          <w:szCs w:val="20"/>
        </w:rPr>
        <w:t>Exception</w:t>
      </w:r>
      <w:r w:rsidRPr="00BD7CBD">
        <w:rPr>
          <w:rFonts w:ascii="Tw Cen MT" w:hAnsi="Tw Cen MT"/>
          <w:sz w:val="20"/>
          <w:szCs w:val="20"/>
        </w:rPr>
        <w:t xml:space="preserve"> log file specifically captures any problem that halts execution of an action or workflow. Includes a trace of the error for technical support purposes.</w:t>
      </w:r>
    </w:p>
    <w:p w:rsidR="00F3321F" w:rsidRPr="00BD7CBD" w:rsidRDefault="00F3321F" w:rsidP="00F3321F">
      <w:pPr>
        <w:pStyle w:val="bullet"/>
        <w:ind w:left="720"/>
        <w:rPr>
          <w:rFonts w:ascii="Tw Cen MT" w:hAnsi="Tw Cen MT"/>
          <w:sz w:val="20"/>
          <w:szCs w:val="20"/>
        </w:rPr>
      </w:pPr>
      <w:r w:rsidRPr="00BD7CBD">
        <w:rPr>
          <w:rFonts w:ascii="Tw Cen MT" w:hAnsi="Tw Cen MT"/>
          <w:sz w:val="20"/>
          <w:szCs w:val="20"/>
        </w:rPr>
        <w:t>You can also create new custom log files to suit the needs of your system. For example, you can create log files that record events related to specific users.</w:t>
      </w:r>
    </w:p>
    <w:p w:rsidR="00F3321F" w:rsidRPr="00BD7CBD" w:rsidRDefault="00F3321F" w:rsidP="00F3321F">
      <w:pPr>
        <w:pStyle w:val="bullet"/>
        <w:ind w:left="720"/>
        <w:rPr>
          <w:rFonts w:ascii="Tw Cen MT" w:hAnsi="Tw Cen MT"/>
          <w:sz w:val="20"/>
          <w:szCs w:val="20"/>
        </w:rPr>
      </w:pPr>
      <w:r w:rsidRPr="00BD7CBD">
        <w:rPr>
          <w:rFonts w:ascii="Tw Cen MT" w:hAnsi="Tw Cen MT"/>
          <w:sz w:val="20"/>
          <w:szCs w:val="20"/>
        </w:rPr>
        <w:t xml:space="preserve">When viewing log files, the log viewer can navigate between backup files. Whenever you are viewing a particular backup file (either via a Search All Backups or an explicit backup view), clicking the </w:t>
      </w:r>
      <w:r w:rsidRPr="00BD7CBD">
        <w:rPr>
          <w:rStyle w:val="bold"/>
          <w:rFonts w:ascii="Tw Cen MT" w:hAnsi="Tw Cen MT"/>
          <w:b/>
          <w:bCs/>
          <w:sz w:val="20"/>
          <w:szCs w:val="20"/>
        </w:rPr>
        <w:t>Next</w:t>
      </w:r>
      <w:r w:rsidRPr="00BD7CBD">
        <w:rPr>
          <w:rFonts w:ascii="Tw Cen MT" w:hAnsi="Tw Cen MT"/>
          <w:sz w:val="20"/>
          <w:szCs w:val="20"/>
        </w:rPr>
        <w:t xml:space="preserve"> link at the end of the file automatically moves to the next backup file.</w:t>
      </w:r>
    </w:p>
    <w:p w:rsidR="00F3321F" w:rsidRPr="00BD7CBD" w:rsidRDefault="00F3321F" w:rsidP="00F3321F">
      <w:pPr>
        <w:pStyle w:val="Heading114pt"/>
        <w:numPr>
          <w:ilvl w:val="0"/>
          <w:numId w:val="0"/>
        </w:numPr>
        <w:rPr>
          <w:rFonts w:ascii="Tw Cen MT" w:hAnsi="Tw Cen MT"/>
        </w:rPr>
      </w:pPr>
    </w:p>
    <w:p w:rsidR="00F3321F" w:rsidRPr="00BD7CBD" w:rsidRDefault="00F3321F" w:rsidP="00F3321F">
      <w:pPr>
        <w:pStyle w:val="Heading114pt"/>
        <w:rPr>
          <w:rFonts w:ascii="Tw Cen MT" w:hAnsi="Tw Cen MT"/>
        </w:rPr>
      </w:pPr>
      <w:bookmarkStart w:id="467" w:name="_Toc176747383"/>
      <w:bookmarkStart w:id="468" w:name="_Toc414635472"/>
      <w:r w:rsidRPr="00BD7CBD">
        <w:rPr>
          <w:rFonts w:ascii="Tw Cen MT" w:hAnsi="Tw Cen MT"/>
        </w:rPr>
        <w:t>Auditing</w:t>
      </w:r>
      <w:bookmarkEnd w:id="467"/>
      <w:bookmarkEnd w:id="468"/>
    </w:p>
    <w:p w:rsidR="00F3321F" w:rsidRPr="00BD7CBD" w:rsidRDefault="00F3321F" w:rsidP="00F3321F">
      <w:pPr>
        <w:spacing w:after="120"/>
        <w:ind w:left="720"/>
        <w:rPr>
          <w:color w:val="000000"/>
        </w:rPr>
      </w:pPr>
      <w:r w:rsidRPr="00BD7CBD">
        <w:br/>
      </w:r>
      <w:r w:rsidRPr="00BD7CBD">
        <w:rPr>
          <w:color w:val="000000"/>
        </w:rPr>
        <w:t>Each of the mainframe platforms involved with this project has its own mechanism for auditing. There is no plan to deviate from the current auditing mechanism.</w:t>
      </w:r>
    </w:p>
    <w:p w:rsidR="00F3321F" w:rsidRPr="00BD7CBD" w:rsidRDefault="00F3321F" w:rsidP="00F3321F">
      <w:pPr>
        <w:spacing w:after="120"/>
        <w:ind w:left="720"/>
        <w:rPr>
          <w:color w:val="000000"/>
        </w:rPr>
      </w:pPr>
      <w:r w:rsidRPr="00BD7CBD">
        <w:rPr>
          <w:color w:val="000000"/>
        </w:rPr>
        <w:t>The TBG framework will also provide user access auditing as required by the enterprise. There are no special requirements in this project for TBG auditing.</w:t>
      </w:r>
    </w:p>
    <w:p w:rsidR="00F3321F" w:rsidRPr="00BD7CBD" w:rsidRDefault="00F3321F" w:rsidP="00F3321F">
      <w:pPr>
        <w:spacing w:after="120"/>
        <w:ind w:left="720"/>
        <w:rPr>
          <w:color w:val="000000"/>
        </w:rPr>
      </w:pPr>
      <w:r w:rsidRPr="00BD7CBD">
        <w:rPr>
          <w:color w:val="000000"/>
        </w:rPr>
        <w:t>OTM provides its own system auditing. This is configured and managed by the OTM administrators.</w:t>
      </w:r>
    </w:p>
    <w:p w:rsidR="00F3321F" w:rsidRPr="00BD7CBD" w:rsidRDefault="00F3321F" w:rsidP="00F3321F">
      <w:pPr>
        <w:pStyle w:val="CharChar1CharCharCharCharCharCharCharCharCharCharCharCharCharCharCharChar"/>
        <w:ind w:left="720"/>
        <w:rPr>
          <w:rFonts w:ascii="Tw Cen MT" w:hAnsi="Tw Cen MT"/>
          <w:b/>
        </w:rPr>
      </w:pPr>
      <w:r w:rsidRPr="00BD7CBD">
        <w:rPr>
          <w:rFonts w:ascii="Tw Cen MT" w:hAnsi="Tw Cen MT"/>
          <w:b/>
        </w:rPr>
        <w:t>OTM Auditing</w:t>
      </w:r>
    </w:p>
    <w:p w:rsidR="00F3321F" w:rsidRPr="00BD7CBD" w:rsidRDefault="00F3321F" w:rsidP="00F3321F">
      <w:pPr>
        <w:pStyle w:val="NormalWeb"/>
        <w:ind w:left="720"/>
        <w:rPr>
          <w:rFonts w:ascii="Tw Cen MT" w:hAnsi="Tw Cen MT"/>
          <w:sz w:val="20"/>
          <w:szCs w:val="20"/>
        </w:rPr>
      </w:pPr>
      <w:r w:rsidRPr="00BD7CBD">
        <w:rPr>
          <w:rFonts w:ascii="Tw Cen MT" w:hAnsi="Tw Cen MT"/>
          <w:sz w:val="20"/>
          <w:szCs w:val="20"/>
        </w:rPr>
        <w:t xml:space="preserve">As you use OTM to create and modify records, you may want to audit the database to determine whether specific records have changed. Most OTM managers provide a View Audit Trail action/SmartLink on the Results page to view records that have changed based on OTM events. For example, in </w:t>
      </w:r>
      <w:r w:rsidRPr="00BD7CBD">
        <w:rPr>
          <w:rFonts w:ascii="Tw Cen MT" w:hAnsi="Tw Cen MT"/>
          <w:sz w:val="20"/>
          <w:szCs w:val="20"/>
        </w:rPr>
        <w:lastRenderedPageBreak/>
        <w:t>Order Manager you can audit order changes based on whether orders are created or if specific data (e.g., dates, quantities, locations, status) for existing orders have been modified.</w:t>
      </w:r>
    </w:p>
    <w:p w:rsidR="00F3321F" w:rsidRPr="00BD7CBD" w:rsidRDefault="00F3321F" w:rsidP="00F3321F">
      <w:pPr>
        <w:pStyle w:val="NormalWeb"/>
        <w:ind w:left="720"/>
        <w:rPr>
          <w:rFonts w:ascii="Tw Cen MT" w:hAnsi="Tw Cen MT"/>
          <w:sz w:val="20"/>
          <w:szCs w:val="20"/>
        </w:rPr>
      </w:pPr>
      <w:r w:rsidRPr="00BD7CBD">
        <w:rPr>
          <w:rFonts w:ascii="Tw Cen MT" w:hAnsi="Tw Cen MT"/>
          <w:sz w:val="20"/>
          <w:szCs w:val="20"/>
        </w:rPr>
        <w:t>The Audit Trail Manager lets you perform the following tasks:</w:t>
      </w:r>
    </w:p>
    <w:p w:rsidR="00F3321F" w:rsidRPr="00BD7CBD" w:rsidRDefault="00F3321F" w:rsidP="007C403F">
      <w:pPr>
        <w:pStyle w:val="bullet"/>
        <w:numPr>
          <w:ilvl w:val="0"/>
          <w:numId w:val="19"/>
        </w:numPr>
        <w:tabs>
          <w:tab w:val="clear" w:pos="720"/>
          <w:tab w:val="num" w:pos="1440"/>
        </w:tabs>
        <w:ind w:left="1440"/>
        <w:rPr>
          <w:rFonts w:ascii="Tw Cen MT" w:hAnsi="Tw Cen MT"/>
          <w:sz w:val="20"/>
          <w:szCs w:val="20"/>
        </w:rPr>
      </w:pPr>
      <w:r w:rsidRPr="00BD7CBD">
        <w:rPr>
          <w:rFonts w:ascii="Tw Cen MT" w:hAnsi="Tw Cen MT"/>
          <w:sz w:val="20"/>
          <w:szCs w:val="20"/>
        </w:rPr>
        <w:t>Run a business object audit based on all events or a specific business object event.</w:t>
      </w:r>
    </w:p>
    <w:p w:rsidR="00F3321F" w:rsidRPr="00BD7CBD" w:rsidRDefault="00F3321F" w:rsidP="007C403F">
      <w:pPr>
        <w:pStyle w:val="bullet"/>
        <w:numPr>
          <w:ilvl w:val="0"/>
          <w:numId w:val="19"/>
        </w:numPr>
        <w:tabs>
          <w:tab w:val="clear" w:pos="720"/>
          <w:tab w:val="num" w:pos="1440"/>
        </w:tabs>
        <w:ind w:left="1440"/>
        <w:rPr>
          <w:rFonts w:ascii="Tw Cen MT" w:hAnsi="Tw Cen MT"/>
          <w:sz w:val="20"/>
          <w:szCs w:val="20"/>
        </w:rPr>
      </w:pPr>
      <w:r w:rsidRPr="00BD7CBD">
        <w:rPr>
          <w:rFonts w:ascii="Tw Cen MT" w:hAnsi="Tw Cen MT"/>
          <w:sz w:val="20"/>
          <w:szCs w:val="20"/>
        </w:rPr>
        <w:t>View Data Changes including before and after value changes</w:t>
      </w:r>
    </w:p>
    <w:p w:rsidR="00F3321F" w:rsidRPr="00BD7CBD" w:rsidRDefault="00F3321F" w:rsidP="007C403F">
      <w:pPr>
        <w:pStyle w:val="bullet"/>
        <w:numPr>
          <w:ilvl w:val="0"/>
          <w:numId w:val="19"/>
        </w:numPr>
        <w:tabs>
          <w:tab w:val="clear" w:pos="720"/>
          <w:tab w:val="num" w:pos="1440"/>
        </w:tabs>
        <w:ind w:left="1440"/>
        <w:rPr>
          <w:rFonts w:ascii="Tw Cen MT" w:hAnsi="Tw Cen MT"/>
          <w:sz w:val="20"/>
          <w:szCs w:val="20"/>
        </w:rPr>
      </w:pPr>
      <w:r w:rsidRPr="00BD7CBD">
        <w:rPr>
          <w:rFonts w:ascii="Tw Cen MT" w:hAnsi="Tw Cen MT"/>
          <w:sz w:val="20"/>
          <w:szCs w:val="20"/>
        </w:rPr>
        <w:t>Control which business objects can be audited.</w:t>
      </w:r>
    </w:p>
    <w:p w:rsidR="00F3321F" w:rsidRPr="00BD7CBD" w:rsidRDefault="00F3321F" w:rsidP="00F3321F">
      <w:pPr>
        <w:pStyle w:val="NormalWeb"/>
        <w:ind w:left="720"/>
        <w:rPr>
          <w:rFonts w:ascii="Tw Cen MT" w:hAnsi="Tw Cen MT"/>
          <w:sz w:val="20"/>
          <w:szCs w:val="20"/>
        </w:rPr>
      </w:pPr>
      <w:r w:rsidRPr="00BD7CBD">
        <w:rPr>
          <w:rFonts w:ascii="Tw Cen MT" w:hAnsi="Tw Cen MT"/>
          <w:sz w:val="20"/>
          <w:szCs w:val="20"/>
        </w:rPr>
        <w:t xml:space="preserve">You can also use the Audit Trail Manager to audit changes. This manager lets you audit across the data from the OTM managers that support auditing, or you can select the specific events from which to audit. As another means of auditing, contacts can be configured to receive e-mail notifications when specific events occur. </w:t>
      </w:r>
    </w:p>
    <w:p w:rsidR="00E82E2C" w:rsidRDefault="00E82E2C" w:rsidP="00F3321F"/>
    <w:p w:rsidR="003963A9" w:rsidRPr="00BD7CBD" w:rsidRDefault="003963A9" w:rsidP="003963A9">
      <w:pPr>
        <w:pStyle w:val="Heading114pt"/>
        <w:numPr>
          <w:ilvl w:val="0"/>
          <w:numId w:val="0"/>
        </w:numPr>
        <w:rPr>
          <w:rFonts w:ascii="Tw Cen MT" w:hAnsi="Tw Cen MT"/>
        </w:rPr>
      </w:pPr>
    </w:p>
    <w:p w:rsidR="003963A9" w:rsidRPr="00BD7CBD" w:rsidRDefault="003963A9" w:rsidP="003963A9">
      <w:pPr>
        <w:pStyle w:val="Heading114pt"/>
        <w:rPr>
          <w:rFonts w:ascii="Tw Cen MT" w:hAnsi="Tw Cen MT"/>
        </w:rPr>
      </w:pPr>
      <w:bookmarkStart w:id="469" w:name="_Toc414635473"/>
      <w:r>
        <w:rPr>
          <w:rFonts w:ascii="Tw Cen MT" w:hAnsi="Tw Cen MT"/>
        </w:rPr>
        <w:t>Performance</w:t>
      </w:r>
      <w:bookmarkEnd w:id="469"/>
    </w:p>
    <w:p w:rsidR="003963A9" w:rsidRDefault="003963A9" w:rsidP="003963A9">
      <w:pPr>
        <w:spacing w:after="120"/>
        <w:ind w:left="720"/>
        <w:rPr>
          <w:color w:val="000000"/>
        </w:rPr>
      </w:pPr>
      <w:r w:rsidRPr="00BD7CBD">
        <w:br/>
      </w:r>
      <w:r>
        <w:t>P</w:t>
      </w:r>
      <w:r>
        <w:rPr>
          <w:color w:val="000000"/>
        </w:rPr>
        <w:t>erformance and other non-functional requirements are described in the FPR Supplementary Specifications Document.</w:t>
      </w:r>
    </w:p>
    <w:p w:rsidR="00001528" w:rsidRDefault="00001528" w:rsidP="003963A9">
      <w:pPr>
        <w:spacing w:after="120"/>
        <w:ind w:left="720"/>
        <w:rPr>
          <w:color w:val="000000"/>
        </w:rPr>
      </w:pPr>
    </w:p>
    <w:p w:rsidR="00001528" w:rsidRDefault="00001528" w:rsidP="00001528">
      <w:pPr>
        <w:pStyle w:val="Heading114pt"/>
        <w:rPr>
          <w:rFonts w:ascii="Tw Cen MT" w:hAnsi="Tw Cen MT"/>
        </w:rPr>
      </w:pPr>
      <w:r>
        <w:rPr>
          <w:rFonts w:ascii="Tw Cen MT" w:hAnsi="Tw Cen MT"/>
        </w:rPr>
        <w:br w:type="page"/>
      </w:r>
      <w:bookmarkStart w:id="470" w:name="_Toc414635474"/>
      <w:r>
        <w:rPr>
          <w:rFonts w:ascii="Tw Cen MT" w:hAnsi="Tw Cen MT"/>
        </w:rPr>
        <w:lastRenderedPageBreak/>
        <w:t>Appendix A:  FP&amp;R Architecture Updates</w:t>
      </w:r>
      <w:bookmarkEnd w:id="470"/>
    </w:p>
    <w:p w:rsidR="00812C78" w:rsidRPr="009E5539" w:rsidRDefault="00812C78" w:rsidP="00812C78">
      <w:pPr>
        <w:pStyle w:val="Heading212pt"/>
      </w:pPr>
      <w:bookmarkStart w:id="471" w:name="_Toc414635475"/>
      <w:r w:rsidRPr="009E5539">
        <w:t>Big Picture</w:t>
      </w:r>
      <w:bookmarkEnd w:id="471"/>
    </w:p>
    <w:p w:rsidR="00812C78" w:rsidRDefault="00782522" w:rsidP="00812C78">
      <w:pPr>
        <w:rPr>
          <w:rFonts w:ascii="Arial" w:hAnsi="Arial" w:cs="Arial"/>
        </w:rPr>
      </w:pPr>
      <w:r>
        <w:rPr>
          <w:rFonts w:ascii="Arial" w:hAnsi="Arial" w:cs="Arial"/>
          <w:noProof/>
          <w:lang w:eastAsia="en-US"/>
        </w:rPr>
        <mc:AlternateContent>
          <mc:Choice Requires="wpg">
            <w:drawing>
              <wp:anchor distT="0" distB="0" distL="114300" distR="114300" simplePos="0" relativeHeight="251643392" behindDoc="0" locked="0" layoutInCell="1" allowOverlap="1">
                <wp:simplePos x="0" y="0"/>
                <wp:positionH relativeFrom="column">
                  <wp:posOffset>800100</wp:posOffset>
                </wp:positionH>
                <wp:positionV relativeFrom="paragraph">
                  <wp:posOffset>-68580</wp:posOffset>
                </wp:positionV>
                <wp:extent cx="6629400" cy="5143500"/>
                <wp:effectExtent l="9525" t="8255" r="0" b="10795"/>
                <wp:wrapNone/>
                <wp:docPr id="109"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0" cy="5143500"/>
                          <a:chOff x="3060" y="2160"/>
                          <a:chExt cx="10440" cy="8100"/>
                        </a:xfrm>
                      </wpg:grpSpPr>
                      <wps:wsp>
                        <wps:cNvPr id="110" name="Text Box 74"/>
                        <wps:cNvSpPr txBox="1">
                          <a:spLocks noChangeArrowheads="1"/>
                        </wps:cNvSpPr>
                        <wps:spPr bwMode="auto">
                          <a:xfrm>
                            <a:off x="4500" y="5580"/>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Pr>
                                  <w:rFonts w:ascii="Arial" w:hAnsi="Arial" w:cs="Arial"/>
                                  <w:szCs w:val="20"/>
                                </w:rPr>
                                <w:t>TTMS</w:t>
                              </w:r>
                            </w:p>
                          </w:txbxContent>
                        </wps:txbx>
                        <wps:bodyPr rot="0" vert="horz" wrap="square" lIns="91440" tIns="45720" rIns="91440" bIns="45720" anchor="t" anchorCtr="0" upright="1">
                          <a:noAutofit/>
                        </wps:bodyPr>
                      </wps:wsp>
                      <wps:wsp>
                        <wps:cNvPr id="111" name="Oval 75"/>
                        <wps:cNvSpPr>
                          <a:spLocks noChangeArrowheads="1"/>
                        </wps:cNvSpPr>
                        <wps:spPr bwMode="auto">
                          <a:xfrm>
                            <a:off x="4320" y="5400"/>
                            <a:ext cx="144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Text Box 76"/>
                        <wps:cNvSpPr txBox="1">
                          <a:spLocks noChangeArrowheads="1"/>
                        </wps:cNvSpPr>
                        <wps:spPr bwMode="auto">
                          <a:xfrm>
                            <a:off x="8460" y="5580"/>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sidRPr="00AF030C">
                                <w:rPr>
                                  <w:rFonts w:ascii="Arial" w:hAnsi="Arial" w:cs="Arial"/>
                                  <w:szCs w:val="20"/>
                                </w:rPr>
                                <w:t>Veh M/F</w:t>
                              </w:r>
                            </w:p>
                          </w:txbxContent>
                        </wps:txbx>
                        <wps:bodyPr rot="0" vert="horz" wrap="square" lIns="91440" tIns="45720" rIns="91440" bIns="45720" anchor="t" anchorCtr="0" upright="1">
                          <a:noAutofit/>
                        </wps:bodyPr>
                      </wps:wsp>
                      <wps:wsp>
                        <wps:cNvPr id="113" name="Oval 77"/>
                        <wps:cNvSpPr>
                          <a:spLocks noChangeArrowheads="1"/>
                        </wps:cNvSpPr>
                        <wps:spPr bwMode="auto">
                          <a:xfrm>
                            <a:off x="8280" y="5400"/>
                            <a:ext cx="144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Text Box 78"/>
                        <wps:cNvSpPr txBox="1">
                          <a:spLocks noChangeArrowheads="1"/>
                        </wps:cNvSpPr>
                        <wps:spPr bwMode="auto">
                          <a:xfrm>
                            <a:off x="11700" y="6840"/>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Pr>
                                  <w:rFonts w:ascii="Arial" w:hAnsi="Arial" w:cs="Arial"/>
                                  <w:szCs w:val="20"/>
                                </w:rPr>
                                <w:t>DD</w:t>
                              </w:r>
                            </w:p>
                          </w:txbxContent>
                        </wps:txbx>
                        <wps:bodyPr rot="0" vert="horz" wrap="square" lIns="91440" tIns="45720" rIns="91440" bIns="45720" anchor="t" anchorCtr="0" upright="1">
                          <a:noAutofit/>
                        </wps:bodyPr>
                      </wps:wsp>
                      <wps:wsp>
                        <wps:cNvPr id="115" name="Oval 79"/>
                        <wps:cNvSpPr>
                          <a:spLocks noChangeArrowheads="1"/>
                        </wps:cNvSpPr>
                        <wps:spPr bwMode="auto">
                          <a:xfrm>
                            <a:off x="11520" y="6660"/>
                            <a:ext cx="144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Text Box 80"/>
                        <wps:cNvSpPr txBox="1">
                          <a:spLocks noChangeArrowheads="1"/>
                        </wps:cNvSpPr>
                        <wps:spPr bwMode="auto">
                          <a:xfrm>
                            <a:off x="11700" y="5400"/>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Pr>
                                  <w:rFonts w:ascii="Arial" w:hAnsi="Arial" w:cs="Arial"/>
                                  <w:szCs w:val="20"/>
                                </w:rPr>
                                <w:t>VDW</w:t>
                              </w:r>
                            </w:p>
                          </w:txbxContent>
                        </wps:txbx>
                        <wps:bodyPr rot="0" vert="horz" wrap="square" lIns="91440" tIns="45720" rIns="91440" bIns="45720" anchor="t" anchorCtr="0" upright="1">
                          <a:noAutofit/>
                        </wps:bodyPr>
                      </wps:wsp>
                      <wps:wsp>
                        <wps:cNvPr id="117" name="Oval 81"/>
                        <wps:cNvSpPr>
                          <a:spLocks noChangeArrowheads="1"/>
                        </wps:cNvSpPr>
                        <wps:spPr bwMode="auto">
                          <a:xfrm>
                            <a:off x="11520" y="5220"/>
                            <a:ext cx="144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Text Box 82"/>
                        <wps:cNvSpPr txBox="1">
                          <a:spLocks noChangeArrowheads="1"/>
                        </wps:cNvSpPr>
                        <wps:spPr bwMode="auto">
                          <a:xfrm>
                            <a:off x="11700" y="2340"/>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Pr>
                                  <w:rFonts w:ascii="Arial" w:hAnsi="Arial" w:cs="Arial"/>
                                  <w:szCs w:val="20"/>
                                </w:rPr>
                                <w:t>DPMS</w:t>
                              </w:r>
                            </w:p>
                          </w:txbxContent>
                        </wps:txbx>
                        <wps:bodyPr rot="0" vert="horz" wrap="square" lIns="91440" tIns="45720" rIns="91440" bIns="45720" anchor="t" anchorCtr="0" upright="1">
                          <a:noAutofit/>
                        </wps:bodyPr>
                      </wps:wsp>
                      <wps:wsp>
                        <wps:cNvPr id="119" name="Oval 83"/>
                        <wps:cNvSpPr>
                          <a:spLocks noChangeArrowheads="1"/>
                        </wps:cNvSpPr>
                        <wps:spPr bwMode="auto">
                          <a:xfrm>
                            <a:off x="11520" y="2160"/>
                            <a:ext cx="144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Text Box 84"/>
                        <wps:cNvSpPr txBox="1">
                          <a:spLocks noChangeArrowheads="1"/>
                        </wps:cNvSpPr>
                        <wps:spPr bwMode="auto">
                          <a:xfrm>
                            <a:off x="11700" y="3960"/>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Pr>
                                  <w:rFonts w:ascii="Arial" w:hAnsi="Arial" w:cs="Arial"/>
                                  <w:szCs w:val="20"/>
                                </w:rPr>
                                <w:t>TOMS</w:t>
                              </w:r>
                            </w:p>
                          </w:txbxContent>
                        </wps:txbx>
                        <wps:bodyPr rot="0" vert="horz" wrap="square" lIns="91440" tIns="45720" rIns="91440" bIns="45720" anchor="t" anchorCtr="0" upright="1">
                          <a:noAutofit/>
                        </wps:bodyPr>
                      </wps:wsp>
                      <wps:wsp>
                        <wps:cNvPr id="121" name="Oval 85"/>
                        <wps:cNvSpPr>
                          <a:spLocks noChangeArrowheads="1"/>
                        </wps:cNvSpPr>
                        <wps:spPr bwMode="auto">
                          <a:xfrm>
                            <a:off x="11520" y="3780"/>
                            <a:ext cx="144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Text Box 86"/>
                        <wps:cNvSpPr txBox="1">
                          <a:spLocks noChangeArrowheads="1"/>
                        </wps:cNvSpPr>
                        <wps:spPr bwMode="auto">
                          <a:xfrm>
                            <a:off x="4163" y="8460"/>
                            <a:ext cx="1215"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Pr>
                                  <w:rFonts w:ascii="Arial" w:hAnsi="Arial" w:cs="Arial"/>
                                  <w:szCs w:val="20"/>
                                </w:rPr>
                                <w:t>Reporting</w:t>
                              </w:r>
                            </w:p>
                          </w:txbxContent>
                        </wps:txbx>
                        <wps:bodyPr rot="0" vert="horz" wrap="square" lIns="91440" tIns="45720" rIns="91440" bIns="45720" anchor="t" anchorCtr="0" upright="1">
                          <a:noAutofit/>
                        </wps:bodyPr>
                      </wps:wsp>
                      <wps:wsp>
                        <wps:cNvPr id="123" name="Oval 87"/>
                        <wps:cNvSpPr>
                          <a:spLocks noChangeArrowheads="1"/>
                        </wps:cNvSpPr>
                        <wps:spPr bwMode="auto">
                          <a:xfrm>
                            <a:off x="3960" y="8280"/>
                            <a:ext cx="162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Text Box 88"/>
                        <wps:cNvSpPr txBox="1">
                          <a:spLocks noChangeArrowheads="1"/>
                        </wps:cNvSpPr>
                        <wps:spPr bwMode="auto">
                          <a:xfrm>
                            <a:off x="7020" y="8280"/>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Pr>
                                  <w:rFonts w:ascii="Arial" w:hAnsi="Arial" w:cs="Arial"/>
                                  <w:szCs w:val="20"/>
                                </w:rPr>
                                <w:t>NPPS</w:t>
                              </w:r>
                            </w:p>
                          </w:txbxContent>
                        </wps:txbx>
                        <wps:bodyPr rot="0" vert="horz" wrap="square" lIns="91440" tIns="45720" rIns="91440" bIns="45720" anchor="t" anchorCtr="0" upright="1">
                          <a:noAutofit/>
                        </wps:bodyPr>
                      </wps:wsp>
                      <wps:wsp>
                        <wps:cNvPr id="125" name="Oval 89"/>
                        <wps:cNvSpPr>
                          <a:spLocks noChangeArrowheads="1"/>
                        </wps:cNvSpPr>
                        <wps:spPr bwMode="auto">
                          <a:xfrm>
                            <a:off x="6840" y="8100"/>
                            <a:ext cx="144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Freeform 90"/>
                        <wps:cNvSpPr>
                          <a:spLocks/>
                        </wps:cNvSpPr>
                        <wps:spPr bwMode="auto">
                          <a:xfrm>
                            <a:off x="5400" y="6300"/>
                            <a:ext cx="3240" cy="360"/>
                          </a:xfrm>
                          <a:custGeom>
                            <a:avLst/>
                            <a:gdLst>
                              <a:gd name="T0" fmla="*/ 0 w 2340"/>
                              <a:gd name="T1" fmla="*/ 0 h 360"/>
                              <a:gd name="T2" fmla="*/ 1230 w 2340"/>
                              <a:gd name="T3" fmla="*/ 360 h 360"/>
                              <a:gd name="T4" fmla="*/ 2340 w 2340"/>
                              <a:gd name="T5" fmla="*/ 1 h 360"/>
                            </a:gdLst>
                            <a:ahLst/>
                            <a:cxnLst>
                              <a:cxn ang="0">
                                <a:pos x="T0" y="T1"/>
                              </a:cxn>
                              <a:cxn ang="0">
                                <a:pos x="T2" y="T3"/>
                              </a:cxn>
                              <a:cxn ang="0">
                                <a:pos x="T4" y="T5"/>
                              </a:cxn>
                            </a:cxnLst>
                            <a:rect l="0" t="0" r="r" b="b"/>
                            <a:pathLst>
                              <a:path w="2340" h="360">
                                <a:moveTo>
                                  <a:pt x="0" y="0"/>
                                </a:moveTo>
                                <a:cubicBezTo>
                                  <a:pt x="205" y="60"/>
                                  <a:pt x="405" y="360"/>
                                  <a:pt x="1230" y="360"/>
                                </a:cubicBezTo>
                                <a:cubicBezTo>
                                  <a:pt x="2055" y="360"/>
                                  <a:pt x="2109" y="76"/>
                                  <a:pt x="2340" y="1"/>
                                </a:cubicBezTo>
                              </a:path>
                            </a:pathLst>
                          </a:custGeom>
                          <a:noFill/>
                          <a:ln w="9525">
                            <a:solidFill>
                              <a:srgbClr val="000000"/>
                            </a:solidFill>
                            <a:round/>
                            <a:headEnd type="non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Freeform 91"/>
                        <wps:cNvSpPr>
                          <a:spLocks/>
                        </wps:cNvSpPr>
                        <wps:spPr bwMode="auto">
                          <a:xfrm flipV="1">
                            <a:off x="5580" y="5040"/>
                            <a:ext cx="2880" cy="540"/>
                          </a:xfrm>
                          <a:custGeom>
                            <a:avLst/>
                            <a:gdLst>
                              <a:gd name="T0" fmla="*/ 0 w 2340"/>
                              <a:gd name="T1" fmla="*/ 0 h 360"/>
                              <a:gd name="T2" fmla="*/ 1230 w 2340"/>
                              <a:gd name="T3" fmla="*/ 360 h 360"/>
                              <a:gd name="T4" fmla="*/ 2340 w 2340"/>
                              <a:gd name="T5" fmla="*/ 1 h 360"/>
                            </a:gdLst>
                            <a:ahLst/>
                            <a:cxnLst>
                              <a:cxn ang="0">
                                <a:pos x="T0" y="T1"/>
                              </a:cxn>
                              <a:cxn ang="0">
                                <a:pos x="T2" y="T3"/>
                              </a:cxn>
                              <a:cxn ang="0">
                                <a:pos x="T4" y="T5"/>
                              </a:cxn>
                            </a:cxnLst>
                            <a:rect l="0" t="0" r="r" b="b"/>
                            <a:pathLst>
                              <a:path w="2340" h="360">
                                <a:moveTo>
                                  <a:pt x="0" y="0"/>
                                </a:moveTo>
                                <a:cubicBezTo>
                                  <a:pt x="205" y="60"/>
                                  <a:pt x="405" y="360"/>
                                  <a:pt x="1230" y="360"/>
                                </a:cubicBezTo>
                                <a:cubicBezTo>
                                  <a:pt x="2055" y="360"/>
                                  <a:pt x="2109" y="76"/>
                                  <a:pt x="2340" y="1"/>
                                </a:cubicBezTo>
                              </a:path>
                            </a:pathLst>
                          </a:custGeom>
                          <a:noFill/>
                          <a:ln w="9525">
                            <a:solidFill>
                              <a:srgbClr val="000000"/>
                            </a:solidFill>
                            <a:round/>
                            <a:headEnd type="triangl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 name="Line 92"/>
                        <wps:cNvCnPr>
                          <a:cxnSpLocks noChangeShapeType="1"/>
                        </wps:cNvCnPr>
                        <wps:spPr bwMode="auto">
                          <a:xfrm flipV="1">
                            <a:off x="7740" y="6300"/>
                            <a:ext cx="1260" cy="18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9" name="Line 93"/>
                        <wps:cNvCnPr>
                          <a:cxnSpLocks noChangeShapeType="1"/>
                        </wps:cNvCnPr>
                        <wps:spPr bwMode="auto">
                          <a:xfrm flipH="1" flipV="1">
                            <a:off x="5040" y="6300"/>
                            <a:ext cx="216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0" name="Line 94"/>
                        <wps:cNvCnPr>
                          <a:cxnSpLocks noChangeShapeType="1"/>
                        </wps:cNvCnPr>
                        <wps:spPr bwMode="auto">
                          <a:xfrm>
                            <a:off x="4860" y="6300"/>
                            <a:ext cx="0" cy="19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1" name="Line 95"/>
                        <wps:cNvCnPr>
                          <a:cxnSpLocks noChangeShapeType="1"/>
                        </wps:cNvCnPr>
                        <wps:spPr bwMode="auto">
                          <a:xfrm flipV="1">
                            <a:off x="9540" y="2700"/>
                            <a:ext cx="1980" cy="28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 name="Line 96"/>
                        <wps:cNvCnPr>
                          <a:cxnSpLocks noChangeShapeType="1"/>
                        </wps:cNvCnPr>
                        <wps:spPr bwMode="auto">
                          <a:xfrm flipV="1">
                            <a:off x="9720" y="5580"/>
                            <a:ext cx="180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3" name="Line 97"/>
                        <wps:cNvCnPr>
                          <a:cxnSpLocks noChangeShapeType="1"/>
                        </wps:cNvCnPr>
                        <wps:spPr bwMode="auto">
                          <a:xfrm>
                            <a:off x="9720" y="5940"/>
                            <a:ext cx="1980" cy="900"/>
                          </a:xfrm>
                          <a:prstGeom prst="line">
                            <a:avLst/>
                          </a:prstGeom>
                          <a:noFill/>
                          <a:ln w="9525">
                            <a:solidFill>
                              <a:srgbClr val="000000"/>
                            </a:solidFill>
                            <a:prstDash val="dashDot"/>
                            <a:round/>
                            <a:headEnd/>
                            <a:tailEnd type="triangle" w="med" len="med"/>
                          </a:ln>
                          <a:extLst>
                            <a:ext uri="{909E8E84-426E-40DD-AFC4-6F175D3DCCD1}">
                              <a14:hiddenFill xmlns:a14="http://schemas.microsoft.com/office/drawing/2010/main">
                                <a:noFill/>
                              </a14:hiddenFill>
                            </a:ext>
                          </a:extLst>
                        </wps:spPr>
                        <wps:bodyPr/>
                      </wps:wsp>
                      <wps:wsp>
                        <wps:cNvPr id="134" name="Text Box 98"/>
                        <wps:cNvSpPr txBox="1">
                          <a:spLocks noChangeArrowheads="1"/>
                        </wps:cNvSpPr>
                        <wps:spPr bwMode="auto">
                          <a:xfrm>
                            <a:off x="3060" y="7200"/>
                            <a:ext cx="2520" cy="540"/>
                          </a:xfrm>
                          <a:prstGeom prst="rect">
                            <a:avLst/>
                          </a:prstGeom>
                          <a:noFill/>
                          <a:ln w="9525">
                            <a:solidFill>
                              <a:srgbClr val="000000"/>
                            </a:solidFill>
                            <a:prstDash val="dashDot"/>
                            <a:miter lim="800000"/>
                            <a:headEnd/>
                            <a:tailEnd/>
                          </a:ln>
                          <a:extLst>
                            <a:ext uri="{909E8E84-426E-40DD-AFC4-6F175D3DCCD1}">
                              <a14:hiddenFill xmlns:a14="http://schemas.microsoft.com/office/drawing/2010/main">
                                <a:solidFill>
                                  <a:srgbClr val="FFFFFF"/>
                                </a:solidFill>
                              </a14:hiddenFill>
                            </a:ext>
                          </a:extLst>
                        </wps:spPr>
                        <wps:txbx>
                          <w:txbxContent>
                            <w:p w:rsidR="00104EDE" w:rsidRDefault="00104EDE" w:rsidP="00812C78">
                              <w:pPr>
                                <w:jc w:val="center"/>
                              </w:pPr>
                              <w:r>
                                <w:t>Federation</w:t>
                              </w:r>
                            </w:p>
                          </w:txbxContent>
                        </wps:txbx>
                        <wps:bodyPr rot="0" vert="horz" wrap="square" lIns="91440" tIns="45720" rIns="91440" bIns="45720" anchor="t" anchorCtr="0" upright="1">
                          <a:noAutofit/>
                        </wps:bodyPr>
                      </wps:wsp>
                      <wps:wsp>
                        <wps:cNvPr id="135" name="Text Box 99"/>
                        <wps:cNvSpPr txBox="1">
                          <a:spLocks noChangeArrowheads="1"/>
                        </wps:cNvSpPr>
                        <wps:spPr bwMode="auto">
                          <a:xfrm>
                            <a:off x="5940" y="3060"/>
                            <a:ext cx="540" cy="4680"/>
                          </a:xfrm>
                          <a:prstGeom prst="rect">
                            <a:avLst/>
                          </a:prstGeom>
                          <a:noFill/>
                          <a:ln w="9525">
                            <a:solidFill>
                              <a:srgbClr val="000000"/>
                            </a:solidFill>
                            <a:prstDash val="dashDot"/>
                            <a:miter lim="800000"/>
                            <a:headEnd/>
                            <a:tailEnd/>
                          </a:ln>
                          <a:extLst>
                            <a:ext uri="{909E8E84-426E-40DD-AFC4-6F175D3DCCD1}">
                              <a14:hiddenFill xmlns:a14="http://schemas.microsoft.com/office/drawing/2010/main">
                                <a:solidFill>
                                  <a:srgbClr val="FFFFFF"/>
                                </a:solidFill>
                              </a14:hiddenFill>
                            </a:ext>
                          </a:extLst>
                        </wps:spPr>
                        <wps:txbx>
                          <w:txbxContent>
                            <w:p w:rsidR="00104EDE" w:rsidRDefault="00104EDE" w:rsidP="00812C78">
                              <w:pPr>
                                <w:jc w:val="center"/>
                              </w:pPr>
                            </w:p>
                            <w:p w:rsidR="00104EDE" w:rsidRDefault="00104EDE" w:rsidP="00812C78">
                              <w:pPr>
                                <w:jc w:val="center"/>
                              </w:pPr>
                            </w:p>
                            <w:p w:rsidR="00104EDE" w:rsidRDefault="00104EDE" w:rsidP="00812C78">
                              <w:pPr>
                                <w:jc w:val="center"/>
                              </w:pPr>
                            </w:p>
                            <w:p w:rsidR="00104EDE" w:rsidRDefault="00104EDE" w:rsidP="00812C78">
                              <w:pPr>
                                <w:jc w:val="center"/>
                              </w:pPr>
                              <w:r>
                                <w:t>ESB</w:t>
                              </w:r>
                            </w:p>
                          </w:txbxContent>
                        </wps:txbx>
                        <wps:bodyPr rot="0" vert="horz" wrap="square" lIns="91440" tIns="45720" rIns="91440" bIns="45720" anchor="t" anchorCtr="0" upright="1">
                          <a:noAutofit/>
                        </wps:bodyPr>
                      </wps:wsp>
                      <wps:wsp>
                        <wps:cNvPr id="136" name="Text Box 100"/>
                        <wps:cNvSpPr txBox="1">
                          <a:spLocks noChangeArrowheads="1"/>
                        </wps:cNvSpPr>
                        <wps:spPr bwMode="auto">
                          <a:xfrm>
                            <a:off x="4500" y="3780"/>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Pr>
                                  <w:rFonts w:ascii="Arial" w:hAnsi="Arial" w:cs="Arial"/>
                                  <w:szCs w:val="20"/>
                                </w:rPr>
                                <w:t xml:space="preserve"> </w:t>
                              </w:r>
                              <w:r w:rsidRPr="0046190F">
                                <w:rPr>
                                  <w:rFonts w:ascii="Arial" w:hAnsi="Arial" w:cs="Arial"/>
                                  <w:szCs w:val="20"/>
                                  <w:highlight w:val="green"/>
                                </w:rPr>
                                <w:t>TESS</w:t>
                              </w:r>
                            </w:p>
                          </w:txbxContent>
                        </wps:txbx>
                        <wps:bodyPr rot="0" vert="horz" wrap="square" lIns="91440" tIns="45720" rIns="91440" bIns="45720" anchor="t" anchorCtr="0" upright="1">
                          <a:noAutofit/>
                        </wps:bodyPr>
                      </wps:wsp>
                      <wps:wsp>
                        <wps:cNvPr id="137" name="Oval 101"/>
                        <wps:cNvSpPr>
                          <a:spLocks noChangeArrowheads="1"/>
                        </wps:cNvSpPr>
                        <wps:spPr bwMode="auto">
                          <a:xfrm>
                            <a:off x="4320" y="3600"/>
                            <a:ext cx="144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Line 102"/>
                        <wps:cNvCnPr>
                          <a:cxnSpLocks noChangeShapeType="1"/>
                        </wps:cNvCnPr>
                        <wps:spPr bwMode="auto">
                          <a:xfrm>
                            <a:off x="4860" y="450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9" name="Text Box 103"/>
                        <wps:cNvSpPr txBox="1">
                          <a:spLocks noChangeArrowheads="1"/>
                        </wps:cNvSpPr>
                        <wps:spPr bwMode="auto">
                          <a:xfrm>
                            <a:off x="8640" y="2880"/>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Pr>
                                  <w:rFonts w:ascii="Arial" w:hAnsi="Arial" w:cs="Arial"/>
                                  <w:szCs w:val="20"/>
                                </w:rPr>
                                <w:t>Carriers</w:t>
                              </w:r>
                            </w:p>
                          </w:txbxContent>
                        </wps:txbx>
                        <wps:bodyPr rot="0" vert="horz" wrap="square" lIns="91440" tIns="45720" rIns="91440" bIns="45720" anchor="t" anchorCtr="0" upright="1">
                          <a:noAutofit/>
                        </wps:bodyPr>
                      </wps:wsp>
                      <wps:wsp>
                        <wps:cNvPr id="140" name="Oval 104"/>
                        <wps:cNvSpPr>
                          <a:spLocks noChangeArrowheads="1"/>
                        </wps:cNvSpPr>
                        <wps:spPr bwMode="auto">
                          <a:xfrm>
                            <a:off x="8460" y="2700"/>
                            <a:ext cx="144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Line 105"/>
                        <wps:cNvCnPr>
                          <a:cxnSpLocks noChangeShapeType="1"/>
                        </wps:cNvCnPr>
                        <wps:spPr bwMode="auto">
                          <a:xfrm>
                            <a:off x="9360" y="3600"/>
                            <a:ext cx="0" cy="18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cNvPr id="142" name="Group 106"/>
                        <wpg:cNvGrpSpPr>
                          <a:grpSpLocks/>
                        </wpg:cNvGrpSpPr>
                        <wpg:grpSpPr bwMode="auto">
                          <a:xfrm>
                            <a:off x="6840" y="3060"/>
                            <a:ext cx="1440" cy="900"/>
                            <a:chOff x="1980" y="5760"/>
                            <a:chExt cx="1440" cy="900"/>
                          </a:xfrm>
                        </wpg:grpSpPr>
                        <wps:wsp>
                          <wps:cNvPr id="143" name="Text Box 107"/>
                          <wps:cNvSpPr txBox="1">
                            <a:spLocks noChangeArrowheads="1"/>
                          </wps:cNvSpPr>
                          <wps:spPr bwMode="auto">
                            <a:xfrm>
                              <a:off x="2160" y="5940"/>
                              <a:ext cx="10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Pr>
                                    <w:rFonts w:ascii="Arial" w:hAnsi="Arial" w:cs="Arial"/>
                                    <w:szCs w:val="20"/>
                                  </w:rPr>
                                  <w:t>Finance</w:t>
                                </w:r>
                              </w:p>
                            </w:txbxContent>
                          </wps:txbx>
                          <wps:bodyPr rot="0" vert="horz" wrap="square" lIns="91440" tIns="45720" rIns="91440" bIns="45720" anchor="t" anchorCtr="0" upright="1">
                            <a:noAutofit/>
                          </wps:bodyPr>
                        </wps:wsp>
                        <wps:wsp>
                          <wps:cNvPr id="144" name="Oval 108"/>
                          <wps:cNvSpPr>
                            <a:spLocks noChangeArrowheads="1"/>
                          </wps:cNvSpPr>
                          <wps:spPr bwMode="auto">
                            <a:xfrm>
                              <a:off x="1980" y="5760"/>
                              <a:ext cx="144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45" name="Line 109"/>
                        <wps:cNvCnPr>
                          <a:cxnSpLocks noChangeShapeType="1"/>
                        </wps:cNvCnPr>
                        <wps:spPr bwMode="auto">
                          <a:xfrm flipV="1">
                            <a:off x="5040" y="3780"/>
                            <a:ext cx="1980" cy="1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6" name="Line 110"/>
                        <wps:cNvCnPr>
                          <a:cxnSpLocks noChangeShapeType="1"/>
                        </wps:cNvCnPr>
                        <wps:spPr bwMode="auto">
                          <a:xfrm flipV="1">
                            <a:off x="12240" y="4680"/>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 name="Text Box 111"/>
                        <wps:cNvSpPr txBox="1">
                          <a:spLocks noChangeArrowheads="1"/>
                        </wps:cNvSpPr>
                        <wps:spPr bwMode="auto">
                          <a:xfrm>
                            <a:off x="11880" y="9540"/>
                            <a:ext cx="1395" cy="6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4EDE" w:rsidRPr="00AF030C" w:rsidRDefault="00104EDE" w:rsidP="00812C78">
                              <w:pPr>
                                <w:rPr>
                                  <w:rFonts w:ascii="Arial" w:hAnsi="Arial" w:cs="Arial"/>
                                  <w:szCs w:val="20"/>
                                </w:rPr>
                              </w:pPr>
                              <w:r>
                                <w:rPr>
                                  <w:rFonts w:ascii="Arial" w:hAnsi="Arial" w:cs="Arial"/>
                                  <w:szCs w:val="20"/>
                                </w:rPr>
                                <w:t>Private Distributors</w:t>
                              </w:r>
                            </w:p>
                          </w:txbxContent>
                        </wps:txbx>
                        <wps:bodyPr rot="0" vert="horz" wrap="square" lIns="91440" tIns="45720" rIns="91440" bIns="45720" anchor="t" anchorCtr="0" upright="1">
                          <a:noAutofit/>
                        </wps:bodyPr>
                      </wps:wsp>
                      <wps:wsp>
                        <wps:cNvPr id="148" name="Oval 112"/>
                        <wps:cNvSpPr>
                          <a:spLocks noChangeArrowheads="1"/>
                        </wps:cNvSpPr>
                        <wps:spPr bwMode="auto">
                          <a:xfrm>
                            <a:off x="11700" y="9360"/>
                            <a:ext cx="1620" cy="90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Line 113"/>
                        <wps:cNvCnPr>
                          <a:cxnSpLocks noChangeShapeType="1"/>
                        </wps:cNvCnPr>
                        <wps:spPr bwMode="auto">
                          <a:xfrm>
                            <a:off x="9360" y="6300"/>
                            <a:ext cx="2520" cy="32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0" name="Text Box 114"/>
                        <wps:cNvSpPr txBox="1">
                          <a:spLocks noChangeArrowheads="1"/>
                        </wps:cNvSpPr>
                        <wps:spPr bwMode="auto">
                          <a:xfrm>
                            <a:off x="9540" y="8100"/>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EDE" w:rsidRPr="00194EFD" w:rsidRDefault="00104EDE" w:rsidP="00812C78">
                              <w:pPr>
                                <w:rPr>
                                  <w:rFonts w:ascii="Arial" w:hAnsi="Arial" w:cs="Arial"/>
                                  <w:sz w:val="16"/>
                                  <w:szCs w:val="16"/>
                                </w:rPr>
                              </w:pPr>
                              <w:r w:rsidRPr="00194EFD">
                                <w:rPr>
                                  <w:rFonts w:ascii="Arial" w:hAnsi="Arial" w:cs="Arial"/>
                                  <w:sz w:val="16"/>
                                  <w:szCs w:val="16"/>
                                </w:rPr>
                                <w:t>Routing Data</w:t>
                              </w:r>
                            </w:p>
                          </w:txbxContent>
                        </wps:txbx>
                        <wps:bodyPr rot="0" vert="horz" wrap="square" lIns="91440" tIns="45720" rIns="91440" bIns="45720" anchor="t" anchorCtr="0" upright="1">
                          <a:noAutofit/>
                        </wps:bodyPr>
                      </wps:wsp>
                      <wps:wsp>
                        <wps:cNvPr id="151" name="Text Box 115"/>
                        <wps:cNvSpPr txBox="1">
                          <a:spLocks noChangeArrowheads="1"/>
                        </wps:cNvSpPr>
                        <wps:spPr bwMode="auto">
                          <a:xfrm>
                            <a:off x="9900" y="3060"/>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EDE" w:rsidRPr="00194EFD" w:rsidRDefault="00104EDE" w:rsidP="00812C78">
                              <w:pPr>
                                <w:rPr>
                                  <w:rFonts w:ascii="Arial" w:hAnsi="Arial" w:cs="Arial"/>
                                  <w:sz w:val="16"/>
                                  <w:szCs w:val="16"/>
                                </w:rPr>
                              </w:pPr>
                              <w:r w:rsidRPr="00194EFD">
                                <w:rPr>
                                  <w:rFonts w:ascii="Arial" w:hAnsi="Arial" w:cs="Arial"/>
                                  <w:sz w:val="16"/>
                                  <w:szCs w:val="16"/>
                                </w:rPr>
                                <w:t>Routing Data</w:t>
                              </w:r>
                            </w:p>
                          </w:txbxContent>
                        </wps:txbx>
                        <wps:bodyPr rot="0" vert="horz" wrap="square" lIns="91440" tIns="45720" rIns="91440" bIns="45720" anchor="t" anchorCtr="0" upright="1">
                          <a:noAutofit/>
                        </wps:bodyPr>
                      </wps:wsp>
                      <wps:wsp>
                        <wps:cNvPr id="152" name="Text Box 116"/>
                        <wps:cNvSpPr txBox="1">
                          <a:spLocks noChangeArrowheads="1"/>
                        </wps:cNvSpPr>
                        <wps:spPr bwMode="auto">
                          <a:xfrm>
                            <a:off x="12240" y="4860"/>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EDE" w:rsidRPr="00194EFD" w:rsidRDefault="00104EDE" w:rsidP="00812C78">
                              <w:pPr>
                                <w:rPr>
                                  <w:rFonts w:ascii="Arial" w:hAnsi="Arial" w:cs="Arial"/>
                                  <w:sz w:val="16"/>
                                  <w:szCs w:val="16"/>
                                </w:rPr>
                              </w:pPr>
                              <w:r w:rsidRPr="00194EFD">
                                <w:rPr>
                                  <w:rFonts w:ascii="Arial" w:hAnsi="Arial" w:cs="Arial"/>
                                  <w:sz w:val="16"/>
                                  <w:szCs w:val="16"/>
                                </w:rPr>
                                <w:t>Routing Data</w:t>
                              </w:r>
                            </w:p>
                          </w:txbxContent>
                        </wps:txbx>
                        <wps:bodyPr rot="0" vert="horz" wrap="square" lIns="91440" tIns="45720" rIns="91440" bIns="45720" anchor="t" anchorCtr="0" upright="1">
                          <a:noAutofit/>
                        </wps:bodyPr>
                      </wps:wsp>
                      <wps:wsp>
                        <wps:cNvPr id="153" name="Text Box 117"/>
                        <wps:cNvSpPr txBox="1">
                          <a:spLocks noChangeArrowheads="1"/>
                        </wps:cNvSpPr>
                        <wps:spPr bwMode="auto">
                          <a:xfrm>
                            <a:off x="10260" y="5040"/>
                            <a:ext cx="1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EDE" w:rsidRPr="00194EFD" w:rsidRDefault="00104EDE" w:rsidP="00812C78">
                              <w:pPr>
                                <w:rPr>
                                  <w:rFonts w:ascii="Arial" w:hAnsi="Arial" w:cs="Arial"/>
                                  <w:sz w:val="16"/>
                                  <w:szCs w:val="16"/>
                                </w:rPr>
                              </w:pPr>
                              <w:r w:rsidRPr="00194EFD">
                                <w:rPr>
                                  <w:rFonts w:ascii="Arial" w:hAnsi="Arial" w:cs="Arial"/>
                                  <w:sz w:val="16"/>
                                  <w:szCs w:val="16"/>
                                </w:rPr>
                                <w:t xml:space="preserve">Routing </w:t>
                              </w:r>
                              <w:r>
                                <w:rPr>
                                  <w:rFonts w:ascii="Arial" w:hAnsi="Arial" w:cs="Arial"/>
                                  <w:sz w:val="16"/>
                                  <w:szCs w:val="16"/>
                                </w:rPr>
                                <w:t xml:space="preserve">&amp; Logistics </w:t>
                              </w:r>
                              <w:r w:rsidRPr="00194EFD">
                                <w:rPr>
                                  <w:rFonts w:ascii="Arial" w:hAnsi="Arial" w:cs="Arial"/>
                                  <w:sz w:val="16"/>
                                  <w:szCs w:val="16"/>
                                </w:rPr>
                                <w:t>Data</w:t>
                              </w:r>
                            </w:p>
                          </w:txbxContent>
                        </wps:txbx>
                        <wps:bodyPr rot="0" vert="horz" wrap="square" lIns="91440" tIns="45720" rIns="91440" bIns="45720" anchor="t" anchorCtr="0" upright="1">
                          <a:noAutofit/>
                        </wps:bodyPr>
                      </wps:wsp>
                      <wps:wsp>
                        <wps:cNvPr id="154" name="Text Box 118"/>
                        <wps:cNvSpPr txBox="1">
                          <a:spLocks noChangeArrowheads="1"/>
                        </wps:cNvSpPr>
                        <wps:spPr bwMode="auto">
                          <a:xfrm>
                            <a:off x="6480" y="3960"/>
                            <a:ext cx="14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EDE" w:rsidRPr="00194EFD" w:rsidRDefault="00104EDE" w:rsidP="00812C78">
                              <w:pPr>
                                <w:rPr>
                                  <w:rFonts w:ascii="Arial" w:hAnsi="Arial" w:cs="Arial"/>
                                  <w:sz w:val="16"/>
                                  <w:szCs w:val="16"/>
                                </w:rPr>
                              </w:pPr>
                              <w:r>
                                <w:rPr>
                                  <w:rFonts w:ascii="Arial" w:hAnsi="Arial" w:cs="Arial"/>
                                  <w:sz w:val="16"/>
                                  <w:szCs w:val="16"/>
                                </w:rPr>
                                <w:t>AP Transaction</w:t>
                              </w:r>
                            </w:p>
                          </w:txbxContent>
                        </wps:txbx>
                        <wps:bodyPr rot="0" vert="horz" wrap="square" lIns="91440" tIns="45720" rIns="91440" bIns="45720" anchor="t" anchorCtr="0" upright="1">
                          <a:noAutofit/>
                        </wps:bodyPr>
                      </wps:wsp>
                      <wps:wsp>
                        <wps:cNvPr id="155" name="Text Box 119"/>
                        <wps:cNvSpPr txBox="1">
                          <a:spLocks noChangeArrowheads="1"/>
                        </wps:cNvSpPr>
                        <wps:spPr bwMode="auto">
                          <a:xfrm>
                            <a:off x="3600" y="4680"/>
                            <a:ext cx="14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EDE" w:rsidRPr="00194EFD" w:rsidRDefault="00104EDE" w:rsidP="00812C78">
                              <w:pPr>
                                <w:rPr>
                                  <w:rFonts w:ascii="Arial" w:hAnsi="Arial" w:cs="Arial"/>
                                  <w:sz w:val="16"/>
                                  <w:szCs w:val="16"/>
                                </w:rPr>
                              </w:pPr>
                              <w:r>
                                <w:rPr>
                                  <w:rFonts w:ascii="Arial" w:hAnsi="Arial" w:cs="Arial"/>
                                  <w:sz w:val="16"/>
                                  <w:szCs w:val="16"/>
                                </w:rPr>
                                <w:t>User Authentication</w:t>
                              </w:r>
                            </w:p>
                          </w:txbxContent>
                        </wps:txbx>
                        <wps:bodyPr rot="0" vert="horz" wrap="square" lIns="91440" tIns="45720" rIns="91440" bIns="45720" anchor="t" anchorCtr="0" upright="1">
                          <a:noAutofit/>
                        </wps:bodyPr>
                      </wps:wsp>
                      <wps:wsp>
                        <wps:cNvPr id="156" name="Text Box 120"/>
                        <wps:cNvSpPr txBox="1">
                          <a:spLocks noChangeArrowheads="1"/>
                        </wps:cNvSpPr>
                        <wps:spPr bwMode="auto">
                          <a:xfrm>
                            <a:off x="6480" y="7020"/>
                            <a:ext cx="1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EDE" w:rsidRPr="00194EFD" w:rsidRDefault="00104EDE" w:rsidP="00812C78">
                              <w:pPr>
                                <w:rPr>
                                  <w:rFonts w:ascii="Arial" w:hAnsi="Arial" w:cs="Arial"/>
                                  <w:sz w:val="16"/>
                                  <w:szCs w:val="16"/>
                                </w:rPr>
                              </w:pPr>
                              <w:r>
                                <w:rPr>
                                  <w:rFonts w:ascii="Arial" w:hAnsi="Arial" w:cs="Arial"/>
                                  <w:sz w:val="16"/>
                                  <w:szCs w:val="16"/>
                                </w:rPr>
                                <w:t>Vehicle Processing Events</w:t>
                              </w:r>
                            </w:p>
                          </w:txbxContent>
                        </wps:txbx>
                        <wps:bodyPr rot="0" vert="horz" wrap="square" lIns="91440" tIns="45720" rIns="91440" bIns="45720" anchor="t" anchorCtr="0" upright="1">
                          <a:noAutofit/>
                        </wps:bodyPr>
                      </wps:wsp>
                      <wps:wsp>
                        <wps:cNvPr id="157" name="Text Box 121"/>
                        <wps:cNvSpPr txBox="1">
                          <a:spLocks noChangeArrowheads="1"/>
                        </wps:cNvSpPr>
                        <wps:spPr bwMode="auto">
                          <a:xfrm>
                            <a:off x="8100" y="7380"/>
                            <a:ext cx="1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EDE" w:rsidRPr="00194EFD" w:rsidRDefault="00104EDE" w:rsidP="00812C78">
                              <w:pPr>
                                <w:rPr>
                                  <w:rFonts w:ascii="Arial" w:hAnsi="Arial" w:cs="Arial"/>
                                  <w:sz w:val="16"/>
                                  <w:szCs w:val="16"/>
                                </w:rPr>
                              </w:pPr>
                              <w:r>
                                <w:rPr>
                                  <w:rFonts w:ascii="Arial" w:hAnsi="Arial" w:cs="Arial"/>
                                  <w:sz w:val="16"/>
                                  <w:szCs w:val="16"/>
                                </w:rPr>
                                <w:t>Vehicle Processing Events</w:t>
                              </w:r>
                            </w:p>
                          </w:txbxContent>
                        </wps:txbx>
                        <wps:bodyPr rot="0" vert="horz" wrap="square" lIns="91440" tIns="45720" rIns="91440" bIns="45720" anchor="t" anchorCtr="0" upright="1">
                          <a:noAutofit/>
                        </wps:bodyPr>
                      </wps:wsp>
                      <wps:wsp>
                        <wps:cNvPr id="158" name="Text Box 122"/>
                        <wps:cNvSpPr txBox="1">
                          <a:spLocks noChangeArrowheads="1"/>
                        </wps:cNvSpPr>
                        <wps:spPr bwMode="auto">
                          <a:xfrm>
                            <a:off x="6660" y="5940"/>
                            <a:ext cx="10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EDE" w:rsidRPr="00194EFD" w:rsidRDefault="00104EDE" w:rsidP="00812C78">
                              <w:pPr>
                                <w:rPr>
                                  <w:rFonts w:ascii="Arial" w:hAnsi="Arial" w:cs="Arial"/>
                                  <w:sz w:val="16"/>
                                  <w:szCs w:val="16"/>
                                </w:rPr>
                              </w:pPr>
                              <w:r>
                                <w:rPr>
                                  <w:rFonts w:ascii="Arial" w:hAnsi="Arial" w:cs="Arial"/>
                                  <w:sz w:val="16"/>
                                  <w:szCs w:val="16"/>
                                </w:rPr>
                                <w:t>Vehicle Shipping Events</w:t>
                              </w:r>
                            </w:p>
                          </w:txbxContent>
                        </wps:txbx>
                        <wps:bodyPr rot="0" vert="horz" wrap="square" lIns="91440" tIns="45720" rIns="91440" bIns="45720" anchor="t" anchorCtr="0" upright="1">
                          <a:noAutofit/>
                        </wps:bodyPr>
                      </wps:wsp>
                      <wps:wsp>
                        <wps:cNvPr id="159" name="Text Box 123"/>
                        <wps:cNvSpPr txBox="1">
                          <a:spLocks noChangeArrowheads="1"/>
                        </wps:cNvSpPr>
                        <wps:spPr bwMode="auto">
                          <a:xfrm>
                            <a:off x="8460" y="4320"/>
                            <a:ext cx="108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EDE" w:rsidRPr="00194EFD" w:rsidRDefault="00104EDE" w:rsidP="00812C78">
                              <w:pPr>
                                <w:rPr>
                                  <w:rFonts w:ascii="Arial" w:hAnsi="Arial" w:cs="Arial"/>
                                  <w:sz w:val="16"/>
                                  <w:szCs w:val="16"/>
                                </w:rPr>
                              </w:pPr>
                              <w:r>
                                <w:rPr>
                                  <w:rFonts w:ascii="Arial" w:hAnsi="Arial" w:cs="Arial"/>
                                  <w:sz w:val="16"/>
                                  <w:szCs w:val="16"/>
                                </w:rPr>
                                <w:t>Vehicle Shipping Events</w:t>
                              </w:r>
                            </w:p>
                          </w:txbxContent>
                        </wps:txbx>
                        <wps:bodyPr rot="0" vert="horz" wrap="square" lIns="91440" tIns="45720" rIns="91440" bIns="45720" anchor="t" anchorCtr="0" upright="1">
                          <a:noAutofit/>
                        </wps:bodyPr>
                      </wps:wsp>
                      <wps:wsp>
                        <wps:cNvPr id="160" name="Text Box 124"/>
                        <wps:cNvSpPr txBox="1">
                          <a:spLocks noChangeArrowheads="1"/>
                        </wps:cNvSpPr>
                        <wps:spPr bwMode="auto">
                          <a:xfrm>
                            <a:off x="6660" y="5040"/>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4EDE" w:rsidRPr="00194EFD" w:rsidRDefault="00104EDE" w:rsidP="00812C78">
                              <w:pPr>
                                <w:rPr>
                                  <w:rFonts w:ascii="Arial" w:hAnsi="Arial" w:cs="Arial"/>
                                  <w:sz w:val="16"/>
                                  <w:szCs w:val="16"/>
                                </w:rPr>
                              </w:pPr>
                              <w:r>
                                <w:rPr>
                                  <w:rFonts w:ascii="Arial" w:hAnsi="Arial" w:cs="Arial"/>
                                  <w:sz w:val="16"/>
                                  <w:szCs w:val="16"/>
                                </w:rPr>
                                <w:t>Vehicle Info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3" o:spid="_x0000_s1059" style="position:absolute;margin-left:63pt;margin-top:-5.4pt;width:522pt;height:405pt;z-index:251643392" coordorigin="3060,2160" coordsize="10440,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">
                <v:shape id="Text Box 74" o:spid="_x0000_s1060" type="#_x0000_t202" style="position:absolute;left:4500;top:558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ZzMQA&#10;AADcAAAADwAAAGRycy9kb3ducmV2LnhtbESPzW7CQAyE75V4h5WRuFSwAbX8BBZEkYq48vMAJmuS&#10;iKw3ym5JeHt8QOrN1oxnPq82navUg5pQejYwHiWgiDNvS84NXM6/wzmoEJEtVp7JwJMCbNa9jxWm&#10;1rd8pMcp5kpCOKRooIixTrUOWUEOw8jXxKLdfOMwytrk2jbYSrir9CRJptphydJQYE27grL76c8Z&#10;uB3az+9Fe93Hy+z4Nf3Bcnb1T2MG/W67BBWpi//m9/XBCv5Y8OUZmUC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2czEAAAA3AAAAA8AAAAAAAAAAAAAAAAAmAIAAGRycy9k&#10;b3ducmV2LnhtbFBLBQYAAAAABAAEAPUAAACJAwAAAAA=&#10;" stroked="f">
                  <v:textbox>
                    <w:txbxContent>
                      <w:p w:rsidR="00104EDE" w:rsidRPr="00AF030C" w:rsidRDefault="00104EDE" w:rsidP="00812C78">
                        <w:pPr>
                          <w:rPr>
                            <w:rFonts w:ascii="Arial" w:hAnsi="Arial" w:cs="Arial"/>
                            <w:szCs w:val="20"/>
                          </w:rPr>
                        </w:pPr>
                        <w:r>
                          <w:rPr>
                            <w:rFonts w:ascii="Arial" w:hAnsi="Arial" w:cs="Arial"/>
                            <w:szCs w:val="20"/>
                          </w:rPr>
                          <w:t>TTMS</w:t>
                        </w:r>
                      </w:p>
                    </w:txbxContent>
                  </v:textbox>
                </v:shape>
                <v:oval id="Oval 75" o:spid="_x0000_s1061" style="position:absolute;left:4320;top:5400;width:14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8acIA&#10;AADcAAAADwAAAGRycy9kb3ducmV2LnhtbERPS2rDMBDdB3oHMYVsQiO7lBDcyKEUCl0U8j3AxJrK&#10;rq2RK6mxc/uoEMhuHu87q/VoO3EmHxrHCvJ5BoK4crpho+B4+HhagggRWWPnmBRcKMC6fJissNBu&#10;4B2d99GIFMKhQAV1jH0hZahqshjmridO3LfzFmOC3kjtcUjhtpPPWbaQFhtODTX29F5T1e7/rILT&#10;6ehG+es325lpPb78DL352io1fRzfXkFEGuNdfHN/6jQ/z+H/mXSBL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xpwgAAANwAAAAPAAAAAAAAAAAAAAAAAJgCAABkcnMvZG93&#10;bnJldi54bWxQSwUGAAAAAAQABAD1AAAAhwMAAAAA&#10;" filled="f"/>
                <v:shape id="Text Box 76" o:spid="_x0000_s1062" type="#_x0000_t202" style="position:absolute;left:8460;top:558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iIMIA&#10;AADcAAAADwAAAGRycy9kb3ducmV2LnhtbERPyWrDMBC9F/IPYgK9lFhOaJPUjWzSQkOuWT5gbE1s&#10;E2tkLNXL31eFQG/zeOvsstE0oqfO1ZYVLKMYBHFhdc2lguvle7EF4TyyxsYyKZjIQZbOnnaYaDvw&#10;ifqzL0UIYZeggsr7NpHSFRUZdJFtiQN3s51BH2BXSt3hEMJNI1dxvJYGaw4NFbb0VVFxP/8YBbfj&#10;8PL2PuQHf92cXtefWG9yOyn1PB/3HyA8jf5f/HAfdZi/XMHfM+EC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2+IgwgAAANwAAAAPAAAAAAAAAAAAAAAAAJgCAABkcnMvZG93&#10;bnJldi54bWxQSwUGAAAAAAQABAD1AAAAhwMAAAAA&#10;" stroked="f">
                  <v:textbox>
                    <w:txbxContent>
                      <w:p w:rsidR="00104EDE" w:rsidRPr="00AF030C" w:rsidRDefault="00104EDE" w:rsidP="00812C78">
                        <w:pPr>
                          <w:rPr>
                            <w:rFonts w:ascii="Arial" w:hAnsi="Arial" w:cs="Arial"/>
                            <w:szCs w:val="20"/>
                          </w:rPr>
                        </w:pPr>
                        <w:proofErr w:type="spellStart"/>
                        <w:r w:rsidRPr="00AF030C">
                          <w:rPr>
                            <w:rFonts w:ascii="Arial" w:hAnsi="Arial" w:cs="Arial"/>
                            <w:szCs w:val="20"/>
                          </w:rPr>
                          <w:t>Veh</w:t>
                        </w:r>
                        <w:proofErr w:type="spellEnd"/>
                        <w:r w:rsidRPr="00AF030C">
                          <w:rPr>
                            <w:rFonts w:ascii="Arial" w:hAnsi="Arial" w:cs="Arial"/>
                            <w:szCs w:val="20"/>
                          </w:rPr>
                          <w:t xml:space="preserve"> M/F</w:t>
                        </w:r>
                      </w:p>
                    </w:txbxContent>
                  </v:textbox>
                </v:shape>
                <v:oval id="Oval 77" o:spid="_x0000_s1063" style="position:absolute;left:8280;top:5400;width:14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5HhcIA&#10;AADcAAAADwAAAGRycy9kb3ducmV2LnhtbERPzWoCMRC+F3yHMIKXolltEVmNIgXBg1CrPsC4GbOr&#10;m8k2ie727ZtCwdt8fL+zWHW2Fg/yoXKsYDzKQBAXTldsFJyOm+EMRIjIGmvHpOCHAqyWvZcF5tq1&#10;/EWPQzQihXDIUUEZY5NLGYqSLIaRa4gTd3HeYkzQG6k9tinc1nKSZVNpseLUUGJDHyUVt8PdKjif&#10;T66T3/5z/2puHt+vbWN2e6UG/W49BxGpi0/xv3ur0/zxG/w9k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fkeFwgAAANwAAAAPAAAAAAAAAAAAAAAAAJgCAABkcnMvZG93&#10;bnJldi54bWxQSwUGAAAAAAQABAD1AAAAhwMAAAAA&#10;" filled="f"/>
                <v:shape id="Text Box 78" o:spid="_x0000_s1064" type="#_x0000_t202" style="position:absolute;left:11700;top:684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7fz8EA&#10;AADcAAAADwAAAGRycy9kb3ducmV2LnhtbERP24rCMBB9X/Afwgi+LDZVXC/VKCqs+OrlA6bN2Bab&#10;SWmirX9vFoR9m8O5zmrTmUo8qXGlZQWjKAZBnFldcq7gevkdzkE4j6yxskwKXuRgs+59rTDRtuUT&#10;Pc8+FyGEXYIKCu/rREqXFWTQRbYmDtzNNgZ9gE0udYNtCDeVHMfxVBosOTQUWNO+oOx+fhgFt2P7&#10;/bNo04O/zk6T6Q7LWWpfSg363XYJwlPn/8Uf91GH+aMJ/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38/BAAAA3AAAAA8AAAAAAAAAAAAAAAAAmAIAAGRycy9kb3du&#10;cmV2LnhtbFBLBQYAAAAABAAEAPUAAACGAwAAAAA=&#10;" stroked="f">
                  <v:textbox>
                    <w:txbxContent>
                      <w:p w:rsidR="00104EDE" w:rsidRPr="00AF030C" w:rsidRDefault="00104EDE" w:rsidP="00812C78">
                        <w:pPr>
                          <w:rPr>
                            <w:rFonts w:ascii="Arial" w:hAnsi="Arial" w:cs="Arial"/>
                            <w:szCs w:val="20"/>
                          </w:rPr>
                        </w:pPr>
                        <w:r>
                          <w:rPr>
                            <w:rFonts w:ascii="Arial" w:hAnsi="Arial" w:cs="Arial"/>
                            <w:szCs w:val="20"/>
                          </w:rPr>
                          <w:t>DD</w:t>
                        </w:r>
                      </w:p>
                    </w:txbxContent>
                  </v:textbox>
                </v:shape>
                <v:oval id="Oval 79" o:spid="_x0000_s1065" style="position:absolute;left:11520;top:6660;width:14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t6asIA&#10;AADcAAAADwAAAGRycy9kb3ducmV2LnhtbERPzWoCMRC+F3yHMIKXolmlFVmNIgXBg1CrPsC4GbOr&#10;m8k2ie727ZtCwdt8fL+zWHW2Fg/yoXKsYDzKQBAXTldsFJyOm+EMRIjIGmvHpOCHAqyWvZcF5tq1&#10;/EWPQzQihXDIUUEZY5NLGYqSLIaRa4gTd3HeYkzQG6k9tinc1nKSZVNpseLUUGJDHyUVt8PdKjif&#10;T66T3/5z/2puHt+ubWN2e6UG/W49BxGpi0/xv3ur0/zxO/w9k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3pqwgAAANwAAAAPAAAAAAAAAAAAAAAAAJgCAABkcnMvZG93&#10;bnJldi54bWxQSwUGAAAAAAQABAD1AAAAhwMAAAAA&#10;" filled="f"/>
                <v:shape id="Text Box 80" o:spid="_x0000_s1066" type="#_x0000_t202" style="position:absolute;left:11700;top:540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kI8IA&#10;AADcAAAADwAAAGRycy9kb3ducmV2LnhtbERPzWrCQBC+C32HZQq9SN0oNrapm6AFJVetDzBmxyQ0&#10;Oxuyq0ne3hWE3ubj+511NphG3KhztWUF81kEgriwuuZSwel39/4JwnlkjY1lUjCSgyx9mawx0bbn&#10;A92OvhQhhF2CCirv20RKV1Rk0M1sSxy4i+0M+gC7UuoO+xBuGrmIolgarDk0VNjST0XF3/FqFFzy&#10;fvrx1Z/3/rQ6LOMt1quzHZV6ex023yA8Df5f/HTnOsyfx/B4Jlwg0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4OQjwgAAANwAAAAPAAAAAAAAAAAAAAAAAJgCAABkcnMvZG93&#10;bnJldi54bWxQSwUGAAAAAAQABAD1AAAAhwMAAAAA&#10;" stroked="f">
                  <v:textbox>
                    <w:txbxContent>
                      <w:p w:rsidR="00104EDE" w:rsidRPr="00AF030C" w:rsidRDefault="00104EDE" w:rsidP="00812C78">
                        <w:pPr>
                          <w:rPr>
                            <w:rFonts w:ascii="Arial" w:hAnsi="Arial" w:cs="Arial"/>
                            <w:szCs w:val="20"/>
                          </w:rPr>
                        </w:pPr>
                        <w:r>
                          <w:rPr>
                            <w:rFonts w:ascii="Arial" w:hAnsi="Arial" w:cs="Arial"/>
                            <w:szCs w:val="20"/>
                          </w:rPr>
                          <w:t>VDW</w:t>
                        </w:r>
                      </w:p>
                    </w:txbxContent>
                  </v:textbox>
                </v:shape>
                <v:oval id="Oval 81" o:spid="_x0000_s1067" style="position:absolute;left:11520;top:5220;width:14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VBhsIA&#10;AADcAAAADwAAAGRycy9kb3ducmV2LnhtbERPzWoCMRC+F3yHMIKXolmlVFmNIgXBg1CrPsC4GbOr&#10;m8k2ie727ZtCwdt8fL+zWHW2Fg/yoXKsYDzKQBAXTldsFJyOm+EMRIjIGmvHpOCHAqyWvZcF5tq1&#10;/EWPQzQihXDIUUEZY5NLGYqSLIaRa4gTd3HeYkzQG6k9tinc1nKSZe/SYsWpocSGPkoqboe7VXA+&#10;n1wnv/3n/tXcPL5d28bs9koN+t16DiJSF5/if/dWp/njKfw9k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RUGGwgAAANwAAAAPAAAAAAAAAAAAAAAAAJgCAABkcnMvZG93&#10;bnJldi54bWxQSwUGAAAAAAQABAD1AAAAhwMAAAAA&#10;" filled="f"/>
                <v:shape id="Text Box 82" o:spid="_x0000_s1068" type="#_x0000_t202" style="position:absolute;left:11700;top:234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VysQA&#10;AADcAAAADwAAAGRycy9kb3ducmV2LnhtbESPzW7CQAyE75V4h5WRuFSwAbX8BBZEkYq48vMAJmuS&#10;iKw3ym5JeHt8QOrN1oxnPq82navUg5pQejYwHiWgiDNvS84NXM6/wzmoEJEtVp7JwJMCbNa9jxWm&#10;1rd8pMcp5kpCOKRooIixTrUOWUEOw8jXxKLdfOMwytrk2jbYSrir9CRJptphydJQYE27grL76c8Z&#10;uB3az+9Fe93Hy+z4Nf3Bcnb1T2MG/W67BBWpi//m9/XBCv5YaOUZmUC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z1crEAAAA3AAAAA8AAAAAAAAAAAAAAAAAmAIAAGRycy9k&#10;b3ducmV2LnhtbFBLBQYAAAAABAAEAPUAAACJAwAAAAA=&#10;" stroked="f">
                  <v:textbox>
                    <w:txbxContent>
                      <w:p w:rsidR="00104EDE" w:rsidRPr="00AF030C" w:rsidRDefault="00104EDE" w:rsidP="00812C78">
                        <w:pPr>
                          <w:rPr>
                            <w:rFonts w:ascii="Arial" w:hAnsi="Arial" w:cs="Arial"/>
                            <w:szCs w:val="20"/>
                          </w:rPr>
                        </w:pPr>
                        <w:r>
                          <w:rPr>
                            <w:rFonts w:ascii="Arial" w:hAnsi="Arial" w:cs="Arial"/>
                            <w:szCs w:val="20"/>
                          </w:rPr>
                          <w:t>DPMS</w:t>
                        </w:r>
                      </w:p>
                    </w:txbxContent>
                  </v:textbox>
                </v:shape>
                <v:oval id="Oval 83" o:spid="_x0000_s1069" style="position:absolute;left:11520;top:2160;width:14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Zwb8IA&#10;AADcAAAADwAAAGRycy9kb3ducmV2LnhtbERPzWoCMRC+F3yHMIKXolmlFF2NIgXBg1CrPsC4GbOr&#10;m8k2ie727ZtCwdt8fL+zWHW2Fg/yoXKsYDzKQBAXTldsFJyOm+EURIjIGmvHpOCHAqyWvZcF5tq1&#10;/EWPQzQihXDIUUEZY5NLGYqSLIaRa4gTd3HeYkzQG6k9tinc1nKSZe/SYsWpocSGPkoqboe7VXA+&#10;n1wnv/3n/tXcPL5d28bs9koN+t16DiJSF5/if/dWp/njGfw9ky6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nBvwgAAANwAAAAPAAAAAAAAAAAAAAAAAJgCAABkcnMvZG93&#10;bnJldi54bWxQSwUGAAAAAAQABAD1AAAAhwMAAAAA&#10;" filled="f"/>
                <v:shape id="Text Box 84" o:spid="_x0000_s1070" type="#_x0000_t202" style="position:absolute;left:11700;top:396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TccQA&#10;AADcAAAADwAAAGRycy9kb3ducmV2LnhtbESPzW7CQAyE75V4h5WRuFSwAZW/wIKgUiuu/DyAyZok&#10;IuuNsgsJb18fKnGzNeOZz+tt5yr1pCaUng2MRwko4szbknMDl/PPcAEqRGSLlWcy8KIA203vY42p&#10;9S0f6XmKuZIQDikaKGKsU61DVpDDMPI1sWg33ziMsja5tg22Eu4qPUmSmXZYsjQUWNN3Qdn99HAG&#10;bof2c7psr7/xMj9+zfZYzq/+Zcyg3+1WoCJ18W3+vz5YwZ8Ivj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pE3HEAAAA3AAAAA8AAAAAAAAAAAAAAAAAmAIAAGRycy9k&#10;b3ducmV2LnhtbFBLBQYAAAAABAAEAPUAAACJAwAAAAA=&#10;" stroked="f">
                  <v:textbox>
                    <w:txbxContent>
                      <w:p w:rsidR="00104EDE" w:rsidRPr="00AF030C" w:rsidRDefault="00104EDE" w:rsidP="00812C78">
                        <w:pPr>
                          <w:rPr>
                            <w:rFonts w:ascii="Arial" w:hAnsi="Arial" w:cs="Arial"/>
                            <w:szCs w:val="20"/>
                          </w:rPr>
                        </w:pPr>
                        <w:r>
                          <w:rPr>
                            <w:rFonts w:ascii="Arial" w:hAnsi="Arial" w:cs="Arial"/>
                            <w:szCs w:val="20"/>
                          </w:rPr>
                          <w:t>TOMS</w:t>
                        </w:r>
                      </w:p>
                    </w:txbxContent>
                  </v:textbox>
                </v:shape>
                <v:oval id="Oval 85" o:spid="_x0000_s1071" style="position:absolute;left:11520;top:3780;width:14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21MIA&#10;AADcAAAADwAAAGRycy9kb3ducmV2LnhtbERP22oCMRB9L/QfwhT6UmpWkVJWo0hB8EGol/2AcTNm&#10;VzeTbRLd9e+NIPRtDuc603lvG3ElH2rHCoaDDARx6XTNRkGxX35+gwgRWWPjmBTcKMB89voyxVy7&#10;jrd03UUjUgiHHBVUMba5lKGsyGIYuJY4cUfnLcYEvZHaY5fCbSNHWfYlLdacGips6aei8ry7WAWH&#10;Q+F6+ed/Nx/m7HF86lqz3ij1/tYvJiAi9fFf/HSvdJo/GsLjmXSB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LbUwgAAANwAAAAPAAAAAAAAAAAAAAAAAJgCAABkcnMvZG93&#10;bnJldi54bWxQSwUGAAAAAAQABAD1AAAAhwMAAAAA&#10;" filled="f"/>
                <v:shape id="Text Box 86" o:spid="_x0000_s1072" type="#_x0000_t202" style="position:absolute;left:4163;top:8460;width:1215;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conb8A&#10;AADcAAAADwAAAGRycy9kb3ducmV2LnhtbERPy6rCMBDdC/5DGMGNaHqLz2qUq3DFrY8PGJuxLTaT&#10;0kRb//5GENzN4TxntWlNKZ5Uu8Kygp9RBII4tbrgTMHl/Decg3AeWWNpmRS8yMFm3e2sMNG24SM9&#10;Tz4TIYRdggpy76tESpfmZNCNbEUcuJutDfoA60zqGpsQbkoZR9FUGiw4NORY0S6n9H56GAW3QzOY&#10;LJrr3l9mx/F0i8Xsal9K9Xvt7xKEp9Z/xR/3QYf5cQzvZ8IFcv0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tyidvwAAANwAAAAPAAAAAAAAAAAAAAAAAJgCAABkcnMvZG93bnJl&#10;di54bWxQSwUGAAAAAAQABAD1AAAAhAMAAAAA&#10;" stroked="f">
                  <v:textbox>
                    <w:txbxContent>
                      <w:p w:rsidR="00104EDE" w:rsidRPr="00AF030C" w:rsidRDefault="00104EDE" w:rsidP="00812C78">
                        <w:pPr>
                          <w:rPr>
                            <w:rFonts w:ascii="Arial" w:hAnsi="Arial" w:cs="Arial"/>
                            <w:szCs w:val="20"/>
                          </w:rPr>
                        </w:pPr>
                        <w:r>
                          <w:rPr>
                            <w:rFonts w:ascii="Arial" w:hAnsi="Arial" w:cs="Arial"/>
                            <w:szCs w:val="20"/>
                          </w:rPr>
                          <w:t>Reporting</w:t>
                        </w:r>
                      </w:p>
                    </w:txbxContent>
                  </v:textbox>
                </v:shape>
                <v:oval id="Oval 87" o:spid="_x0000_s1073" style="position:absolute;left:3960;top:8280;width:16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KNOMMA&#10;AADcAAAADwAAAGRycy9kb3ducmV2LnhtbERP3WrCMBS+H+wdwhl4M9Z0KmN0jTKEwS4Ef+YDHJuz&#10;tLM5qUlm69sbQfDufHy/p5wPthUn8qFxrOA1y0EQV043bBTsfr5e3kGEiKyxdUwKzhRgPnt8KLHQ&#10;rucNnbbRiBTCoUAFdYxdIWWoarIYMtcRJ+7XeYsxQW+k9tincNvKcZ6/SYsNp4YaO1rUVB22/1bB&#10;fr9zgzz61frZHDxO//rOLNdKjZ6Gzw8QkYZ4F9/c3zrNH0/g+ky6QM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KNOMMAAADcAAAADwAAAAAAAAAAAAAAAACYAgAAZHJzL2Rv&#10;d25yZXYueG1sUEsFBgAAAAAEAAQA9QAAAIgDAAAAAA==&#10;" filled="f"/>
                <v:shape id="Text Box 88" o:spid="_x0000_s1074" type="#_x0000_t202" style="position:absolute;left:7020;top:828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VcsAA&#10;AADcAAAADwAAAGRycy9kb3ducmV2LnhtbERP24rCMBB9F/yHMAu+iE0Vb9s1igorvnr5gGkztmWb&#10;SWmirX9vFgTf5nCus9p0phIPalxpWcE4ikEQZ1aXnCu4Xn5HSxDOI2usLJOCJznYrPu9FSbatnyi&#10;x9nnIoSwS1BB4X2dSOmyggy6yNbEgbvZxqAPsMmlbrAN4aaSkzieS4Mlh4YCa9oXlP2d70bB7dgO&#10;Z99tevDXxWk632G5SO1TqcFXt/0B4anzH/HbfdRh/mQK/8+EC+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xIVcsAAAADcAAAADwAAAAAAAAAAAAAAAACYAgAAZHJzL2Rvd25y&#10;ZXYueG1sUEsFBgAAAAAEAAQA9QAAAIUDAAAAAA==&#10;" stroked="f">
                  <v:textbox>
                    <w:txbxContent>
                      <w:p w:rsidR="00104EDE" w:rsidRPr="00AF030C" w:rsidRDefault="00104EDE" w:rsidP="00812C78">
                        <w:pPr>
                          <w:rPr>
                            <w:rFonts w:ascii="Arial" w:hAnsi="Arial" w:cs="Arial"/>
                            <w:szCs w:val="20"/>
                          </w:rPr>
                        </w:pPr>
                        <w:r>
                          <w:rPr>
                            <w:rFonts w:ascii="Arial" w:hAnsi="Arial" w:cs="Arial"/>
                            <w:szCs w:val="20"/>
                          </w:rPr>
                          <w:t>NPPS</w:t>
                        </w:r>
                      </w:p>
                    </w:txbxContent>
                  </v:textbox>
                </v:shape>
                <v:oval id="Oval 89" o:spid="_x0000_s1075" style="position:absolute;left:6840;top:8100;width:14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ew18MA&#10;AADcAAAADwAAAGRycy9kb3ducmV2LnhtbERP3WrCMBS+H+wdwhl4M9Z0omN0jTKEwS4Ef+YDHJuz&#10;tLM5qUlm69sbQfDufHy/p5wPthUn8qFxrOA1y0EQV043bBTsfr5e3kGEiKyxdUwKzhRgPnt8KLHQ&#10;rucNnbbRiBTCoUAFdYxdIWWoarIYMtcRJ+7XeYsxQW+k9tincNvKcZ6/SYsNp4YaO1rUVB22/1bB&#10;fr9zgzz61frZHDxO/vrOLNdKjZ6Gzw8QkYZ4F9/c3zrNH0/h+ky6QM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ew18MAAADcAAAADwAAAAAAAAAAAAAAAACYAgAAZHJzL2Rv&#10;d25yZXYueG1sUEsFBgAAAAAEAAQA9QAAAIgDAAAAAA==&#10;" filled="f"/>
                <v:shape id="Freeform 90" o:spid="_x0000_s1076" style="position:absolute;left:5400;top:6300;width:3240;height:360;visibility:visible;mso-wrap-style:square;v-text-anchor:top" coordsize="23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FE8EA&#10;AADcAAAADwAAAGRycy9kb3ducmV2LnhtbERP24rCMBB9F/yHMMK+aaoLIrWpiKIs6wrePmBoxrbY&#10;TEqTavXrNwsLvs3hXCdZdKYSd2pcaVnBeBSBIM6sLjlXcDlvhjMQziNrrCyTgic5WKT9XoKxtg8+&#10;0v3kcxFC2MWooPC+jqV0WUEG3cjWxIG72sagD7DJpW7wEcJNJSdRNJUGSw4NBda0Kii7nVqjoPzU&#10;OH7t2vXhe+9emy3pffvjlfoYdMs5CE+df4v/3V86zJ9M4e+ZcIFM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7RRPBAAAA3AAAAA8AAAAAAAAAAAAAAAAAmAIAAGRycy9kb3du&#10;cmV2LnhtbFBLBQYAAAAABAAEAPUAAACGAwAAAAA=&#10;" path="m,c205,60,405,360,1230,360,2055,360,2109,76,2340,1e" filled="f">
                  <v:stroke endarrow="block"/>
                  <v:path arrowok="t" o:connecttype="custom" o:connectlocs="0,0;1703,360;3240,1" o:connectangles="0,0,0"/>
                </v:shape>
                <v:shape id="Freeform 91" o:spid="_x0000_s1077" style="position:absolute;left:5580;top:5040;width:2880;height:540;flip:y;visibility:visible;mso-wrap-style:square;v-text-anchor:top" coordsize="23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lINcAA&#10;AADcAAAADwAAAGRycy9kb3ducmV2LnhtbERPzYrCMBC+L/gOYQRva6oHdatpEWFBhD1o9wGGZmxr&#10;m0loslp9erMgeJuP73c2+WA6caXeN5YVzKYJCOLS6oYrBb/F9+cKhA/IGjvLpOBOHvJs9LHBVNsb&#10;H+l6CpWIIexTVFCH4FIpfVmTQT+1jjhyZ9sbDBH2ldQ93mK46eQ8SRbSYMOxoUZHu5rK9vRnFDj/&#10;85UU1hzQu9ZyW1yWj3uh1GQ8bNcgAg3hLX659zrOny/h/5l4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ClINcAAAADcAAAADwAAAAAAAAAAAAAAAACYAgAAZHJzL2Rvd25y&#10;ZXYueG1sUEsFBgAAAAAEAAQA9QAAAIUDAAAAAA==&#10;" path="m,c205,60,405,360,1230,360,2055,360,2109,76,2340,1e" filled="f">
                  <v:stroke startarrow="block"/>
                  <v:path arrowok="t" o:connecttype="custom" o:connectlocs="0,0;1514,540;2880,2" o:connectangles="0,0,0"/>
                </v:shape>
                <v:line id="Line 92" o:spid="_x0000_s1078" style="position:absolute;flip:y;visibility:visible;mso-wrap-style:square" from="7740,6300" to="9000,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7IOcUAAADcAAAADwAAAGRycy9kb3ducmV2LnhtbESPT2vDMAzF74V9B6PBLmV12sEIWd2y&#10;/gkMelna7i5iLQmLZRO7bfbtp8OgN4n39N5Py/XoenWlIXaeDcxnGSji2tuOGwPnU/mcg4oJ2WLv&#10;mQz8UoT16mGyxML6G1d0PaZGSQjHAg20KYVC61i35DDOfCAW7dsPDpOsQ6PtgDcJd71eZNmrdtix&#10;NLQYaNtS/XO8OAPTl/0uhDwvy2rnu8/wta82h7MxT4/j+xuoRGO6m/+vP6zgL4RWnpEJ9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7IOcUAAADcAAAADwAAAAAAAAAA&#10;AAAAAAChAgAAZHJzL2Rvd25yZXYueG1sUEsFBgAAAAAEAAQA+QAAAJMDAAAAAA==&#10;">
                  <v:stroke startarrow="block" endarrow="block"/>
                </v:line>
                <v:line id="Line 93" o:spid="_x0000_s1079" style="position:absolute;flip:x y;visibility:visible;mso-wrap-style:square" from="5040,6300" to="7200,8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jyNMIAAADcAAAADwAAAGRycy9kb3ducmV2LnhtbERPTYvCMBC9C/6HMAveNNWDaDXKIgge&#10;vOjKep02s03XZtI2sdZ/bxaEvc3jfc5629tKdNT60rGC6SQBQZw7XXKh4PK1Hy9A+ICssXJMCp7k&#10;YbsZDtaYavfgE3XnUIgYwj5FBSaEOpXS54Ys+omriSP341qLIcK2kLrFRwy3lZwlyVxaLDk2GKxp&#10;Zyi/ne9WQZfdp7/fx9PNZ9dmmS1Mszs2c6VGH/3nCkSgPvyL3+6DjvNnS/h7Jl4gN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LjyNMIAAADcAAAADwAAAAAAAAAAAAAA&#10;AAChAgAAZHJzL2Rvd25yZXYueG1sUEsFBgAAAAAEAAQA+QAAAJADAAAAAA==&#10;">
                  <v:stroke endarrow="block"/>
                </v:line>
                <v:line id="Line 94" o:spid="_x0000_s1080" style="position:absolute;visibility:visible;mso-wrap-style:square" from="4860,6300" to="4860,82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0a98UAAADcAAAADwAAAGRycy9kb3ducmV2LnhtbESPQUsDMRCF70L/Q5iCN5utgm23TUvp&#10;InhQoa14nm7GzeJmsmziNv575yB4m+G9ee+bzS77To00xDawgfmsAEVcB9tyY+D9/HS3BBUTssUu&#10;MBn4oQi77eRmg6UNVz7SeEqNkhCOJRpwKfWl1rF25DHOQk8s2mcYPCZZh0bbAa8S7jt9XxSP2mPL&#10;0uCwp4Oj+uv07Q0sXHXUC129nN+qsZ2v8mv+uKyMuZ3m/RpUopz+zX/Xz1bwHwRf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K0a98UAAADcAAAADwAAAAAAAAAA&#10;AAAAAAChAgAAZHJzL2Rvd25yZXYueG1sUEsFBgAAAAAEAAQA+QAAAJMDAAAAAA==&#10;">
                  <v:stroke endarrow="block"/>
                </v:line>
                <v:line id="Line 95" o:spid="_x0000_s1081" style="position:absolute;flip:y;visibility:visible;mso-wrap-style:square" from="9540,2700" to="11520,5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74/8UAAADcAAAADwAAAGRycy9kb3ducmV2LnhtbESPT2vCQBDF70K/wzKFXoJubEBq6ir9&#10;o1AQD6YePA7ZaRKanQ3ZqcZv3xUEbzO893vzZrEaXKtO1IfGs4HpJAVFXHrbcGXg8L0Zv4AKgmyx&#10;9UwGLhRgtXwYLTC3/sx7OhVSqRjCIUcDtUiXax3KmhyGie+Io/bje4cS177StsdzDHetfk7TmXbY&#10;cLxQY0cfNZW/xZ+LNTY7/syy5N3pJJnT+ijbVIsxT4/D2ysooUHu5hv9ZSOXTeH6TJxAL/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J74/8UAAADcAAAADwAAAAAAAAAA&#10;AAAAAAChAgAAZHJzL2Rvd25yZXYueG1sUEsFBgAAAAAEAAQA+QAAAJMDAAAAAA==&#10;">
                  <v:stroke endarrow="block"/>
                </v:line>
                <v:line id="Line 96" o:spid="_x0000_s1082" style="position:absolute;flip:y;visibility:visible;mso-wrap-style:square" from="9720,5580" to="11520,5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xmiMUAAADcAAAADwAAAGRycy9kb3ducmV2LnhtbESPzWvCQBDF7wX/h2WEXoJuakA0uor9&#10;EAriwY+DxyE7JsHsbMhONf3vu4VCbzO893vzZrnuXaPu1IXas4GXcQqKuPC25tLA+bQdzUAFQbbY&#10;eCYD3xRgvRo8LTG3/sEHuh+lVDGEQ44GKpE21zoUFTkMY98SR+3qO4cS167UtsNHDHeNnqTpVDus&#10;OV6osKW3iorb8cvFGts9v2dZ8up0kszp4yK7VIsxz8N+swAl1Mu/+Y/+tJHLJvD7TJxAr3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ExmiMUAAADcAAAADwAAAAAAAAAA&#10;AAAAAAChAgAAZHJzL2Rvd25yZXYueG1sUEsFBgAAAAAEAAQA+QAAAJMDAAAAAA==&#10;">
                  <v:stroke endarrow="block"/>
                </v:line>
                <v:line id="Line 97" o:spid="_x0000_s1083" style="position:absolute;visibility:visible;mso-wrap-style:square" from="9720,5940" to="11700,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JohsMAAADcAAAADwAAAGRycy9kb3ducmV2LnhtbERPS2sCMRC+F/wPYYReSs3WBSlbo8ii&#10;0EMvvnqebqab1c1km0Td+uubguBtPr7nTOe9bcWZfGgcK3gZZSCIK6cbrhXstqvnVxAhImtsHZOC&#10;Xwownw0eplhod+E1nTexFimEQ4EKTIxdIWWoDFkMI9cRJ+7beYsxQV9L7fGSwm0rx1k2kRYbTg0G&#10;OyoNVcfNySoYl6VpPz6P+ml/zZdfO/mzPPiJUo/DfvEGIlIf7+Kb+12n+XkO/8+kC+Ts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iaIbDAAAA3AAAAA8AAAAAAAAAAAAA&#10;AAAAoQIAAGRycy9kb3ducmV2LnhtbFBLBQYAAAAABAAEAPkAAACRAwAAAAA=&#10;">
                  <v:stroke dashstyle="dashDot" endarrow="block"/>
                </v:line>
                <v:shape id="Text Box 98" o:spid="_x0000_s1084" type="#_x0000_t202" style="position:absolute;left:3060;top:7200;width:25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kHMMA&#10;AADcAAAADwAAAGRycy9kb3ducmV2LnhtbERPS2sCMRC+F/wPYYTeata2Fl2NIgVrj/WB4G3YzG4W&#10;N5Mlieu2v74pCL3Nx/ecxaq3jejIh9qxgvEoA0FcOF1zpeB42DxNQYSIrLFxTAq+KcBqOXhYYK7d&#10;jXfU7WMlUgiHHBWYGNtcylAYshhGriVOXOm8xZigr6T2eEvhtpHPWfYmLdacGgy29G6ouOyvVoE/&#10;bccT/VHNTLm1P+ddUc66L6nU47Bfz0FE6uO/+O7+1Gn+yyv8PZM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jkHMMAAADcAAAADwAAAAAAAAAAAAAAAACYAgAAZHJzL2Rv&#10;d25yZXYueG1sUEsFBgAAAAAEAAQA9QAAAIgDAAAAAA==&#10;" filled="f">
                  <v:stroke dashstyle="dashDot"/>
                  <v:textbox>
                    <w:txbxContent>
                      <w:p w:rsidR="00104EDE" w:rsidRDefault="00104EDE" w:rsidP="00812C78">
                        <w:pPr>
                          <w:jc w:val="center"/>
                        </w:pPr>
                        <w:r>
                          <w:t>Federation</w:t>
                        </w:r>
                      </w:p>
                    </w:txbxContent>
                  </v:textbox>
                </v:shape>
                <v:shape id="Text Box 99" o:spid="_x0000_s1085" type="#_x0000_t202" style="position:absolute;left:5940;top:3060;width:540;height:46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RBh8IA&#10;AADcAAAADwAAAGRycy9kb3ducmV2LnhtbERPTWsCMRC9F/ofwhS81ayKpa5GEUHtUW0p9DZsZjeL&#10;m8mSxHX11zdCobd5vM9ZrHrbiI58qB0rGA0zEMSF0zVXCr4+t6/vIEJE1tg4JgU3CrBaPj8tMNfu&#10;ykfqTrESKYRDjgpMjG0uZSgMWQxD1xInrnTeYkzQV1J7vKZw28hxlr1JizWnBoMtbQwV59PFKvDf&#10;+9FU76qZKff2/nMsyll3kEoNXvr1HESkPv6L/9wfOs2fTOHxTLp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EGHwgAAANwAAAAPAAAAAAAAAAAAAAAAAJgCAABkcnMvZG93&#10;bnJldi54bWxQSwUGAAAAAAQABAD1AAAAhwMAAAAA&#10;" filled="f">
                  <v:stroke dashstyle="dashDot"/>
                  <v:textbox>
                    <w:txbxContent>
                      <w:p w:rsidR="00104EDE" w:rsidRDefault="00104EDE" w:rsidP="00812C78">
                        <w:pPr>
                          <w:jc w:val="center"/>
                        </w:pPr>
                      </w:p>
                      <w:p w:rsidR="00104EDE" w:rsidRDefault="00104EDE" w:rsidP="00812C78">
                        <w:pPr>
                          <w:jc w:val="center"/>
                        </w:pPr>
                      </w:p>
                      <w:p w:rsidR="00104EDE" w:rsidRDefault="00104EDE" w:rsidP="00812C78">
                        <w:pPr>
                          <w:jc w:val="center"/>
                        </w:pPr>
                      </w:p>
                      <w:p w:rsidR="00104EDE" w:rsidRDefault="00104EDE" w:rsidP="00812C78">
                        <w:pPr>
                          <w:jc w:val="center"/>
                        </w:pPr>
                        <w:r>
                          <w:t>ESB</w:t>
                        </w:r>
                      </w:p>
                    </w:txbxContent>
                  </v:textbox>
                </v:shape>
                <v:shape id="Text Box 100" o:spid="_x0000_s1086" type="#_x0000_t202" style="position:absolute;left:4500;top:378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4Q8IA&#10;AADcAAAADwAAAGRycy9kb3ducmV2LnhtbERP22rCQBB9F/oPyxT6Is3G2kaNrtIKLb4mzQeM2ckF&#10;s7Mhu5r4991CoW9zONfZHSbTiRsNrrWsYBHFIIhLq1uuFRTfn89rEM4ja+wsk4I7OTjsH2Y7TLUd&#10;OaNb7msRQtilqKDxvk+ldGVDBl1ke+LAVXYw6AMcaqkHHEO46eRLHCfSYMuhocGejg2Vl/xqFFSn&#10;cf62Gc9fvlhlr8kHtquzvSv19Di9b0F4mvy/+M990mH+MoHfZ8IF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bhDwgAAANwAAAAPAAAAAAAAAAAAAAAAAJgCAABkcnMvZG93&#10;bnJldi54bWxQSwUGAAAAAAQABAD1AAAAhwMAAAAA&#10;" stroked="f">
                  <v:textbox>
                    <w:txbxContent>
                      <w:p w:rsidR="00104EDE" w:rsidRPr="00AF030C" w:rsidRDefault="00104EDE" w:rsidP="00812C78">
                        <w:pPr>
                          <w:rPr>
                            <w:rFonts w:ascii="Arial" w:hAnsi="Arial" w:cs="Arial"/>
                            <w:szCs w:val="20"/>
                          </w:rPr>
                        </w:pPr>
                        <w:r>
                          <w:rPr>
                            <w:rFonts w:ascii="Arial" w:hAnsi="Arial" w:cs="Arial"/>
                            <w:szCs w:val="20"/>
                          </w:rPr>
                          <w:t xml:space="preserve"> </w:t>
                        </w:r>
                        <w:r w:rsidRPr="0046190F">
                          <w:rPr>
                            <w:rFonts w:ascii="Arial" w:hAnsi="Arial" w:cs="Arial"/>
                            <w:szCs w:val="20"/>
                            <w:highlight w:val="green"/>
                          </w:rPr>
                          <w:t>TESS</w:t>
                        </w:r>
                      </w:p>
                    </w:txbxContent>
                  </v:textbox>
                </v:shape>
                <v:oval id="Oval 101" o:spid="_x0000_s1087" style="position:absolute;left:4320;top:3600;width:14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Ad5sIA&#10;AADcAAAADwAAAGRycy9kb3ducmV2LnhtbERP22oCMRB9F/oPYQp9KTWrFSurUUQQ+lCotw8YN2N2&#10;dTNZk9Td/n0jFHybw7nObNHZWtzIh8qxgkE/A0FcOF2xUXDYr98mIEJE1lg7JgW/FGAxf+rNMNeu&#10;5S3ddtGIFMIhRwVljE0uZShKshj6riFO3Ml5izFBb6T22KZwW8thlo2lxYpTQ4kNrUoqLrsfq+B4&#10;PLhOXv335tVcPI7ObWO+Nkq9PHfLKYhIXXyI/92fOs1//4D7M+kC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8B3mwgAAANwAAAAPAAAAAAAAAAAAAAAAAJgCAABkcnMvZG93&#10;bnJldi54bWxQSwUGAAAAAAQABAD1AAAAhwMAAAAA&#10;" filled="f"/>
                <v:line id="Line 102" o:spid="_x0000_s1088" style="position:absolute;visibility:visible;mso-wrap-style:square" from="4860,4500" to="4860,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sW8cUAAADcAAAADwAAAGRycy9kb3ducmV2LnhtbESPQUsDMRCF70L/Q5iCN5utgm23TUvp&#10;InhQoa14nm7GzeJmsmziNv575yB4m+G9ee+bzS77To00xDawgfmsAEVcB9tyY+D9/HS3BBUTssUu&#10;MBn4oQi77eRmg6UNVz7SeEqNkhCOJRpwKfWl1rF25DHOQk8s2mcYPCZZh0bbAa8S7jt9XxSP2mPL&#10;0uCwp4Oj+uv07Q0sXHXUC129nN+qsZ2v8mv+uKyMuZ3m/RpUopz+zX/Xz1bwH4RWnpEJ9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tsW8cUAAADcAAAADwAAAAAAAAAA&#10;AAAAAAChAgAAZHJzL2Rvd25yZXYueG1sUEsFBgAAAAAEAAQA+QAAAJMDAAAAAA==&#10;">
                  <v:stroke endarrow="block"/>
                </v:line>
                <v:shape id="Text Box 103" o:spid="_x0000_s1089" type="#_x0000_t202" style="position:absolute;left:8640;top:288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sMcIA&#10;AADcAAAADwAAAGRycy9kb3ducmV2LnhtbERPyWrDMBC9B/oPYgq9hFhus9qJbNpAQ65ZPmBiTWwT&#10;a2QsNXb+vioUcpvHW2eTD6YRd+pcbVnBexSDIC6srrlUcD59T1YgnEfW2FgmBQ9ykGcvow2m2vZ8&#10;oPvRlyKEsEtRQeV9m0rpiooMusi2xIG72s6gD7Arpe6wD+GmkR9xvJAGaw4NFba0rai4HX+Mguu+&#10;H8+T/rLz5+VhtvjCenmxD6XeXofPNQhPg3+K/917HeZPE/h7Jlwgs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yiwxwgAAANwAAAAPAAAAAAAAAAAAAAAAAJgCAABkcnMvZG93&#10;bnJldi54bWxQSwUGAAAAAAQABAD1AAAAhwMAAAAA&#10;" stroked="f">
                  <v:textbox>
                    <w:txbxContent>
                      <w:p w:rsidR="00104EDE" w:rsidRPr="00AF030C" w:rsidRDefault="00104EDE" w:rsidP="00812C78">
                        <w:pPr>
                          <w:rPr>
                            <w:rFonts w:ascii="Arial" w:hAnsi="Arial" w:cs="Arial"/>
                            <w:szCs w:val="20"/>
                          </w:rPr>
                        </w:pPr>
                        <w:r>
                          <w:rPr>
                            <w:rFonts w:ascii="Arial" w:hAnsi="Arial" w:cs="Arial"/>
                            <w:szCs w:val="20"/>
                          </w:rPr>
                          <w:t>Carriers</w:t>
                        </w:r>
                      </w:p>
                    </w:txbxContent>
                  </v:textbox>
                </v:shape>
                <v:oval id="Oval 104" o:spid="_x0000_s1090" style="position:absolute;left:8460;top:2700;width:14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278UA&#10;AADcAAAADwAAAGRycy9kb3ducmV2LnhtbESPQWsCMRCF74X+hzCFXkrNKlLK1ihSEDwIteoPGDfT&#10;7Opmsk2iu/5751DobYb35r1vZovBt+pKMTWBDYxHBSjiKtiGnYHDfvX6DiplZIttYDJwowSL+ePD&#10;DEsbev6m6y47JSGcSjRQ59yVWqeqJo9pFDpi0X5C9JhljU7biL2E+1ZPiuJNe2xYGmrs6LOm6ry7&#10;eAPH4yEM+jd+bV/cOeL01HduszXm+WlYfoDKNOR/89/12gr+VPDlGZlA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bvxQAAANwAAAAPAAAAAAAAAAAAAAAAAJgCAABkcnMv&#10;ZG93bnJldi54bWxQSwUGAAAAAAQABAD1AAAAigMAAAAA&#10;" filled="f"/>
                <v:line id="Line 105" o:spid="_x0000_s1091" style="position:absolute;visibility:visible;mso-wrap-style:square" from="9360,3600" to="9360,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LQ0cIAAADcAAAADwAAAGRycy9kb3ducmV2LnhtbERPTWvCQBC9C/0PyxS86UYpItFVpNCS&#10;SxFt6XnMjkk0Oxuz22z017tCwds83ucs172pRUetqywrmIwTEMS51RUXCn6+P0ZzEM4ja6wtk4Ir&#10;OVivXgZLTLUNvKNu7wsRQ9ilqKD0vkmldHlJBt3YNsSRO9rWoI+wLaRuMcRwU8tpksykwYpjQ4kN&#10;vZeUn/d/RkESbp/yJLOq22Zfl9Acwu/0EpQavvabBQhPvX+K/92ZjvPfJvB4Jl4gV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yLQ0cIAAADcAAAADwAAAAAAAAAAAAAA&#10;AAChAgAAZHJzL2Rvd25yZXYueG1sUEsFBgAAAAAEAAQA+QAAAJADAAAAAA==&#10;">
                  <v:stroke startarrow="block" endarrow="block"/>
                </v:line>
                <v:group id="Group 106" o:spid="_x0000_s1092" style="position:absolute;left:6840;top:3060;width:1440;height:900" coordorigin="1980,5760" coordsize="1440,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Text Box 107" o:spid="_x0000_s1093" type="#_x0000_t202" style="position:absolute;left:2160;top:5940;width:10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opr8A&#10;AADcAAAADwAAAGRycy9kb3ducmV2LnhtbERPy6rCMBDdC/5DGMGNXFPf9/YaRQXFrY8PGJuxLTaT&#10;0kRb/94Igrs5nOfMl40pxIMql1tWMOhHIIgTq3NOFZxP259fEM4jaywsk4InOVgu2q05xtrWfKDH&#10;0acihLCLUUHmfRlL6ZKMDLq+LYkDd7WVQR9glUpdYR3CTSGHUTSVBnMODRmWtMkouR3vRsF1X/cm&#10;f/Vl58+zw3i6xnx2sU+lup1m9Q/CU+O/4o97r8P88Qjez4QL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JGimvwAAANwAAAAPAAAAAAAAAAAAAAAAAJgCAABkcnMvZG93bnJl&#10;di54bWxQSwUGAAAAAAQABAD1AAAAhAMAAAAA&#10;" stroked="f">
                    <v:textbox>
                      <w:txbxContent>
                        <w:p w:rsidR="00104EDE" w:rsidRPr="00AF030C" w:rsidRDefault="00104EDE" w:rsidP="00812C78">
                          <w:pPr>
                            <w:rPr>
                              <w:rFonts w:ascii="Arial" w:hAnsi="Arial" w:cs="Arial"/>
                              <w:szCs w:val="20"/>
                            </w:rPr>
                          </w:pPr>
                          <w:r>
                            <w:rPr>
                              <w:rFonts w:ascii="Arial" w:hAnsi="Arial" w:cs="Arial"/>
                              <w:szCs w:val="20"/>
                            </w:rPr>
                            <w:t>Finance</w:t>
                          </w:r>
                        </w:p>
                      </w:txbxContent>
                    </v:textbox>
                  </v:shape>
                  <v:oval id="Oval 108" o:spid="_x0000_s1094" style="position:absolute;left:1980;top:5760;width:14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Tw7MIA&#10;AADcAAAADwAAAGRycy9kb3ducmV2LnhtbERP3WrCMBS+F3yHcAa7EU0dRUY1lSEMvBDmnA9wbM7S&#10;rs1Jl0Tbvf0yGHh3Pr7fs9mOthM38qFxrGC5yEAQV043bBScP17nzyBCRNbYOSYFPxRgW04nGyy0&#10;G/idbqdoRArhUKCCOsa+kDJUNVkMC9cTJ+7TeYsxQW+k9jikcNvJpyxbSYsNp4Yae9rVVLWnq1Vw&#10;uZzdKL/923FmWo/519Cbw1Gpx4fxZQ0i0hjv4n/3Xqf5eQ5/z6QL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JPDswgAAANwAAAAPAAAAAAAAAAAAAAAAAJgCAABkcnMvZG93&#10;bnJldi54bWxQSwUGAAAAAAQABAD1AAAAhwMAAAAA&#10;" filled="f"/>
                </v:group>
                <v:line id="Line 109" o:spid="_x0000_s1095" style="position:absolute;flip:y;visibility:visible;mso-wrap-style:square" from="5040,3780" to="7020,5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ONgcUAAADcAAAADwAAAGRycy9kb3ducmV2LnhtbESPQWvCQBCF7wX/wzJCL6FurLVodBXb&#10;KgjiQe2hxyE7JsHsbMhONf77bqHQ2wzvfW/ezJedq9WV2lB5NjAcpKCIc28rLgx8njZPE1BBkC3W&#10;nsnAnQIsF72HOWbW3/hA16MUKoZwyNBAKdJkWoe8JIdh4BviqJ1961Di2hbatniL4a7Wz2n6qh1W&#10;HC+U2NB7Sfnl+O1ijc2eP0aj5M3pJJnS+kt2qRZjHvvdagZKqJN/8x+9tZF7GcPvM3ECv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6ONgcUAAADcAAAADwAAAAAAAAAA&#10;AAAAAAChAgAAZHJzL2Rvd25yZXYueG1sUEsFBgAAAAAEAAQA+QAAAJMDAAAAAA==&#10;">
                  <v:stroke endarrow="block"/>
                </v:line>
                <v:line id="Line 110" o:spid="_x0000_s1096" style="position:absolute;flip:y;visibility:visible;mso-wrap-style:square" from="12240,4680" to="1224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ET9sUAAADcAAAADwAAAGRycy9kb3ducmV2LnhtbESPT2vCQBDF70K/wzKCl1A3apE2dZX6&#10;DwriQdtDj0N2mgSzsyE7avz2bqHgbYb3fm/ezBadq9WF2lB5NjAapqCIc28rLgx8f22fX0EFQbZY&#10;eyYDNwqwmD/1ZphZf+UDXY5SqBjCIUMDpUiTaR3ykhyGoW+Io/brW4cS17bQtsVrDHe1HqfpVDus&#10;OF4osaFVSfnpeHaxxnbP68kkWTqdJG+0+ZFdqsWYQb/7eAcl1MnD/E9/2si9TOHvmTiBnt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3ET9sUAAADcAAAADwAAAAAAAAAA&#10;AAAAAAChAgAAZHJzL2Rvd25yZXYueG1sUEsFBgAAAAAEAAQA+QAAAJMDAAAAAA==&#10;">
                  <v:stroke endarrow="block"/>
                </v:line>
                <v:shape id="Text Box 111" o:spid="_x0000_s1097" type="#_x0000_t202" style="position:absolute;left:11880;top:9540;width:1395;height: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9upcEA&#10;AADcAAAADwAAAGRycy9kb3ducmV2LnhtbERP24rCMBB9X/Afwgi+LGuqqN3tNooKiq+6fsDYTC9s&#10;MylNtPXvjSD4NodznXTVm1rcqHWVZQWTcQSCOLO64kLB+W/39Q3CeWSNtWVScCcHq+XgI8VE246P&#10;dDv5QoQQdgkqKL1vEildVpJBN7YNceBy2xr0AbaF1C12IdzUchpFC2mw4tBQYkPbkrL/09UoyA/d&#10;5/ynu+z9OT7OFhus4ou9KzUa9utfEJ56/xa/3Acd5s9ieD4TLp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fbqXBAAAA3AAAAA8AAAAAAAAAAAAAAAAAmAIAAGRycy9kb3du&#10;cmV2LnhtbFBLBQYAAAAABAAEAPUAAACGAwAAAAA=&#10;" stroked="f">
                  <v:textbox>
                    <w:txbxContent>
                      <w:p w:rsidR="00104EDE" w:rsidRPr="00AF030C" w:rsidRDefault="00104EDE" w:rsidP="00812C78">
                        <w:pPr>
                          <w:rPr>
                            <w:rFonts w:ascii="Arial" w:hAnsi="Arial" w:cs="Arial"/>
                            <w:szCs w:val="20"/>
                          </w:rPr>
                        </w:pPr>
                        <w:r>
                          <w:rPr>
                            <w:rFonts w:ascii="Arial" w:hAnsi="Arial" w:cs="Arial"/>
                            <w:szCs w:val="20"/>
                          </w:rPr>
                          <w:t>Private Distributors</w:t>
                        </w:r>
                      </w:p>
                    </w:txbxContent>
                  </v:textbox>
                </v:shape>
                <v:oval id="Oval 112" o:spid="_x0000_s1098" style="position:absolute;left:11700;top:9360;width:16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66cUA&#10;AADcAAAADwAAAGRycy9kb3ducmV2LnhtbESPQWsCMRCF74X+hzCFXkrNKlLK1ihSEDwIteoPGDfT&#10;7Opmsk2iu/5751DobYb35r1vZovBt+pKMTWBDYxHBSjiKtiGnYHDfvX6DiplZIttYDJwowSL+ePD&#10;DEsbev6m6y47JSGcSjRQ59yVWqeqJo9pFDpi0X5C9JhljU7biL2E+1ZPiuJNe2xYGmrs6LOm6ry7&#10;eAPH4yEM+jd+bV/cOeL01HduszXm+WlYfoDKNOR/89/12gr+VGjlGZlA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frpxQAAANwAAAAPAAAAAAAAAAAAAAAAAJgCAABkcnMv&#10;ZG93bnJldi54bWxQSwUGAAAAAAQABAD1AAAAigMAAAAA&#10;" filled="f"/>
                <v:line id="Line 113" o:spid="_x0000_s1099" style="position:absolute;visibility:visible;mso-wrap-style:square" from="9360,6300" to="11880,95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HAF8MAAADcAAAADwAAAGRycy9kb3ducmV2LnhtbERPS2sCMRC+F/wPYYTeatYi1V2NUroI&#10;PdSCDzyPm+lm6WaybNI1/feNUPA2H99zVptoWzFQ7xvHCqaTDARx5XTDtYLTcfu0AOEDssbWMSn4&#10;JQ+b9ehhhYV2V97TcAi1SCHsC1RgQugKKX1lyKKfuI44cV+utxgS7Gupe7ymcNvK5yx7kRYbTg0G&#10;O3ozVH0ffqyCuSn3ci7Lj+NnOTTTPO7i+ZIr9TiOr0sQgWK4i//d7zrNn+VweyZd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2RwBfDAAAA3AAAAA8AAAAAAAAAAAAA&#10;AAAAoQIAAGRycy9kb3ducmV2LnhtbFBLBQYAAAAABAAEAPkAAACRAwAAAAA=&#10;">
                  <v:stroke endarrow="block"/>
                </v:line>
                <v:shape id="Text Box 114" o:spid="_x0000_s1100" type="#_x0000_t202" style="position:absolute;left:9540;top:8100;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cQA&#10;AADcAAAADwAAAGRycy9kb3ducmV2LnhtbESPQWvCQBCF74X+h2UKvdXdikobXaUoQk8VtRW8Ddkx&#10;CWZnQ3Y16b93DoK3Gd6b976ZLXpfqyu1sQps4X1gQBHnwVVcWPjdr98+QMWE7LAOTBb+KcJi/vw0&#10;w8yFjrd03aVCSQjHDC2UKTWZ1jEvyWMchIZYtFNoPSZZ20K7FjsJ97UeGjPRHiuWhhIbWpaUn3cX&#10;b+Hv53Q8jMymWPlx04XeaPaf2trXl/5rCipRnx7m+/W3E/yx4Ms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MP3EAAAA3AAAAA8AAAAAAAAAAAAAAAAAmAIAAGRycy9k&#10;b3ducmV2LnhtbFBLBQYAAAAABAAEAPUAAACJAwAAAAA=&#10;" filled="f" stroked="f">
                  <v:textbox>
                    <w:txbxContent>
                      <w:p w:rsidR="00104EDE" w:rsidRPr="00194EFD" w:rsidRDefault="00104EDE" w:rsidP="00812C78">
                        <w:pPr>
                          <w:rPr>
                            <w:rFonts w:ascii="Arial" w:hAnsi="Arial" w:cs="Arial"/>
                            <w:sz w:val="16"/>
                            <w:szCs w:val="16"/>
                          </w:rPr>
                        </w:pPr>
                        <w:r w:rsidRPr="00194EFD">
                          <w:rPr>
                            <w:rFonts w:ascii="Arial" w:hAnsi="Arial" w:cs="Arial"/>
                            <w:sz w:val="16"/>
                            <w:szCs w:val="16"/>
                          </w:rPr>
                          <w:t>Routing Data</w:t>
                        </w:r>
                      </w:p>
                    </w:txbxContent>
                  </v:textbox>
                </v:shape>
                <v:shape id="Text Box 115" o:spid="_x0000_s1101" type="#_x0000_t202" style="position:absolute;left:9900;top:3060;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VZsIA&#10;AADcAAAADwAAAGRycy9kb3ducmV2LnhtbERPyWrDMBC9F/IPYgK91ZJLUhLHigktgZ5amg1yG6yJ&#10;bWKNjKXG7t9XhUJu83jr5MVoW3Gj3jeONaSJAkFcOtNwpeGw3z4tQPiAbLB1TBp+yEOxnjzkmBk3&#10;8BfddqESMYR9hhrqELpMSl/WZNEnriOO3MX1FkOEfSVNj0MMt618VupFWmw4NtTY0WtN5XX3bTUc&#10;Py7n00x9Vm923g1uVJLtUmr9OB03KxCBxnAX/7vfTZw/T+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5VmwgAAANwAAAAPAAAAAAAAAAAAAAAAAJgCAABkcnMvZG93&#10;bnJldi54bWxQSwUGAAAAAAQABAD1AAAAhwMAAAAA&#10;" filled="f" stroked="f">
                  <v:textbox>
                    <w:txbxContent>
                      <w:p w:rsidR="00104EDE" w:rsidRPr="00194EFD" w:rsidRDefault="00104EDE" w:rsidP="00812C78">
                        <w:pPr>
                          <w:rPr>
                            <w:rFonts w:ascii="Arial" w:hAnsi="Arial" w:cs="Arial"/>
                            <w:sz w:val="16"/>
                            <w:szCs w:val="16"/>
                          </w:rPr>
                        </w:pPr>
                        <w:r w:rsidRPr="00194EFD">
                          <w:rPr>
                            <w:rFonts w:ascii="Arial" w:hAnsi="Arial" w:cs="Arial"/>
                            <w:sz w:val="16"/>
                            <w:szCs w:val="16"/>
                          </w:rPr>
                          <w:t>Routing Data</w:t>
                        </w:r>
                      </w:p>
                    </w:txbxContent>
                  </v:textbox>
                </v:shape>
                <v:shape id="Text Box 116" o:spid="_x0000_s1102" type="#_x0000_t202" style="position:absolute;left:12240;top:4860;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rsidR="00104EDE" w:rsidRPr="00194EFD" w:rsidRDefault="00104EDE" w:rsidP="00812C78">
                        <w:pPr>
                          <w:rPr>
                            <w:rFonts w:ascii="Arial" w:hAnsi="Arial" w:cs="Arial"/>
                            <w:sz w:val="16"/>
                            <w:szCs w:val="16"/>
                          </w:rPr>
                        </w:pPr>
                        <w:r w:rsidRPr="00194EFD">
                          <w:rPr>
                            <w:rFonts w:ascii="Arial" w:hAnsi="Arial" w:cs="Arial"/>
                            <w:sz w:val="16"/>
                            <w:szCs w:val="16"/>
                          </w:rPr>
                          <w:t>Routing Data</w:t>
                        </w:r>
                      </w:p>
                    </w:txbxContent>
                  </v:textbox>
                </v:shape>
                <v:shape id="Text Box 117" o:spid="_x0000_s1103" type="#_x0000_t202" style="position:absolute;left:10260;top:5040;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uisEA&#10;AADcAAAADwAAAGRycy9kb3ducmV2LnhtbERPS2vCQBC+C/0PyxR60936oo2uUpRCT4qxCr0N2TEJ&#10;ZmdDdmviv3cFwdt8fM+ZLztbiQs1vnSs4X2gQBBnzpSca/jdf/c/QPiAbLByTBqu5GG5eOnNMTGu&#10;5R1d0pCLGMI+QQ1FCHUipc8KsugHriaO3Mk1FkOETS5Ng20Mt5UcKjWVFkuODQXWtCooO6f/VsNh&#10;c/o7jtU2X9tJ3bpOSbafUuu31+5rBiJQF57ih/vHxPm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xrorBAAAA3AAAAA8AAAAAAAAAAAAAAAAAmAIAAGRycy9kb3du&#10;cmV2LnhtbFBLBQYAAAAABAAEAPUAAACGAwAAAAA=&#10;" filled="f" stroked="f">
                  <v:textbox>
                    <w:txbxContent>
                      <w:p w:rsidR="00104EDE" w:rsidRPr="00194EFD" w:rsidRDefault="00104EDE" w:rsidP="00812C78">
                        <w:pPr>
                          <w:rPr>
                            <w:rFonts w:ascii="Arial" w:hAnsi="Arial" w:cs="Arial"/>
                            <w:sz w:val="16"/>
                            <w:szCs w:val="16"/>
                          </w:rPr>
                        </w:pPr>
                        <w:r w:rsidRPr="00194EFD">
                          <w:rPr>
                            <w:rFonts w:ascii="Arial" w:hAnsi="Arial" w:cs="Arial"/>
                            <w:sz w:val="16"/>
                            <w:szCs w:val="16"/>
                          </w:rPr>
                          <w:t xml:space="preserve">Routing </w:t>
                        </w:r>
                        <w:r>
                          <w:rPr>
                            <w:rFonts w:ascii="Arial" w:hAnsi="Arial" w:cs="Arial"/>
                            <w:sz w:val="16"/>
                            <w:szCs w:val="16"/>
                          </w:rPr>
                          <w:t xml:space="preserve">&amp; Logistics </w:t>
                        </w:r>
                        <w:r w:rsidRPr="00194EFD">
                          <w:rPr>
                            <w:rFonts w:ascii="Arial" w:hAnsi="Arial" w:cs="Arial"/>
                            <w:sz w:val="16"/>
                            <w:szCs w:val="16"/>
                          </w:rPr>
                          <w:t>Data</w:t>
                        </w:r>
                      </w:p>
                    </w:txbxContent>
                  </v:textbox>
                </v:shape>
                <v:shape id="Text Box 118" o:spid="_x0000_s1104" type="#_x0000_t202" style="position:absolute;left:6480;top:3960;width:14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2/sIA&#10;AADcAAAADwAAAGRycy9kb3ducmV2LnhtbERPTWvCQBC9C/6HZQRvZtdipKZZpbQUPLVoW6G3ITsm&#10;wexsyG6T9N93BcHbPN7n5LvRNqKnzteONSwTBYK4cKbmUsPX59viEYQPyAYbx6ThjzzsttNJjplx&#10;Ax+oP4ZSxBD2GWqoQmgzKX1RkUWfuJY4cmfXWQwRdqU0HQ4x3DbyQam1tFhzbKiwpZeKisvx12r4&#10;fj//nFbqo3y1aTu4UUm2G6n1fDY+P4EINIa7+Obemzg/XcH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2Db+wgAAANwAAAAPAAAAAAAAAAAAAAAAAJgCAABkcnMvZG93&#10;bnJldi54bWxQSwUGAAAAAAQABAD1AAAAhwMAAAAA&#10;" filled="f" stroked="f">
                  <v:textbox>
                    <w:txbxContent>
                      <w:p w:rsidR="00104EDE" w:rsidRPr="00194EFD" w:rsidRDefault="00104EDE" w:rsidP="00812C78">
                        <w:pPr>
                          <w:rPr>
                            <w:rFonts w:ascii="Arial" w:hAnsi="Arial" w:cs="Arial"/>
                            <w:sz w:val="16"/>
                            <w:szCs w:val="16"/>
                          </w:rPr>
                        </w:pPr>
                        <w:r>
                          <w:rPr>
                            <w:rFonts w:ascii="Arial" w:hAnsi="Arial" w:cs="Arial"/>
                            <w:sz w:val="16"/>
                            <w:szCs w:val="16"/>
                          </w:rPr>
                          <w:t>AP Transaction</w:t>
                        </w:r>
                      </w:p>
                    </w:txbxContent>
                  </v:textbox>
                </v:shape>
                <v:shape id="Text Box 119" o:spid="_x0000_s1105" type="#_x0000_t202" style="position:absolute;left:3600;top:4680;width:14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rsidR="00104EDE" w:rsidRPr="00194EFD" w:rsidRDefault="00104EDE" w:rsidP="00812C78">
                        <w:pPr>
                          <w:rPr>
                            <w:rFonts w:ascii="Arial" w:hAnsi="Arial" w:cs="Arial"/>
                            <w:sz w:val="16"/>
                            <w:szCs w:val="16"/>
                          </w:rPr>
                        </w:pPr>
                        <w:r>
                          <w:rPr>
                            <w:rFonts w:ascii="Arial" w:hAnsi="Arial" w:cs="Arial"/>
                            <w:sz w:val="16"/>
                            <w:szCs w:val="16"/>
                          </w:rPr>
                          <w:t>User Authentication</w:t>
                        </w:r>
                      </w:p>
                    </w:txbxContent>
                  </v:textbox>
                </v:shape>
                <v:shape id="Text Box 120" o:spid="_x0000_s1106" type="#_x0000_t202" style="position:absolute;left:6480;top:7020;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w:txbxContent>
                      <w:p w:rsidR="00104EDE" w:rsidRPr="00194EFD" w:rsidRDefault="00104EDE" w:rsidP="00812C78">
                        <w:pPr>
                          <w:rPr>
                            <w:rFonts w:ascii="Arial" w:hAnsi="Arial" w:cs="Arial"/>
                            <w:sz w:val="16"/>
                            <w:szCs w:val="16"/>
                          </w:rPr>
                        </w:pPr>
                        <w:r>
                          <w:rPr>
                            <w:rFonts w:ascii="Arial" w:hAnsi="Arial" w:cs="Arial"/>
                            <w:sz w:val="16"/>
                            <w:szCs w:val="16"/>
                          </w:rPr>
                          <w:t>Vehicle Processing Events</w:t>
                        </w:r>
                      </w:p>
                    </w:txbxContent>
                  </v:textbox>
                </v:shape>
                <v:shape id="Text Box 121" o:spid="_x0000_s1107" type="#_x0000_t202" style="position:absolute;left:8100;top:7380;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rsidR="00104EDE" w:rsidRPr="00194EFD" w:rsidRDefault="00104EDE" w:rsidP="00812C78">
                        <w:pPr>
                          <w:rPr>
                            <w:rFonts w:ascii="Arial" w:hAnsi="Arial" w:cs="Arial"/>
                            <w:sz w:val="16"/>
                            <w:szCs w:val="16"/>
                          </w:rPr>
                        </w:pPr>
                        <w:r>
                          <w:rPr>
                            <w:rFonts w:ascii="Arial" w:hAnsi="Arial" w:cs="Arial"/>
                            <w:sz w:val="16"/>
                            <w:szCs w:val="16"/>
                          </w:rPr>
                          <w:t>Vehicle Processing Events</w:t>
                        </w:r>
                      </w:p>
                    </w:txbxContent>
                  </v:textbox>
                </v:shape>
                <v:shape id="Text Box 122" o:spid="_x0000_s1108" type="#_x0000_t202" style="position:absolute;left:6660;top:5940;width:10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8+8QA&#10;AADcAAAADwAAAGRycy9kb3ducmV2LnhtbESPQWvCQBCF74X+h2UKvdXdikobXaUoQk8VtRW8Ddkx&#10;CWZnQ3Y16b93DoK3Gd6b976ZLXpfqyu1sQps4X1gQBHnwVVcWPjdr98+QMWE7LAOTBb+KcJi/vw0&#10;w8yFjrd03aVCSQjHDC2UKTWZ1jEvyWMchIZYtFNoPSZZ20K7FjsJ97UeGjPRHiuWhhIbWpaUn3cX&#10;b+Hv53Q8jMymWPlx04XeaPaf2trXl/5rCipRnx7m+/W3E/yx0Mo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PPvEAAAA3AAAAA8AAAAAAAAAAAAAAAAAmAIAAGRycy9k&#10;b3ducmV2LnhtbFBLBQYAAAAABAAEAPUAAACJAwAAAAA=&#10;" filled="f" stroked="f">
                  <v:textbox>
                    <w:txbxContent>
                      <w:p w:rsidR="00104EDE" w:rsidRPr="00194EFD" w:rsidRDefault="00104EDE" w:rsidP="00812C78">
                        <w:pPr>
                          <w:rPr>
                            <w:rFonts w:ascii="Arial" w:hAnsi="Arial" w:cs="Arial"/>
                            <w:sz w:val="16"/>
                            <w:szCs w:val="16"/>
                          </w:rPr>
                        </w:pPr>
                        <w:r>
                          <w:rPr>
                            <w:rFonts w:ascii="Arial" w:hAnsi="Arial" w:cs="Arial"/>
                            <w:sz w:val="16"/>
                            <w:szCs w:val="16"/>
                          </w:rPr>
                          <w:t>Vehicle Shipping Events</w:t>
                        </w:r>
                      </w:p>
                    </w:txbxContent>
                  </v:textbox>
                </v:shape>
                <v:shape id="Text Box 123" o:spid="_x0000_s1109" type="#_x0000_t202" style="position:absolute;left:8460;top:4320;width:10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mZYMIA&#10;AADcAAAADwAAAGRycy9kb3ducmV2LnhtbERPyWrDMBC9F/IPYgK91VJKUmInsgktgZ5amg1yG6yJ&#10;bWKNjKXG7t9XhUJu83jrrIvRtuJGvW8ca5glCgRx6UzDlYbDfvu0BOEDssHWMWn4IQ9FPnlYY2bc&#10;wF9024VKxBD2GWqoQ+gyKX1Zk0WfuI44chfXWwwR9pU0PQ4x3LbyWakXabHh2FBjR681ldfdt9Vw&#10;/LicT3P1Wb3ZRTe4UUm2qdT6cTpuViACjeEu/ne/mzh/kc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2ZlgwgAAANwAAAAPAAAAAAAAAAAAAAAAAJgCAABkcnMvZG93&#10;bnJldi54bWxQSwUGAAAAAAQABAD1AAAAhwMAAAAA&#10;" filled="f" stroked="f">
                  <v:textbox>
                    <w:txbxContent>
                      <w:p w:rsidR="00104EDE" w:rsidRPr="00194EFD" w:rsidRDefault="00104EDE" w:rsidP="00812C78">
                        <w:pPr>
                          <w:rPr>
                            <w:rFonts w:ascii="Arial" w:hAnsi="Arial" w:cs="Arial"/>
                            <w:sz w:val="16"/>
                            <w:szCs w:val="16"/>
                          </w:rPr>
                        </w:pPr>
                        <w:r>
                          <w:rPr>
                            <w:rFonts w:ascii="Arial" w:hAnsi="Arial" w:cs="Arial"/>
                            <w:sz w:val="16"/>
                            <w:szCs w:val="16"/>
                          </w:rPr>
                          <w:t>Vehicle Shipping Events</w:t>
                        </w:r>
                      </w:p>
                    </w:txbxContent>
                  </v:textbox>
                </v:shape>
                <v:shape id="Text Box 124" o:spid="_x0000_s1110" type="#_x0000_t202" style="position:absolute;left:6660;top:5040;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6QMQA&#10;AADcAAAADwAAAGRycy9kb3ducmV2LnhtbESPQWvCQBCF70L/wzKF3nS3otJGVymK0FOl2grehuyY&#10;BLOzIbua9N87B6G3Gd6b975ZrHpfqxu1sQps4XVkQBHnwVVcWPg5bIdvoGJCdlgHJgt/FGG1fBos&#10;MHOh42+67VOhJIRjhhbKlJpM65iX5DGOQkMs2jm0HpOsbaFdi52E+1qPjZlpjxVLQ4kNrUvKL/ur&#10;t/D7dT4dJ2ZXbPy06UJvNPt3be3Lc/8xB5WoT//mx/WnE/yZ4Ms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kDEAAAA3AAAAA8AAAAAAAAAAAAAAAAAmAIAAGRycy9k&#10;b3ducmV2LnhtbFBLBQYAAAAABAAEAPUAAACJAwAAAAA=&#10;" filled="f" stroked="f">
                  <v:textbox>
                    <w:txbxContent>
                      <w:p w:rsidR="00104EDE" w:rsidRPr="00194EFD" w:rsidRDefault="00104EDE" w:rsidP="00812C78">
                        <w:pPr>
                          <w:rPr>
                            <w:rFonts w:ascii="Arial" w:hAnsi="Arial" w:cs="Arial"/>
                            <w:sz w:val="16"/>
                            <w:szCs w:val="16"/>
                          </w:rPr>
                        </w:pPr>
                        <w:r>
                          <w:rPr>
                            <w:rFonts w:ascii="Arial" w:hAnsi="Arial" w:cs="Arial"/>
                            <w:sz w:val="16"/>
                            <w:szCs w:val="16"/>
                          </w:rPr>
                          <w:t>Vehicle Info</w:t>
                        </w:r>
                      </w:p>
                    </w:txbxContent>
                  </v:textbox>
                </v:shape>
              </v:group>
            </w:pict>
          </mc:Fallback>
        </mc:AlternateContent>
      </w:r>
    </w:p>
    <w:p w:rsidR="00812C78" w:rsidRDefault="00812C78" w:rsidP="00812C78">
      <w:pPr>
        <w:rPr>
          <w:rFonts w:ascii="Arial" w:hAnsi="Arial" w:cs="Arial"/>
        </w:rPr>
      </w:pPr>
    </w:p>
    <w:p w:rsidR="00812C78" w:rsidRDefault="00782522" w:rsidP="00812C78">
      <w:pPr>
        <w:rPr>
          <w:rFonts w:ascii="Arial" w:hAnsi="Arial" w:cs="Arial"/>
        </w:rPr>
      </w:pPr>
      <w:r>
        <w:rPr>
          <w:rFonts w:ascii="Arial" w:hAnsi="Arial" w:cs="Arial"/>
          <w:noProof/>
          <w:lang w:eastAsia="en-US"/>
        </w:rPr>
        <mc:AlternateContent>
          <mc:Choice Requires="wps">
            <w:drawing>
              <wp:anchor distT="0" distB="0" distL="114300" distR="114300" simplePos="0" relativeHeight="251680256" behindDoc="0" locked="0" layoutInCell="1" allowOverlap="1">
                <wp:simplePos x="0" y="0"/>
                <wp:positionH relativeFrom="column">
                  <wp:posOffset>-120650</wp:posOffset>
                </wp:positionH>
                <wp:positionV relativeFrom="paragraph">
                  <wp:posOffset>1679575</wp:posOffset>
                </wp:positionV>
                <wp:extent cx="1140460" cy="506730"/>
                <wp:effectExtent l="12700" t="10160" r="8890" b="6985"/>
                <wp:wrapNone/>
                <wp:docPr id="108" name="Oval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0460" cy="506730"/>
                        </a:xfrm>
                        <a:prstGeom prst="ellipse">
                          <a:avLst/>
                        </a:prstGeom>
                        <a:solidFill>
                          <a:srgbClr val="FFFFFF"/>
                        </a:solidFill>
                        <a:ln w="9525">
                          <a:solidFill>
                            <a:srgbClr val="000000"/>
                          </a:solidFill>
                          <a:round/>
                          <a:headEnd/>
                          <a:tailEnd/>
                        </a:ln>
                      </wps:spPr>
                      <wps:txbx>
                        <w:txbxContent>
                          <w:p w:rsidR="00104EDE" w:rsidRDefault="00104EDE" w:rsidP="0046190F">
                            <w:pPr>
                              <w:jc w:val="center"/>
                            </w:pPr>
                            <w:r w:rsidRPr="0046190F">
                              <w:rPr>
                                <w:highlight w:val="green"/>
                              </w:rPr>
                              <w:t>TTMS User Access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36" o:spid="_x0000_s1111" style="position:absolute;margin-left:-9.5pt;margin-top:132.25pt;width:89.8pt;height:39.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">
                <v:textbox>
                  <w:txbxContent>
                    <w:p w:rsidR="00104EDE" w:rsidRDefault="00104EDE" w:rsidP="0046190F">
                      <w:pPr>
                        <w:jc w:val="center"/>
                      </w:pPr>
                      <w:r w:rsidRPr="0046190F">
                        <w:rPr>
                          <w:highlight w:val="green"/>
                        </w:rPr>
                        <w:t>TTMS User Access</w:t>
                      </w:r>
                    </w:p>
                  </w:txbxContent>
                </v:textbox>
              </v:oval>
            </w:pict>
          </mc:Fallback>
        </mc:AlternateContent>
      </w:r>
    </w:p>
    <w:p w:rsidR="00812C78" w:rsidRDefault="00782522" w:rsidP="00812C78">
      <w:pPr>
        <w:rPr>
          <w:rFonts w:ascii="Arial" w:hAnsi="Arial" w:cs="Arial"/>
        </w:rPr>
        <w:sectPr w:rsidR="00812C78" w:rsidSect="007B73A6">
          <w:headerReference w:type="even" r:id="rId66"/>
          <w:headerReference w:type="default" r:id="rId67"/>
          <w:footerReference w:type="even" r:id="rId68"/>
          <w:footerReference w:type="default" r:id="rId69"/>
          <w:headerReference w:type="first" r:id="rId70"/>
          <w:footerReference w:type="first" r:id="rId71"/>
          <w:pgSz w:w="15840" w:h="12240" w:orient="landscape" w:code="1"/>
          <w:pgMar w:top="1122" w:right="1440" w:bottom="1122" w:left="1440" w:header="720" w:footer="720" w:gutter="0"/>
          <w:cols w:space="720"/>
          <w:docGrid w:linePitch="360"/>
        </w:sectPr>
      </w:pPr>
      <w:r>
        <w:rPr>
          <w:noProof/>
          <w:lang w:eastAsia="en-US"/>
        </w:rPr>
        <mc:AlternateContent>
          <mc:Choice Requires="wps">
            <w:drawing>
              <wp:anchor distT="0" distB="0" distL="114300" distR="114300" simplePos="0" relativeHeight="251682304" behindDoc="0" locked="0" layoutInCell="1" allowOverlap="1">
                <wp:simplePos x="0" y="0"/>
                <wp:positionH relativeFrom="column">
                  <wp:posOffset>1019810</wp:posOffset>
                </wp:positionH>
                <wp:positionV relativeFrom="paragraph">
                  <wp:posOffset>1827530</wp:posOffset>
                </wp:positionV>
                <wp:extent cx="580390" cy="5080"/>
                <wp:effectExtent l="10160" t="56515" r="19050" b="52705"/>
                <wp:wrapNone/>
                <wp:docPr id="107"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390" cy="5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D1F987" id="_x0000_t32" coordsize="21600,21600" o:spt="32" o:oned="t" path="m,l21600,21600e" filled="f">
                <v:path arrowok="t" fillok="f" o:connecttype="none"/>
                <o:lock v:ext="edit" shapetype="t"/>
              </v:shapetype>
              <v:shape id="AutoShape 290" o:spid="_x0000_s1026" type="#_x0000_t32" style="position:absolute;margin-left:80.3pt;margin-top:143.9pt;width:45.7pt;height:.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">
                <v:stroke endarrow="block"/>
              </v:shape>
            </w:pict>
          </mc:Fallback>
        </mc:AlternateContent>
      </w:r>
      <w:ins w:id="472" w:author="Karthi Mani" w:date="2012-09-19T10:41:00Z">
        <w:r>
          <w:rPr>
            <w:noProof/>
            <w:lang w:eastAsia="en-US"/>
          </w:rPr>
          <mc:AlternateContent>
            <mc:Choice Requires="wps">
              <w:drawing>
                <wp:anchor distT="0" distB="0" distL="114300" distR="114300" simplePos="0" relativeHeight="251681280" behindDoc="0" locked="0" layoutInCell="1" allowOverlap="1">
                  <wp:simplePos x="0" y="0"/>
                  <wp:positionH relativeFrom="column">
                    <wp:posOffset>841375</wp:posOffset>
                  </wp:positionH>
                  <wp:positionV relativeFrom="paragraph">
                    <wp:posOffset>2112010</wp:posOffset>
                  </wp:positionV>
                  <wp:extent cx="923290" cy="377825"/>
                  <wp:effectExtent l="9525" t="10795" r="10160" b="11430"/>
                  <wp:wrapNone/>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290" cy="377825"/>
                          </a:xfrm>
                          <a:prstGeom prst="rect">
                            <a:avLst/>
                          </a:prstGeom>
                          <a:solidFill>
                            <a:srgbClr val="FFFFFF"/>
                          </a:solidFill>
                          <a:ln w="9525">
                            <a:solidFill>
                              <a:srgbClr val="000000"/>
                            </a:solidFill>
                            <a:miter lim="800000"/>
                            <a:headEnd/>
                            <a:tailEnd/>
                          </a:ln>
                        </wps:spPr>
                        <wps:txbx>
                          <w:txbxContent>
                            <w:p w:rsidR="00104EDE" w:rsidRDefault="00104EDE" w:rsidP="0046190F">
                              <w:pPr>
                                <w:jc w:val="center"/>
                              </w:pPr>
                              <w:r w:rsidRPr="0046190F">
                                <w:rPr>
                                  <w:highlight w:val="green"/>
                                </w:rPr>
                                <w:t>User Management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 o:spid="_x0000_s1112" type="#_x0000_t202" style="position:absolute;margin-left:66.25pt;margin-top:166.3pt;width:72.7pt;height:29.75pt;z-index:251681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">
                  <v:textbox style="mso-fit-shape-to-text:t">
                    <w:txbxContent>
                      <w:p w:rsidR="00104EDE" w:rsidRDefault="00104EDE" w:rsidP="0046190F">
                        <w:pPr>
                          <w:jc w:val="center"/>
                        </w:pPr>
                        <w:r w:rsidRPr="0046190F">
                          <w:rPr>
                            <w:highlight w:val="green"/>
                          </w:rPr>
                          <w:t>User Management</w:t>
                        </w:r>
                      </w:p>
                    </w:txbxContent>
                  </v:textbox>
                </v:shape>
              </w:pict>
            </mc:Fallback>
          </mc:AlternateContent>
        </w:r>
      </w:ins>
    </w:p>
    <w:p w:rsidR="00812C78" w:rsidRPr="009E5539" w:rsidRDefault="00812C78" w:rsidP="00812C78">
      <w:pPr>
        <w:jc w:val="center"/>
        <w:rPr>
          <w:rFonts w:ascii="Arial" w:hAnsi="Arial" w:cs="Arial"/>
          <w:b/>
          <w:sz w:val="28"/>
          <w:szCs w:val="28"/>
        </w:rPr>
      </w:pPr>
      <w:r w:rsidRPr="009E5539">
        <w:rPr>
          <w:rFonts w:ascii="Arial" w:hAnsi="Arial" w:cs="Arial"/>
          <w:b/>
          <w:sz w:val="28"/>
          <w:szCs w:val="28"/>
        </w:rPr>
        <w:lastRenderedPageBreak/>
        <w:t>System/Process Descriptions</w:t>
      </w:r>
    </w:p>
    <w:p w:rsidR="00812C78" w:rsidRDefault="00812C78" w:rsidP="00812C78">
      <w:pPr>
        <w:rPr>
          <w:rFonts w:ascii="Arial" w:hAnsi="Arial" w:cs="Arial"/>
        </w:rPr>
      </w:pPr>
      <w:r w:rsidRPr="00A511C0">
        <w:rPr>
          <w:rFonts w:ascii="Arial" w:hAnsi="Arial" w:cs="Arial"/>
          <w:b/>
        </w:rPr>
        <w:t>TTMS</w:t>
      </w:r>
      <w:r>
        <w:rPr>
          <w:rFonts w:ascii="Arial" w:hAnsi="Arial" w:cs="Arial"/>
        </w:rPr>
        <w:t>:  Using the Oracle Transportation Management Comercial-Off-The-Shelf product to enable TLS to better manage Vehicle Logistics.  OTM permits product configuration of business rule to support evolving business processes without product customization.</w:t>
      </w:r>
    </w:p>
    <w:p w:rsidR="00812C78" w:rsidRDefault="00812C78" w:rsidP="00812C78">
      <w:pPr>
        <w:rPr>
          <w:rFonts w:ascii="Arial" w:hAnsi="Arial" w:cs="Arial"/>
        </w:rPr>
      </w:pPr>
    </w:p>
    <w:p w:rsidR="00812C78" w:rsidRDefault="00057858" w:rsidP="00812C78">
      <w:pPr>
        <w:rPr>
          <w:rFonts w:ascii="Arial" w:hAnsi="Arial" w:cs="Arial"/>
        </w:rPr>
      </w:pPr>
      <w:r>
        <w:rPr>
          <w:rFonts w:ascii="Arial" w:hAnsi="Arial" w:cs="Arial"/>
        </w:rPr>
        <w:t>Toyota Enterprise Security System (TESS)</w:t>
      </w:r>
      <w:r w:rsidR="00812C78">
        <w:rPr>
          <w:rFonts w:ascii="Arial" w:hAnsi="Arial" w:cs="Arial"/>
        </w:rPr>
        <w:t>:  Toyota’s security solution, will authenticate users for both the TTMS application and TTMS reporting.</w:t>
      </w:r>
    </w:p>
    <w:p w:rsidR="00812C78" w:rsidRDefault="00812C78" w:rsidP="00812C78">
      <w:pPr>
        <w:rPr>
          <w:rFonts w:ascii="Arial" w:hAnsi="Arial" w:cs="Arial"/>
        </w:rPr>
      </w:pPr>
    </w:p>
    <w:p w:rsidR="00057858" w:rsidRDefault="00271F2A" w:rsidP="00812C78">
      <w:pPr>
        <w:rPr>
          <w:rFonts w:ascii="Arial" w:hAnsi="Arial" w:cs="Arial"/>
        </w:rPr>
      </w:pPr>
      <w:r w:rsidRPr="0046190F">
        <w:rPr>
          <w:rFonts w:ascii="Arial" w:hAnsi="Arial" w:cs="Arial"/>
          <w:b/>
          <w:highlight w:val="green"/>
        </w:rPr>
        <w:t>TTMS</w:t>
      </w:r>
      <w:r w:rsidR="00057858" w:rsidRPr="0046190F">
        <w:rPr>
          <w:rFonts w:ascii="Arial" w:hAnsi="Arial" w:cs="Arial"/>
          <w:b/>
          <w:highlight w:val="green"/>
        </w:rPr>
        <w:t xml:space="preserve"> User </w:t>
      </w:r>
      <w:r w:rsidR="0046190F" w:rsidRPr="0046190F">
        <w:rPr>
          <w:rFonts w:ascii="Arial" w:hAnsi="Arial" w:cs="Arial"/>
          <w:b/>
          <w:highlight w:val="green"/>
        </w:rPr>
        <w:t>Access</w:t>
      </w:r>
      <w:r w:rsidR="0046190F" w:rsidRPr="0046190F">
        <w:rPr>
          <w:rFonts w:ascii="Arial" w:hAnsi="Arial" w:cs="Arial"/>
          <w:highlight w:val="green"/>
        </w:rPr>
        <w:t>: Lotus</w:t>
      </w:r>
      <w:r w:rsidR="00F5432E" w:rsidRPr="0046190F">
        <w:rPr>
          <w:rFonts w:ascii="Arial" w:hAnsi="Arial" w:cs="Arial"/>
          <w:highlight w:val="green"/>
        </w:rPr>
        <w:t xml:space="preserve"> Notes application which is used to manage (Addition, Transfer and Termination) all TTMS Users (Truck/Rail Carriers and TLS System) in OTM</w:t>
      </w:r>
      <w:r w:rsidR="00F5432E">
        <w:rPr>
          <w:rFonts w:ascii="Arial" w:hAnsi="Arial" w:cs="Arial"/>
        </w:rPr>
        <w:t xml:space="preserve"> </w:t>
      </w:r>
    </w:p>
    <w:p w:rsidR="00812C78" w:rsidRDefault="00812C78" w:rsidP="00812C78">
      <w:pPr>
        <w:rPr>
          <w:rFonts w:ascii="Arial" w:hAnsi="Arial" w:cs="Arial"/>
        </w:rPr>
      </w:pPr>
      <w:r w:rsidRPr="00A511C0">
        <w:rPr>
          <w:rFonts w:ascii="Arial" w:hAnsi="Arial" w:cs="Arial"/>
          <w:b/>
        </w:rPr>
        <w:t>TTMS Reporting</w:t>
      </w:r>
      <w:r>
        <w:rPr>
          <w:rFonts w:ascii="Arial" w:hAnsi="Arial" w:cs="Arial"/>
        </w:rPr>
        <w:t>:  Hyperion will pull data from the TTMS database to support 10+ defined operations reports.  Adhoc reporting may also be permitted against a business data model view within the TTMS database.</w:t>
      </w:r>
    </w:p>
    <w:p w:rsidR="00812C78" w:rsidRDefault="00812C78" w:rsidP="00812C78">
      <w:pPr>
        <w:rPr>
          <w:rFonts w:ascii="Arial" w:hAnsi="Arial" w:cs="Arial"/>
        </w:rPr>
      </w:pPr>
    </w:p>
    <w:p w:rsidR="00812C78" w:rsidRDefault="00812C78" w:rsidP="00812C78">
      <w:pPr>
        <w:rPr>
          <w:rFonts w:ascii="Arial" w:hAnsi="Arial" w:cs="Arial"/>
        </w:rPr>
      </w:pPr>
      <w:smartTag w:uri="urn:schemas-microsoft-com:office:smarttags" w:element="place">
        <w:smartTag w:uri="urn:schemas-microsoft-com:office:smarttags" w:element="PlaceName">
          <w:r w:rsidRPr="00A511C0">
            <w:rPr>
              <w:rFonts w:ascii="Arial" w:hAnsi="Arial" w:cs="Arial"/>
              <w:b/>
            </w:rPr>
            <w:t>National</w:t>
          </w:r>
        </w:smartTag>
        <w:r w:rsidRPr="00A511C0">
          <w:rPr>
            <w:rFonts w:ascii="Arial" w:hAnsi="Arial" w:cs="Arial"/>
            <w:b/>
          </w:rPr>
          <w:t xml:space="preserve"> </w:t>
        </w:r>
        <w:smartTag w:uri="urn:schemas-microsoft-com:office:smarttags" w:element="PlaceType">
          <w:r w:rsidRPr="00A511C0">
            <w:rPr>
              <w:rFonts w:ascii="Arial" w:hAnsi="Arial" w:cs="Arial"/>
              <w:b/>
            </w:rPr>
            <w:t>Port</w:t>
          </w:r>
        </w:smartTag>
      </w:smartTag>
      <w:r w:rsidRPr="00A511C0">
        <w:rPr>
          <w:rFonts w:ascii="Arial" w:hAnsi="Arial" w:cs="Arial"/>
          <w:b/>
        </w:rPr>
        <w:t xml:space="preserve"> Processing System</w:t>
      </w:r>
      <w:r>
        <w:rPr>
          <w:rFonts w:ascii="Arial" w:hAnsi="Arial" w:cs="Arial"/>
        </w:rPr>
        <w:t xml:space="preserve"> (NPPS):  Iseries based application installed at 14 VDC’s (Plant and Ports) that support the Vehicle buyoff from TEMA, Vehicle Processing and Initial shipment moves.</w:t>
      </w:r>
    </w:p>
    <w:p w:rsidR="00812C78" w:rsidRDefault="00812C78" w:rsidP="00812C78">
      <w:pPr>
        <w:rPr>
          <w:rFonts w:ascii="Arial" w:hAnsi="Arial" w:cs="Arial"/>
        </w:rPr>
      </w:pPr>
    </w:p>
    <w:p w:rsidR="00812C78" w:rsidRDefault="00812C78" w:rsidP="00812C78">
      <w:pPr>
        <w:rPr>
          <w:rFonts w:ascii="Arial" w:hAnsi="Arial" w:cs="Arial"/>
        </w:rPr>
      </w:pPr>
      <w:r w:rsidRPr="00A511C0">
        <w:rPr>
          <w:rFonts w:ascii="Arial" w:hAnsi="Arial" w:cs="Arial"/>
          <w:b/>
        </w:rPr>
        <w:t>Vehicle Mainframe</w:t>
      </w:r>
      <w:r>
        <w:rPr>
          <w:rFonts w:ascii="Arial" w:hAnsi="Arial" w:cs="Arial"/>
        </w:rPr>
        <w:t>:  Vehicle state machine which contains all Vehicle Supply Chain data for vehicle inventory.   It also supports most Distribution and Vehicle Accounting functions.</w:t>
      </w:r>
    </w:p>
    <w:p w:rsidR="00812C78" w:rsidRDefault="00812C78" w:rsidP="00812C78">
      <w:pPr>
        <w:rPr>
          <w:rFonts w:ascii="Arial" w:hAnsi="Arial" w:cs="Arial"/>
        </w:rPr>
      </w:pPr>
    </w:p>
    <w:p w:rsidR="00812C78" w:rsidRDefault="00812C78" w:rsidP="00812C78">
      <w:pPr>
        <w:rPr>
          <w:rFonts w:ascii="Arial" w:hAnsi="Arial" w:cs="Arial"/>
        </w:rPr>
      </w:pPr>
      <w:r w:rsidRPr="00A511C0">
        <w:rPr>
          <w:rFonts w:ascii="Arial" w:hAnsi="Arial" w:cs="Arial"/>
          <w:b/>
        </w:rPr>
        <w:t>Peoplesoft/Finance</w:t>
      </w:r>
      <w:r>
        <w:rPr>
          <w:rFonts w:ascii="Arial" w:hAnsi="Arial" w:cs="Arial"/>
        </w:rPr>
        <w:t>:  Financial system for processing Accounts Payable and General Leger transactions.</w:t>
      </w:r>
    </w:p>
    <w:p w:rsidR="00812C78" w:rsidRDefault="00812C78" w:rsidP="00812C78">
      <w:pPr>
        <w:rPr>
          <w:rFonts w:ascii="Arial" w:hAnsi="Arial" w:cs="Arial"/>
        </w:rPr>
      </w:pPr>
    </w:p>
    <w:p w:rsidR="00812C78" w:rsidRDefault="00812C78" w:rsidP="00812C78">
      <w:pPr>
        <w:rPr>
          <w:rFonts w:ascii="Arial" w:hAnsi="Arial" w:cs="Arial"/>
        </w:rPr>
      </w:pPr>
      <w:r w:rsidRPr="00A511C0">
        <w:rPr>
          <w:rFonts w:ascii="Arial" w:hAnsi="Arial" w:cs="Arial"/>
          <w:b/>
        </w:rPr>
        <w:t>Dealer Pipeline Management System</w:t>
      </w:r>
      <w:r>
        <w:rPr>
          <w:rFonts w:ascii="Arial" w:hAnsi="Arial" w:cs="Arial"/>
        </w:rPr>
        <w:t xml:space="preserve"> (DPMS):  Dealer facing system that permits dealer to alter vehicle configurations and trade vehicles between 2 or more dealers.</w:t>
      </w:r>
    </w:p>
    <w:p w:rsidR="00812C78" w:rsidRDefault="00812C78" w:rsidP="00812C78">
      <w:pPr>
        <w:rPr>
          <w:rFonts w:ascii="Arial" w:hAnsi="Arial" w:cs="Arial"/>
        </w:rPr>
      </w:pPr>
    </w:p>
    <w:p w:rsidR="00812C78" w:rsidRDefault="00812C78" w:rsidP="00812C78">
      <w:pPr>
        <w:rPr>
          <w:rFonts w:ascii="Arial" w:hAnsi="Arial" w:cs="Arial"/>
        </w:rPr>
      </w:pPr>
      <w:smartTag w:uri="urn:schemas-microsoft-com:office:smarttags" w:element="place">
        <w:smartTag w:uri="urn:schemas-microsoft-com:office:smarttags" w:element="City">
          <w:r w:rsidRPr="00A511C0">
            <w:rPr>
              <w:rFonts w:ascii="Arial" w:hAnsi="Arial" w:cs="Arial"/>
              <w:b/>
            </w:rPr>
            <w:t>Toyota</w:t>
          </w:r>
        </w:smartTag>
      </w:smartTag>
      <w:r w:rsidRPr="00A511C0">
        <w:rPr>
          <w:rFonts w:ascii="Arial" w:hAnsi="Arial" w:cs="Arial"/>
          <w:b/>
        </w:rPr>
        <w:t xml:space="preserve"> Order Management System</w:t>
      </w:r>
      <w:r>
        <w:rPr>
          <w:rFonts w:ascii="Arial" w:hAnsi="Arial" w:cs="Arial"/>
        </w:rPr>
        <w:t xml:space="preserve"> (TOMS):  TOMS orders vehicles monthly from TMC and TEMA.  The orders are placed by region and identify the number and configuration of vehicles to be built from each NAP Plant or imported from </w:t>
      </w:r>
      <w:smartTag w:uri="urn:schemas-microsoft-com:office:smarttags" w:element="place">
        <w:smartTag w:uri="urn:schemas-microsoft-com:office:smarttags" w:element="country-region">
          <w:r>
            <w:rPr>
              <w:rFonts w:ascii="Arial" w:hAnsi="Arial" w:cs="Arial"/>
            </w:rPr>
            <w:t>Japan</w:t>
          </w:r>
        </w:smartTag>
      </w:smartTag>
      <w:r>
        <w:rPr>
          <w:rFonts w:ascii="Arial" w:hAnsi="Arial" w:cs="Arial"/>
        </w:rPr>
        <w:t>.</w:t>
      </w:r>
    </w:p>
    <w:p w:rsidR="00812C78" w:rsidRDefault="00812C78" w:rsidP="00812C78">
      <w:pPr>
        <w:rPr>
          <w:rFonts w:ascii="Arial" w:hAnsi="Arial" w:cs="Arial"/>
        </w:rPr>
      </w:pPr>
    </w:p>
    <w:p w:rsidR="00812C78" w:rsidRDefault="00812C78" w:rsidP="00812C78">
      <w:pPr>
        <w:rPr>
          <w:rFonts w:ascii="Arial" w:hAnsi="Arial" w:cs="Arial"/>
        </w:rPr>
      </w:pPr>
      <w:r w:rsidRPr="00A511C0">
        <w:rPr>
          <w:rFonts w:ascii="Arial" w:hAnsi="Arial" w:cs="Arial"/>
          <w:b/>
        </w:rPr>
        <w:t>Vehicle Data Warehouse</w:t>
      </w:r>
      <w:r>
        <w:rPr>
          <w:rFonts w:ascii="Arial" w:hAnsi="Arial" w:cs="Arial"/>
        </w:rPr>
        <w:t xml:space="preserve"> (VDW):  Contains most Vehicle Supply Chain data.  This data is transactional.  There is a 24 hour delay in loading the data from the Vehicles Mainframe.</w:t>
      </w:r>
    </w:p>
    <w:p w:rsidR="00812C78" w:rsidRDefault="00812C78" w:rsidP="00812C78">
      <w:pPr>
        <w:rPr>
          <w:rFonts w:ascii="Arial" w:hAnsi="Arial" w:cs="Arial"/>
        </w:rPr>
      </w:pPr>
    </w:p>
    <w:p w:rsidR="00812C78" w:rsidRDefault="00812C78" w:rsidP="00812C78">
      <w:pPr>
        <w:rPr>
          <w:rFonts w:ascii="Arial" w:hAnsi="Arial" w:cs="Arial"/>
        </w:rPr>
      </w:pPr>
      <w:r w:rsidRPr="00A511C0">
        <w:rPr>
          <w:rFonts w:ascii="Arial" w:hAnsi="Arial" w:cs="Arial"/>
          <w:b/>
        </w:rPr>
        <w:t>Private Distributors</w:t>
      </w:r>
      <w:r>
        <w:rPr>
          <w:rFonts w:ascii="Arial" w:hAnsi="Arial" w:cs="Arial"/>
        </w:rPr>
        <w:t>:  External companies that operate like TMS regions in distributing cars to 20 Southeast states of the 48 contiguous states.</w:t>
      </w:r>
    </w:p>
    <w:p w:rsidR="00812C78" w:rsidRDefault="00812C78" w:rsidP="00812C78">
      <w:pPr>
        <w:rPr>
          <w:rFonts w:ascii="Arial" w:hAnsi="Arial" w:cs="Arial"/>
        </w:rPr>
      </w:pPr>
    </w:p>
    <w:p w:rsidR="00812C78" w:rsidRDefault="00812C78" w:rsidP="00812C78">
      <w:pPr>
        <w:rPr>
          <w:rFonts w:ascii="Arial" w:hAnsi="Arial" w:cs="Arial"/>
        </w:rPr>
      </w:pPr>
      <w:r w:rsidRPr="00A511C0">
        <w:rPr>
          <w:rFonts w:ascii="Arial" w:hAnsi="Arial" w:cs="Arial"/>
          <w:b/>
        </w:rPr>
        <w:t>Carriers</w:t>
      </w:r>
      <w:r>
        <w:rPr>
          <w:rFonts w:ascii="Arial" w:hAnsi="Arial" w:cs="Arial"/>
        </w:rPr>
        <w:t>:  External companies which are contracted to deliver vehicles by ship, rail or truck.</w:t>
      </w:r>
    </w:p>
    <w:p w:rsidR="00812C78" w:rsidRDefault="00812C78" w:rsidP="00812C78">
      <w:pPr>
        <w:rPr>
          <w:rFonts w:ascii="Arial" w:hAnsi="Arial" w:cs="Arial"/>
        </w:rPr>
      </w:pPr>
    </w:p>
    <w:p w:rsidR="00812C78" w:rsidRDefault="00812C78" w:rsidP="00812C78">
      <w:pPr>
        <w:rPr>
          <w:rFonts w:ascii="Arial" w:hAnsi="Arial" w:cs="Arial"/>
        </w:rPr>
      </w:pPr>
    </w:p>
    <w:p w:rsidR="00812C78" w:rsidRDefault="00812C78" w:rsidP="00812C78">
      <w:pPr>
        <w:rPr>
          <w:rFonts w:ascii="Arial" w:hAnsi="Arial" w:cs="Arial"/>
        </w:rPr>
      </w:pPr>
    </w:p>
    <w:p w:rsidR="00812C78" w:rsidRDefault="00812C78" w:rsidP="00812C78">
      <w:pPr>
        <w:rPr>
          <w:rFonts w:ascii="Arial" w:hAnsi="Arial" w:cs="Arial"/>
        </w:rPr>
        <w:sectPr w:rsidR="00812C78" w:rsidSect="00A96908">
          <w:pgSz w:w="12240" w:h="15840"/>
          <w:pgMar w:top="1440" w:right="1080" w:bottom="1440" w:left="1080" w:header="720" w:footer="720" w:gutter="0"/>
          <w:cols w:space="720"/>
          <w:docGrid w:linePitch="360"/>
        </w:sectPr>
      </w:pPr>
    </w:p>
    <w:p w:rsidR="008A4B15" w:rsidRDefault="00812C78" w:rsidP="00812C78">
      <w:pPr>
        <w:pStyle w:val="Heading212pt"/>
      </w:pPr>
      <w:bookmarkStart w:id="473" w:name="_Toc414635476"/>
      <w:r w:rsidRPr="009E5539">
        <w:lastRenderedPageBreak/>
        <w:t>FP&amp;R Integration Context Diagram</w:t>
      </w:r>
      <w:bookmarkEnd w:id="473"/>
      <w:r w:rsidR="00B10FAB" w:rsidRPr="00B10FAB">
        <w:t xml:space="preserve"> </w:t>
      </w:r>
    </w:p>
    <w:p w:rsidR="008A4B15" w:rsidRDefault="008A4B15" w:rsidP="008A4B15"/>
    <w:p w:rsidR="00812C78" w:rsidRPr="009E5539" w:rsidRDefault="00B10FAB" w:rsidP="00384320">
      <w:r>
        <w:object w:dxaOrig="25261" w:dyaOrig="15597">
          <v:shape id="_x0000_i1032" type="#_x0000_t75" style="width:1042pt;height:603.6pt" o:ole="">
            <v:imagedata r:id="rId72" o:title=""/>
          </v:shape>
          <o:OLEObject Type="Embed" ProgID="Visio.Drawing.11" ShapeID="_x0000_i1032" DrawAspect="Content" ObjectID="_1489983722" r:id="rId73"/>
        </w:object>
      </w:r>
    </w:p>
    <w:p w:rsidR="00812C78" w:rsidRDefault="00812C78" w:rsidP="00812C78">
      <w:pPr>
        <w:rPr>
          <w:rFonts w:ascii="Arial" w:hAnsi="Arial" w:cs="Arial"/>
        </w:rPr>
        <w:sectPr w:rsidR="00812C78" w:rsidSect="00A96908">
          <w:pgSz w:w="24480" w:h="15840" w:orient="landscape" w:code="17"/>
          <w:pgMar w:top="1260" w:right="1440" w:bottom="1080" w:left="1080" w:header="720" w:footer="720" w:gutter="0"/>
          <w:cols w:space="720"/>
          <w:docGrid w:linePitch="360"/>
        </w:sectPr>
      </w:pPr>
    </w:p>
    <w:p w:rsidR="00812C78" w:rsidRPr="009E5539" w:rsidRDefault="00812C78" w:rsidP="00812C78">
      <w:pPr>
        <w:jc w:val="center"/>
        <w:rPr>
          <w:rFonts w:ascii="Arial" w:hAnsi="Arial" w:cs="Arial"/>
          <w:b/>
          <w:sz w:val="28"/>
          <w:szCs w:val="28"/>
        </w:rPr>
      </w:pPr>
      <w:r w:rsidRPr="009E5539">
        <w:rPr>
          <w:rFonts w:ascii="Arial" w:hAnsi="Arial" w:cs="Arial"/>
          <w:b/>
          <w:sz w:val="28"/>
          <w:szCs w:val="28"/>
        </w:rPr>
        <w:lastRenderedPageBreak/>
        <w:t>Integration Point Descriptions</w:t>
      </w:r>
    </w:p>
    <w:p w:rsidR="00812C78" w:rsidRDefault="00812C78" w:rsidP="00812C78">
      <w:pPr>
        <w:rPr>
          <w:rFonts w:ascii="Arial" w:hAnsi="Arial" w:cs="Arial"/>
        </w:rPr>
      </w:pPr>
      <w:r w:rsidRPr="008754C5">
        <w:rPr>
          <w:rFonts w:ascii="Arial" w:hAnsi="Arial" w:cs="Arial"/>
          <w:b/>
        </w:rPr>
        <w:t>Vehicle Processing Message</w:t>
      </w:r>
      <w:r>
        <w:rPr>
          <w:rFonts w:ascii="Arial" w:hAnsi="Arial" w:cs="Arial"/>
        </w:rPr>
        <w:t>:  Information coming from NPPS for vehicle processing events such as buy-off, freeze, FQA, etc.</w:t>
      </w:r>
    </w:p>
    <w:p w:rsidR="00812C78" w:rsidRDefault="00812C78" w:rsidP="00812C78">
      <w:pPr>
        <w:rPr>
          <w:rFonts w:ascii="Arial" w:hAnsi="Arial" w:cs="Arial"/>
        </w:rPr>
      </w:pPr>
    </w:p>
    <w:p w:rsidR="00812C78" w:rsidRDefault="00812C78" w:rsidP="00812C78">
      <w:pPr>
        <w:rPr>
          <w:rFonts w:ascii="Arial" w:hAnsi="Arial" w:cs="Arial"/>
        </w:rPr>
      </w:pPr>
      <w:r w:rsidRPr="006126C8">
        <w:rPr>
          <w:rFonts w:ascii="Arial" w:hAnsi="Arial" w:cs="Arial"/>
          <w:b/>
        </w:rPr>
        <w:t>Vehicle Distribution Message</w:t>
      </w:r>
      <w:r>
        <w:rPr>
          <w:rFonts w:ascii="Arial" w:hAnsi="Arial" w:cs="Arial"/>
        </w:rPr>
        <w:t>:  Information coming from Notify Change (Vehicles Mainframe) for Vehicle distribution events such as Dealer Assignments, Vehicle Damage Hold, Vehicle Financial Hold, etc.</w:t>
      </w:r>
    </w:p>
    <w:p w:rsidR="00812C78" w:rsidRDefault="00812C78" w:rsidP="00812C78">
      <w:pPr>
        <w:rPr>
          <w:rFonts w:ascii="Arial" w:hAnsi="Arial" w:cs="Arial"/>
        </w:rPr>
      </w:pPr>
    </w:p>
    <w:p w:rsidR="00812C78" w:rsidRDefault="00812C78" w:rsidP="00812C78">
      <w:pPr>
        <w:rPr>
          <w:rFonts w:ascii="Arial" w:hAnsi="Arial" w:cs="Arial"/>
        </w:rPr>
      </w:pPr>
      <w:r w:rsidRPr="006126C8">
        <w:rPr>
          <w:rFonts w:ascii="Arial" w:hAnsi="Arial" w:cs="Arial"/>
          <w:b/>
        </w:rPr>
        <w:t>Vehicle Manufacturing Message</w:t>
      </w:r>
      <w:r>
        <w:rPr>
          <w:rFonts w:ascii="Arial" w:hAnsi="Arial" w:cs="Arial"/>
        </w:rPr>
        <w:t>:  Production Confirmation from TMC or TEMA for new vehicles in future build months.  Also includes notice of final Vehicle Factory configuration.</w:t>
      </w:r>
    </w:p>
    <w:p w:rsidR="00812C78" w:rsidRDefault="00812C78" w:rsidP="00812C78">
      <w:pPr>
        <w:rPr>
          <w:rFonts w:ascii="Arial" w:hAnsi="Arial" w:cs="Arial"/>
        </w:rPr>
      </w:pPr>
    </w:p>
    <w:p w:rsidR="00812C78" w:rsidRDefault="00812C78" w:rsidP="00812C78">
      <w:pPr>
        <w:rPr>
          <w:rFonts w:ascii="Arial" w:hAnsi="Arial" w:cs="Arial"/>
        </w:rPr>
      </w:pPr>
      <w:r w:rsidRPr="006126C8">
        <w:rPr>
          <w:rFonts w:ascii="Arial" w:hAnsi="Arial" w:cs="Arial"/>
          <w:b/>
        </w:rPr>
        <w:t>Shipping Event/Notice Message</w:t>
      </w:r>
      <w:r>
        <w:rPr>
          <w:rFonts w:ascii="Arial" w:hAnsi="Arial" w:cs="Arial"/>
        </w:rPr>
        <w:t>:  Information between collaborating systems and external Carrier organizations to synchronize individual vehicle movement events, locations and delays.</w:t>
      </w:r>
    </w:p>
    <w:p w:rsidR="00812C78" w:rsidRDefault="00812C78" w:rsidP="00812C78">
      <w:pPr>
        <w:rPr>
          <w:rFonts w:ascii="Arial" w:hAnsi="Arial" w:cs="Arial"/>
        </w:rPr>
      </w:pPr>
    </w:p>
    <w:p w:rsidR="00812C78" w:rsidRDefault="00812C78" w:rsidP="00812C78">
      <w:pPr>
        <w:rPr>
          <w:rFonts w:ascii="Arial" w:hAnsi="Arial" w:cs="Arial"/>
        </w:rPr>
      </w:pPr>
      <w:r w:rsidRPr="006126C8">
        <w:rPr>
          <w:rFonts w:ascii="Arial" w:hAnsi="Arial" w:cs="Arial"/>
          <w:b/>
        </w:rPr>
        <w:t>Vehicle Shipping Info</w:t>
      </w:r>
      <w:r>
        <w:rPr>
          <w:rFonts w:ascii="Arial" w:hAnsi="Arial" w:cs="Arial"/>
        </w:rPr>
        <w:t>:  Routing information for Origin (VDC) / Destination (Dealer), including Transit days, Cost, Truck-away point, etc.</w:t>
      </w:r>
    </w:p>
    <w:p w:rsidR="00812C78" w:rsidRDefault="00812C78" w:rsidP="00812C78">
      <w:pPr>
        <w:rPr>
          <w:rFonts w:ascii="Arial" w:hAnsi="Arial" w:cs="Arial"/>
        </w:rPr>
      </w:pPr>
    </w:p>
    <w:p w:rsidR="00812C78" w:rsidRDefault="00812C78" w:rsidP="00812C78">
      <w:pPr>
        <w:rPr>
          <w:rFonts w:ascii="Arial" w:hAnsi="Arial" w:cs="Arial"/>
        </w:rPr>
      </w:pPr>
      <w:r w:rsidRPr="006126C8">
        <w:rPr>
          <w:rFonts w:ascii="Arial" w:hAnsi="Arial" w:cs="Arial"/>
          <w:b/>
        </w:rPr>
        <w:t>Financial Message</w:t>
      </w:r>
      <w:r>
        <w:rPr>
          <w:rFonts w:ascii="Arial" w:hAnsi="Arial" w:cs="Arial"/>
        </w:rPr>
        <w:t xml:space="preserve"> (Voucher, Invoice):  Integrate Payment functions to Peoplesoft/AP and Carriers for Vehicle movement activities.</w:t>
      </w:r>
    </w:p>
    <w:p w:rsidR="00812C78" w:rsidRDefault="00812C78" w:rsidP="00812C78">
      <w:pPr>
        <w:rPr>
          <w:rFonts w:ascii="Arial" w:hAnsi="Arial" w:cs="Arial"/>
        </w:rPr>
      </w:pPr>
    </w:p>
    <w:p w:rsidR="00812C78" w:rsidRDefault="00812C78" w:rsidP="00812C78">
      <w:pPr>
        <w:rPr>
          <w:rFonts w:ascii="Arial" w:hAnsi="Arial" w:cs="Arial"/>
        </w:rPr>
      </w:pPr>
      <w:r w:rsidRPr="006126C8">
        <w:rPr>
          <w:rFonts w:ascii="Arial" w:hAnsi="Arial" w:cs="Arial"/>
          <w:b/>
        </w:rPr>
        <w:t>Master Data</w:t>
      </w:r>
      <w:r>
        <w:rPr>
          <w:rFonts w:ascii="Arial" w:hAnsi="Arial" w:cs="Arial"/>
        </w:rPr>
        <w:t>:  Reference data required by OTM to manage vehicle movements.</w:t>
      </w:r>
    </w:p>
    <w:p w:rsidR="00812C78" w:rsidRDefault="00812C78" w:rsidP="00812C78">
      <w:pPr>
        <w:rPr>
          <w:rFonts w:ascii="Arial" w:hAnsi="Arial" w:cs="Arial"/>
        </w:rPr>
      </w:pPr>
      <w:r>
        <w:rPr>
          <w:rFonts w:ascii="Arial" w:hAnsi="Arial" w:cs="Arial"/>
        </w:rPr>
        <w:t>Dealer (Location) – Required to provide shipment destination for Vehicles</w:t>
      </w:r>
    </w:p>
    <w:p w:rsidR="00812C78" w:rsidRDefault="00812C78" w:rsidP="00812C78">
      <w:pPr>
        <w:rPr>
          <w:rFonts w:ascii="Arial" w:hAnsi="Arial" w:cs="Arial"/>
        </w:rPr>
      </w:pPr>
      <w:r>
        <w:rPr>
          <w:rFonts w:ascii="Arial" w:hAnsi="Arial" w:cs="Arial"/>
        </w:rPr>
        <w:t>Model (Item) – Required to identify item being shipped.</w:t>
      </w:r>
    </w:p>
    <w:p w:rsidR="00812C78" w:rsidRDefault="00812C78" w:rsidP="00812C78">
      <w:pPr>
        <w:rPr>
          <w:rFonts w:ascii="Arial" w:hAnsi="Arial" w:cs="Arial"/>
        </w:rPr>
      </w:pPr>
      <w:r>
        <w:rPr>
          <w:rFonts w:ascii="Arial" w:hAnsi="Arial" w:cs="Arial"/>
        </w:rPr>
        <w:t>Region – Required for regional reporting of Logistics acitivity.</w:t>
      </w:r>
    </w:p>
    <w:p w:rsidR="00812C78" w:rsidRDefault="00812C78" w:rsidP="00812C78">
      <w:pPr>
        <w:rPr>
          <w:rFonts w:ascii="Arial" w:hAnsi="Arial" w:cs="Arial"/>
        </w:rPr>
      </w:pPr>
    </w:p>
    <w:p w:rsidR="00812C78" w:rsidRDefault="00812C78" w:rsidP="00812C78">
      <w:pPr>
        <w:rPr>
          <w:rFonts w:ascii="Arial" w:hAnsi="Arial" w:cs="Arial"/>
        </w:rPr>
      </w:pPr>
    </w:p>
    <w:p w:rsidR="00812C78" w:rsidRPr="006126C8" w:rsidRDefault="00812C78" w:rsidP="00812C78">
      <w:pPr>
        <w:rPr>
          <w:rFonts w:ascii="Arial" w:hAnsi="Arial" w:cs="Arial"/>
          <w:b/>
        </w:rPr>
      </w:pPr>
      <w:r w:rsidRPr="006126C8">
        <w:rPr>
          <w:rFonts w:ascii="Arial" w:hAnsi="Arial" w:cs="Arial"/>
          <w:b/>
        </w:rPr>
        <w:t>General Production Support Requirements</w:t>
      </w:r>
    </w:p>
    <w:p w:rsidR="00812C78" w:rsidRDefault="00812C78" w:rsidP="007C403F">
      <w:pPr>
        <w:numPr>
          <w:ilvl w:val="0"/>
          <w:numId w:val="27"/>
        </w:numPr>
        <w:rPr>
          <w:rFonts w:ascii="Arial" w:hAnsi="Arial" w:cs="Arial"/>
        </w:rPr>
      </w:pPr>
      <w:r>
        <w:rPr>
          <w:rFonts w:ascii="Arial" w:hAnsi="Arial" w:cs="Arial"/>
        </w:rPr>
        <w:t>On/off switch</w:t>
      </w:r>
    </w:p>
    <w:p w:rsidR="00812C78" w:rsidRDefault="00812C78" w:rsidP="007C403F">
      <w:pPr>
        <w:numPr>
          <w:ilvl w:val="0"/>
          <w:numId w:val="27"/>
        </w:numPr>
        <w:rPr>
          <w:rFonts w:ascii="Arial" w:hAnsi="Arial" w:cs="Arial"/>
        </w:rPr>
      </w:pPr>
      <w:r>
        <w:rPr>
          <w:rFonts w:ascii="Arial" w:hAnsi="Arial" w:cs="Arial"/>
        </w:rPr>
        <w:t>Flow Statistics</w:t>
      </w:r>
    </w:p>
    <w:p w:rsidR="00812C78" w:rsidRDefault="00812C78" w:rsidP="007C403F">
      <w:pPr>
        <w:numPr>
          <w:ilvl w:val="0"/>
          <w:numId w:val="27"/>
        </w:numPr>
        <w:rPr>
          <w:rFonts w:ascii="Arial" w:hAnsi="Arial" w:cs="Arial"/>
        </w:rPr>
      </w:pPr>
      <w:r>
        <w:rPr>
          <w:rFonts w:ascii="Arial" w:hAnsi="Arial" w:cs="Arial"/>
        </w:rPr>
        <w:t>Logging</w:t>
      </w:r>
    </w:p>
    <w:p w:rsidR="00812C78" w:rsidRDefault="00812C78" w:rsidP="007C403F">
      <w:pPr>
        <w:numPr>
          <w:ilvl w:val="0"/>
          <w:numId w:val="27"/>
        </w:numPr>
        <w:rPr>
          <w:rFonts w:ascii="Arial" w:hAnsi="Arial" w:cs="Arial"/>
        </w:rPr>
      </w:pPr>
      <w:r>
        <w:rPr>
          <w:rFonts w:ascii="Arial" w:hAnsi="Arial" w:cs="Arial"/>
        </w:rPr>
        <w:t>Replay</w:t>
      </w:r>
    </w:p>
    <w:p w:rsidR="00812C78" w:rsidRPr="002C61C6" w:rsidRDefault="00812C78" w:rsidP="007C403F">
      <w:pPr>
        <w:numPr>
          <w:ilvl w:val="0"/>
          <w:numId w:val="27"/>
        </w:numPr>
        <w:rPr>
          <w:rFonts w:ascii="Arial" w:hAnsi="Arial" w:cs="Arial"/>
        </w:rPr>
      </w:pPr>
      <w:r>
        <w:rPr>
          <w:rFonts w:ascii="Arial" w:hAnsi="Arial" w:cs="Arial"/>
        </w:rPr>
        <w:t>Activity Monitoring &amp; Exception Alerting</w:t>
      </w:r>
    </w:p>
    <w:p w:rsidR="00812C78" w:rsidRDefault="00812C78" w:rsidP="00812C78">
      <w:pPr>
        <w:rPr>
          <w:rFonts w:ascii="Arial" w:hAnsi="Arial" w:cs="Arial"/>
        </w:rPr>
      </w:pPr>
    </w:p>
    <w:p w:rsidR="00812C78" w:rsidRDefault="00812C78" w:rsidP="00812C78">
      <w:pPr>
        <w:rPr>
          <w:rFonts w:ascii="Arial" w:hAnsi="Arial" w:cs="Arial"/>
        </w:rPr>
      </w:pPr>
    </w:p>
    <w:p w:rsidR="00812C78" w:rsidRPr="002C61C6" w:rsidRDefault="00812C78" w:rsidP="00812C78">
      <w:pPr>
        <w:rPr>
          <w:rFonts w:ascii="Arial" w:hAnsi="Arial" w:cs="Arial"/>
        </w:rPr>
      </w:pPr>
    </w:p>
    <w:p w:rsidR="00812C78" w:rsidRDefault="00812C78" w:rsidP="00812C78">
      <w:pPr>
        <w:rPr>
          <w:rFonts w:ascii="Arial" w:hAnsi="Arial" w:cs="Arial"/>
        </w:rPr>
        <w:sectPr w:rsidR="00812C78" w:rsidSect="00A96908">
          <w:pgSz w:w="12240" w:h="15840"/>
          <w:pgMar w:top="1440" w:right="1080" w:bottom="1440" w:left="1080" w:header="720" w:footer="720" w:gutter="0"/>
          <w:cols w:space="720"/>
          <w:docGrid w:linePitch="360"/>
        </w:sectPr>
      </w:pPr>
    </w:p>
    <w:p w:rsidR="00812C78" w:rsidRPr="009E5539" w:rsidRDefault="00812C78" w:rsidP="00812C78">
      <w:pPr>
        <w:pStyle w:val="Heading212pt"/>
      </w:pPr>
      <w:bookmarkStart w:id="474" w:name="_Toc414635477"/>
      <w:r w:rsidRPr="009E5539">
        <w:lastRenderedPageBreak/>
        <w:t>Architectural Pattern Options</w:t>
      </w:r>
      <w:bookmarkEnd w:id="474"/>
    </w:p>
    <w:p w:rsidR="00812C78" w:rsidRDefault="00812C78" w:rsidP="00812C78">
      <w:r>
        <w:object w:dxaOrig="14140" w:dyaOrig="10471">
          <v:shape id="_x0000_i1033" type="#_x0000_t75" style="width:485.7pt;height:360.2pt" o:ole="">
            <v:imagedata r:id="rId74" o:title=""/>
          </v:shape>
          <o:OLEObject Type="Embed" ProgID="Visio.Drawing.11" ShapeID="_x0000_i1033" DrawAspect="Content" ObjectID="_1489983723" r:id="rId75"/>
        </w:object>
      </w:r>
    </w:p>
    <w:p w:rsidR="00812C78" w:rsidRDefault="00812C78" w:rsidP="00812C78"/>
    <w:p w:rsidR="00812C78" w:rsidRDefault="00812C78" w:rsidP="00812C78">
      <w:r>
        <w:object w:dxaOrig="18033" w:dyaOrig="10403">
          <v:shape id="_x0000_i1034" type="#_x0000_t75" style="width:495pt;height:285.05pt" o:ole="">
            <v:imagedata r:id="rId76" o:title=""/>
          </v:shape>
          <o:OLEObject Type="Embed" ProgID="Visio.Drawing.11" ShapeID="_x0000_i1034" DrawAspect="Content" ObjectID="_1489983724" r:id="rId77"/>
        </w:object>
      </w:r>
    </w:p>
    <w:p w:rsidR="00812C78" w:rsidRDefault="00812C78" w:rsidP="00812C78"/>
    <w:p w:rsidR="00812C78" w:rsidRDefault="00812C78" w:rsidP="00812C78">
      <w:r>
        <w:object w:dxaOrig="19586" w:dyaOrig="10403">
          <v:shape id="_x0000_i1035" type="#_x0000_t75" style="width:485.75pt;height:258pt" o:ole="">
            <v:imagedata r:id="rId78" o:title=""/>
          </v:shape>
          <o:OLEObject Type="Embed" ProgID="Visio.Drawing.11" ShapeID="_x0000_i1035" DrawAspect="Content" ObjectID="_1489983725" r:id="rId79"/>
        </w:object>
      </w:r>
    </w:p>
    <w:p w:rsidR="00812C78" w:rsidRDefault="00812C78" w:rsidP="00812C78"/>
    <w:p w:rsidR="00812C78" w:rsidRDefault="00812C78" w:rsidP="00812C78"/>
    <w:p w:rsidR="00812C78" w:rsidRDefault="00812C78" w:rsidP="00812C78"/>
    <w:p w:rsidR="00812C78" w:rsidRDefault="00812C78" w:rsidP="00812C78">
      <w:r>
        <w:object w:dxaOrig="16468" w:dyaOrig="10764">
          <v:shape id="_x0000_i1036" type="#_x0000_t75" style="width:494.85pt;height:323.45pt" o:ole="">
            <v:imagedata r:id="rId80" o:title=""/>
          </v:shape>
          <o:OLEObject Type="Embed" ProgID="Visio.Drawing.11" ShapeID="_x0000_i1036" DrawAspect="Content" ObjectID="_1489983726" r:id="rId81"/>
        </w:object>
      </w:r>
    </w:p>
    <w:p w:rsidR="00812C78" w:rsidRDefault="00812C78" w:rsidP="00812C78"/>
    <w:p w:rsidR="00812C78" w:rsidRDefault="00812C78" w:rsidP="00812C78"/>
    <w:p w:rsidR="00812C78" w:rsidRDefault="00812C78" w:rsidP="00812C78">
      <w:r>
        <w:object w:dxaOrig="12868" w:dyaOrig="10758">
          <v:shape id="_x0000_i1037" type="#_x0000_t75" style="width:494.75pt;height:413.1pt" o:ole="">
            <v:imagedata r:id="rId82" o:title=""/>
          </v:shape>
          <o:OLEObject Type="Embed" ProgID="Visio.Drawing.11" ShapeID="_x0000_i1037" DrawAspect="Content" ObjectID="_1489983727" r:id="rId83"/>
        </w:object>
      </w:r>
    </w:p>
    <w:p w:rsidR="00812C78" w:rsidRDefault="00812C78" w:rsidP="00812C78">
      <w:r>
        <w:object w:dxaOrig="14565" w:dyaOrig="7426">
          <v:shape id="_x0000_i1038" type="#_x0000_t75" style="width:495.2pt;height:252.5pt" o:ole="">
            <v:imagedata r:id="rId84" o:title=""/>
          </v:shape>
          <o:OLEObject Type="Embed" ProgID="Visio.Drawing.11" ShapeID="_x0000_i1038" DrawAspect="Content" ObjectID="_1489983728" r:id="rId85"/>
        </w:object>
      </w:r>
    </w:p>
    <w:p w:rsidR="00812C78" w:rsidRDefault="00812C78" w:rsidP="00812C78">
      <w:r>
        <w:object w:dxaOrig="14418" w:dyaOrig="10226">
          <v:shape id="_x0000_i1039" type="#_x0000_t75" style="width:477.25pt;height:338.5pt" o:ole="">
            <v:imagedata r:id="rId86" o:title=""/>
          </v:shape>
          <o:OLEObject Type="Embed" ProgID="Visio.Drawing.11" ShapeID="_x0000_i1039" DrawAspect="Content" ObjectID="_1489983729" r:id="rId87"/>
        </w:object>
      </w:r>
    </w:p>
    <w:p w:rsidR="00812C78" w:rsidRDefault="00812C78" w:rsidP="00812C78"/>
    <w:p w:rsidR="00812C78" w:rsidRDefault="00812C78" w:rsidP="00812C78">
      <w:pPr>
        <w:rPr>
          <w:rFonts w:ascii="Arial" w:hAnsi="Arial" w:cs="Arial"/>
        </w:rPr>
        <w:sectPr w:rsidR="00812C78" w:rsidSect="00A96908">
          <w:pgSz w:w="12240" w:h="15840"/>
          <w:pgMar w:top="1080" w:right="1080" w:bottom="900" w:left="1260" w:header="720" w:footer="720" w:gutter="0"/>
          <w:cols w:space="720"/>
          <w:docGrid w:linePitch="360"/>
        </w:sectPr>
      </w:pPr>
      <w:r>
        <w:object w:dxaOrig="18604" w:dyaOrig="15839">
          <v:shape id="_x0000_i1040" type="#_x0000_t75" style="width:512.55pt;height:326.3pt" o:ole="">
            <v:imagedata r:id="rId88" o:title=""/>
          </v:shape>
          <o:OLEObject Type="Embed" ProgID="Visio.Drawing.11" ShapeID="_x0000_i1040" DrawAspect="Content" ObjectID="_1489983730" r:id="rId89"/>
        </w:object>
      </w:r>
      <w:r w:rsidR="0046190F">
        <w:object w:dxaOrig="18844" w:dyaOrig="13961">
          <v:shape id="_x0000_i1041" type="#_x0000_t75" style="width:659.55pt;height:488.65pt" o:ole="">
            <v:imagedata r:id="rId90" o:title=""/>
          </v:shape>
          <o:OLEObject Type="Embed" ProgID="Visio.Drawing.11" ShapeID="_x0000_i1041" DrawAspect="Content" ObjectID="_1489983731" r:id="rId91"/>
        </w:object>
      </w:r>
    </w:p>
    <w:p w:rsidR="00812C78" w:rsidRPr="009E5539" w:rsidRDefault="00812C78" w:rsidP="00812C78">
      <w:pPr>
        <w:pStyle w:val="Heading212pt"/>
      </w:pPr>
      <w:bookmarkStart w:id="475" w:name="_Toc414635478"/>
      <w:r w:rsidRPr="009E5539">
        <w:lastRenderedPageBreak/>
        <w:t>Map of Message Type/Platform to Arch Pattern.</w:t>
      </w:r>
      <w:bookmarkEnd w:id="4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1980"/>
        <w:gridCol w:w="1206"/>
        <w:gridCol w:w="3834"/>
      </w:tblGrid>
      <w:tr w:rsidR="00812C78" w:rsidRPr="00D21D85" w:rsidTr="00D21D85">
        <w:tc>
          <w:tcPr>
            <w:tcW w:w="2808" w:type="dxa"/>
            <w:shd w:val="clear" w:color="auto" w:fill="000000"/>
          </w:tcPr>
          <w:p w:rsidR="00812C78" w:rsidRPr="00D21D85" w:rsidRDefault="00812C78" w:rsidP="00D21D85">
            <w:pPr>
              <w:jc w:val="center"/>
              <w:rPr>
                <w:rFonts w:ascii="Arial" w:hAnsi="Arial" w:cs="Arial"/>
                <w:b/>
              </w:rPr>
            </w:pPr>
            <w:r w:rsidRPr="00D21D85">
              <w:rPr>
                <w:rFonts w:ascii="Arial" w:hAnsi="Arial" w:cs="Arial"/>
                <w:b/>
              </w:rPr>
              <w:t>Integration Point</w:t>
            </w:r>
          </w:p>
        </w:tc>
        <w:tc>
          <w:tcPr>
            <w:tcW w:w="1980" w:type="dxa"/>
            <w:shd w:val="clear" w:color="auto" w:fill="000000"/>
          </w:tcPr>
          <w:p w:rsidR="00812C78" w:rsidRPr="00D21D85" w:rsidRDefault="00812C78" w:rsidP="00D21D85">
            <w:pPr>
              <w:jc w:val="center"/>
              <w:rPr>
                <w:rFonts w:ascii="Arial" w:hAnsi="Arial" w:cs="Arial"/>
                <w:b/>
              </w:rPr>
            </w:pPr>
            <w:r w:rsidRPr="00D21D85">
              <w:rPr>
                <w:rFonts w:ascii="Arial" w:hAnsi="Arial" w:cs="Arial"/>
                <w:b/>
              </w:rPr>
              <w:t>Platform</w:t>
            </w:r>
          </w:p>
        </w:tc>
        <w:tc>
          <w:tcPr>
            <w:tcW w:w="1206" w:type="dxa"/>
            <w:shd w:val="clear" w:color="auto" w:fill="000000"/>
          </w:tcPr>
          <w:p w:rsidR="00812C78" w:rsidRPr="00D21D85" w:rsidRDefault="00812C78" w:rsidP="00D21D85">
            <w:pPr>
              <w:jc w:val="center"/>
              <w:rPr>
                <w:rFonts w:ascii="Arial" w:hAnsi="Arial" w:cs="Arial"/>
                <w:b/>
              </w:rPr>
            </w:pPr>
            <w:r w:rsidRPr="00D21D85">
              <w:rPr>
                <w:rFonts w:ascii="Arial" w:hAnsi="Arial" w:cs="Arial"/>
                <w:b/>
              </w:rPr>
              <w:t>Arch Pattern</w:t>
            </w:r>
          </w:p>
        </w:tc>
        <w:tc>
          <w:tcPr>
            <w:tcW w:w="3834" w:type="dxa"/>
            <w:shd w:val="clear" w:color="auto" w:fill="000000"/>
          </w:tcPr>
          <w:p w:rsidR="00812C78" w:rsidRPr="00D21D85" w:rsidRDefault="00812C78" w:rsidP="00D21D85">
            <w:pPr>
              <w:jc w:val="center"/>
              <w:rPr>
                <w:rFonts w:ascii="Arial" w:hAnsi="Arial" w:cs="Arial"/>
                <w:b/>
              </w:rPr>
            </w:pPr>
            <w:r w:rsidRPr="00D21D85">
              <w:rPr>
                <w:rFonts w:ascii="Arial" w:hAnsi="Arial" w:cs="Arial"/>
                <w:b/>
              </w:rPr>
              <w:t>Comments</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Vehicle Processing Message</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NPPS</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#4</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Publish VDC Event</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Vehicle Distribution Message</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Vehicles Mainframe</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#4</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Notify Change</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Vehicle Manufacturing Message</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Vehicles Mainframe</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#4</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Notify Change</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Shipping Event/Notice Message</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NPPS</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#4</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Vehicle status &amp; location</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Shipping Event/Notice Message</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Carriers</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#6</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Vehicle status &amp; location</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Shipping Event/Notice Message</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Export</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#7</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Vehicle status &amp; location</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Shipping Event/Notice Message</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TCOSMOS</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#1</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Vehicle status &amp; location</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Shipping Event/Notice Message</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Vehicles Mainframe</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#7</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Vehicle status &amp; location</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Vehicle Shipping Info</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Vehicles Mainframe</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#8</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Route data</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Financial Message</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Carrier</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#6</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Voucher, Invoice</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Financial Message</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Peoplesoft/AP</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#7</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Voucher, Invoice</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Master Data: Dealer</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BMCMove – DB2</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#1</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Location Data</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Master Data: Model</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BMCMove – DB2</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Pattern #1</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Item Data</w:t>
            </w:r>
          </w:p>
        </w:tc>
      </w:tr>
      <w:tr w:rsidR="00812C78" w:rsidRPr="00D21D85" w:rsidTr="00D21D85">
        <w:tc>
          <w:tcPr>
            <w:tcW w:w="2808" w:type="dxa"/>
            <w:shd w:val="clear" w:color="auto" w:fill="auto"/>
            <w:vAlign w:val="bottom"/>
          </w:tcPr>
          <w:p w:rsidR="00812C78" w:rsidRPr="00D21D85" w:rsidRDefault="00812C78" w:rsidP="00A96908">
            <w:pPr>
              <w:rPr>
                <w:rFonts w:ascii="Arial" w:hAnsi="Arial" w:cs="Arial"/>
                <w:szCs w:val="20"/>
              </w:rPr>
            </w:pPr>
            <w:r w:rsidRPr="00D21D85">
              <w:rPr>
                <w:rFonts w:ascii="Arial" w:hAnsi="Arial" w:cs="Arial"/>
                <w:szCs w:val="20"/>
              </w:rPr>
              <w:t>Master Data: Region</w:t>
            </w:r>
          </w:p>
        </w:tc>
        <w:tc>
          <w:tcPr>
            <w:tcW w:w="1980"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N/A</w:t>
            </w:r>
          </w:p>
        </w:tc>
        <w:tc>
          <w:tcPr>
            <w:tcW w:w="1206"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N/A</w:t>
            </w:r>
          </w:p>
        </w:tc>
        <w:tc>
          <w:tcPr>
            <w:tcW w:w="3834" w:type="dxa"/>
            <w:shd w:val="clear" w:color="auto" w:fill="auto"/>
          </w:tcPr>
          <w:p w:rsidR="00812C78" w:rsidRPr="00D21D85" w:rsidRDefault="00812C78" w:rsidP="00A96908">
            <w:pPr>
              <w:rPr>
                <w:rFonts w:ascii="Arial" w:hAnsi="Arial" w:cs="Arial"/>
                <w:szCs w:val="20"/>
              </w:rPr>
            </w:pPr>
            <w:r w:rsidRPr="00D21D85">
              <w:rPr>
                <w:rFonts w:ascii="Arial" w:hAnsi="Arial" w:cs="Arial"/>
                <w:szCs w:val="20"/>
              </w:rPr>
              <w:t>Manually Maintained by TLS through OTM UI</w:t>
            </w:r>
          </w:p>
        </w:tc>
      </w:tr>
      <w:tr w:rsidR="0048540A" w:rsidRPr="00D21D85" w:rsidTr="00D21D85">
        <w:tc>
          <w:tcPr>
            <w:tcW w:w="2808" w:type="dxa"/>
            <w:shd w:val="clear" w:color="auto" w:fill="auto"/>
            <w:vAlign w:val="bottom"/>
          </w:tcPr>
          <w:p w:rsidR="0048540A" w:rsidRPr="0046190F" w:rsidRDefault="0048540A" w:rsidP="00A96908">
            <w:pPr>
              <w:rPr>
                <w:rFonts w:ascii="Arial" w:hAnsi="Arial" w:cs="Arial"/>
                <w:szCs w:val="20"/>
                <w:highlight w:val="green"/>
              </w:rPr>
            </w:pPr>
            <w:r w:rsidRPr="0046190F">
              <w:rPr>
                <w:rFonts w:ascii="Arial" w:hAnsi="Arial" w:cs="Arial"/>
                <w:szCs w:val="20"/>
                <w:highlight w:val="green"/>
              </w:rPr>
              <w:t xml:space="preserve">Shipping -Deviation Messages </w:t>
            </w:r>
          </w:p>
        </w:tc>
        <w:tc>
          <w:tcPr>
            <w:tcW w:w="1980" w:type="dxa"/>
            <w:shd w:val="clear" w:color="auto" w:fill="auto"/>
          </w:tcPr>
          <w:p w:rsidR="0048540A" w:rsidRPr="0046190F" w:rsidRDefault="0048540A" w:rsidP="00A96908">
            <w:pPr>
              <w:rPr>
                <w:rFonts w:ascii="Arial" w:hAnsi="Arial" w:cs="Arial"/>
                <w:szCs w:val="20"/>
                <w:highlight w:val="green"/>
              </w:rPr>
            </w:pPr>
            <w:r w:rsidRPr="0046190F">
              <w:rPr>
                <w:rFonts w:ascii="Arial" w:hAnsi="Arial" w:cs="Arial"/>
                <w:szCs w:val="20"/>
                <w:highlight w:val="green"/>
              </w:rPr>
              <w:t>Vehicles Mainframe</w:t>
            </w:r>
          </w:p>
        </w:tc>
        <w:tc>
          <w:tcPr>
            <w:tcW w:w="1206" w:type="dxa"/>
            <w:shd w:val="clear" w:color="auto" w:fill="auto"/>
          </w:tcPr>
          <w:p w:rsidR="0048540A" w:rsidRPr="0046190F" w:rsidRDefault="0048540A" w:rsidP="00A96908">
            <w:pPr>
              <w:rPr>
                <w:rFonts w:ascii="Arial" w:hAnsi="Arial" w:cs="Arial"/>
                <w:szCs w:val="20"/>
                <w:highlight w:val="green"/>
              </w:rPr>
            </w:pPr>
            <w:r w:rsidRPr="0046190F">
              <w:rPr>
                <w:rFonts w:ascii="Arial" w:hAnsi="Arial" w:cs="Arial"/>
                <w:szCs w:val="20"/>
                <w:highlight w:val="green"/>
              </w:rPr>
              <w:t>Pattern#</w:t>
            </w:r>
            <w:r w:rsidR="0046190F" w:rsidRPr="0046190F">
              <w:rPr>
                <w:rFonts w:ascii="Arial" w:hAnsi="Arial" w:cs="Arial"/>
                <w:szCs w:val="20"/>
                <w:highlight w:val="green"/>
              </w:rPr>
              <w:t>9</w:t>
            </w:r>
          </w:p>
        </w:tc>
        <w:tc>
          <w:tcPr>
            <w:tcW w:w="3834" w:type="dxa"/>
            <w:shd w:val="clear" w:color="auto" w:fill="auto"/>
          </w:tcPr>
          <w:p w:rsidR="0048540A" w:rsidRPr="0046190F" w:rsidRDefault="0048540A" w:rsidP="00A96908">
            <w:pPr>
              <w:rPr>
                <w:rFonts w:ascii="Arial" w:hAnsi="Arial" w:cs="Arial"/>
                <w:szCs w:val="20"/>
                <w:highlight w:val="green"/>
              </w:rPr>
            </w:pPr>
            <w:r w:rsidRPr="0046190F">
              <w:rPr>
                <w:rFonts w:ascii="Arial" w:hAnsi="Arial" w:cs="Arial"/>
                <w:szCs w:val="20"/>
                <w:highlight w:val="green"/>
              </w:rPr>
              <w:t>Deviation request by TLS through DRS UI</w:t>
            </w:r>
          </w:p>
        </w:tc>
      </w:tr>
    </w:tbl>
    <w:p w:rsidR="00812C78" w:rsidRDefault="00812C78" w:rsidP="00812C78">
      <w:pPr>
        <w:rPr>
          <w:rFonts w:ascii="Arial" w:hAnsi="Arial" w:cs="Arial"/>
        </w:rPr>
      </w:pPr>
    </w:p>
    <w:p w:rsidR="00812C78" w:rsidRDefault="00812C78" w:rsidP="00812C78">
      <w:pPr>
        <w:rPr>
          <w:rFonts w:ascii="Arial" w:hAnsi="Arial" w:cs="Arial"/>
        </w:rPr>
      </w:pPr>
    </w:p>
    <w:p w:rsidR="00812C78" w:rsidRPr="00A43F06" w:rsidRDefault="00812C78" w:rsidP="00812C78">
      <w:pPr>
        <w:pStyle w:val="Heading212pt"/>
      </w:pPr>
      <w:bookmarkStart w:id="476" w:name="_Toc414635479"/>
      <w:r w:rsidRPr="00A43F06">
        <w:t>Volume Statistics</w:t>
      </w:r>
      <w:bookmarkEnd w:id="4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8"/>
        <w:gridCol w:w="2520"/>
        <w:gridCol w:w="2520"/>
      </w:tblGrid>
      <w:tr w:rsidR="00812C78" w:rsidRPr="00D21D85" w:rsidTr="00D21D85">
        <w:tc>
          <w:tcPr>
            <w:tcW w:w="2808" w:type="dxa"/>
            <w:shd w:val="clear" w:color="auto" w:fill="000000"/>
          </w:tcPr>
          <w:p w:rsidR="00812C78" w:rsidRPr="00D21D85" w:rsidRDefault="00812C78" w:rsidP="00D21D85">
            <w:pPr>
              <w:jc w:val="center"/>
              <w:rPr>
                <w:rFonts w:ascii="Arial" w:hAnsi="Arial" w:cs="Arial"/>
                <w:b/>
              </w:rPr>
            </w:pPr>
            <w:r w:rsidRPr="00D21D85">
              <w:rPr>
                <w:rFonts w:ascii="Arial" w:hAnsi="Arial" w:cs="Arial"/>
                <w:b/>
              </w:rPr>
              <w:t>Integration Point</w:t>
            </w:r>
          </w:p>
        </w:tc>
        <w:tc>
          <w:tcPr>
            <w:tcW w:w="2520" w:type="dxa"/>
            <w:shd w:val="clear" w:color="auto" w:fill="000000"/>
          </w:tcPr>
          <w:p w:rsidR="00812C78" w:rsidRPr="00D21D85" w:rsidRDefault="00812C78" w:rsidP="00D21D85">
            <w:pPr>
              <w:jc w:val="center"/>
              <w:rPr>
                <w:rFonts w:ascii="Arial" w:hAnsi="Arial" w:cs="Arial"/>
                <w:b/>
              </w:rPr>
            </w:pPr>
            <w:r w:rsidRPr="00D21D85">
              <w:rPr>
                <w:rFonts w:ascii="Arial" w:hAnsi="Arial" w:cs="Arial"/>
                <w:b/>
              </w:rPr>
              <w:t>Nominal Daily Transaction Volume</w:t>
            </w:r>
          </w:p>
        </w:tc>
        <w:tc>
          <w:tcPr>
            <w:tcW w:w="2520" w:type="dxa"/>
            <w:shd w:val="clear" w:color="auto" w:fill="000000"/>
          </w:tcPr>
          <w:p w:rsidR="00812C78" w:rsidRPr="00D21D85" w:rsidRDefault="00812C78" w:rsidP="00D21D85">
            <w:pPr>
              <w:jc w:val="center"/>
              <w:rPr>
                <w:rFonts w:ascii="Arial" w:hAnsi="Arial" w:cs="Arial"/>
                <w:b/>
              </w:rPr>
            </w:pPr>
            <w:r w:rsidRPr="00D21D85">
              <w:rPr>
                <w:rFonts w:ascii="Arial" w:hAnsi="Arial" w:cs="Arial"/>
                <w:b/>
              </w:rPr>
              <w:t>Peak Daily Transaction Volume</w:t>
            </w:r>
          </w:p>
        </w:tc>
      </w:tr>
      <w:tr w:rsidR="0046190F" w:rsidRPr="00D21D85" w:rsidTr="00D21D85">
        <w:tc>
          <w:tcPr>
            <w:tcW w:w="2808" w:type="dxa"/>
            <w:shd w:val="clear" w:color="auto" w:fill="auto"/>
            <w:vAlign w:val="bottom"/>
          </w:tcPr>
          <w:p w:rsidR="0046190F" w:rsidRPr="008D1883" w:rsidRDefault="0046190F" w:rsidP="00182624">
            <w:pPr>
              <w:rPr>
                <w:rFonts w:ascii="Arial" w:hAnsi="Arial" w:cs="Arial"/>
              </w:rPr>
            </w:pPr>
            <w:r w:rsidRPr="008D1883">
              <w:rPr>
                <w:rFonts w:ascii="Arial" w:hAnsi="Arial" w:cs="Arial"/>
              </w:rPr>
              <w:t>Vehicle Processing Message</w:t>
            </w:r>
          </w:p>
        </w:tc>
        <w:tc>
          <w:tcPr>
            <w:tcW w:w="2520" w:type="dxa"/>
            <w:shd w:val="clear" w:color="auto" w:fill="auto"/>
          </w:tcPr>
          <w:p w:rsidR="0046190F" w:rsidRPr="008D1883" w:rsidRDefault="0046190F" w:rsidP="00182624">
            <w:pPr>
              <w:rPr>
                <w:rFonts w:ascii="Arial" w:hAnsi="Arial" w:cs="Arial"/>
              </w:rPr>
            </w:pPr>
            <w:r w:rsidRPr="008D1883">
              <w:rPr>
                <w:rFonts w:ascii="Arial" w:hAnsi="Arial" w:cs="Arial"/>
              </w:rPr>
              <w:t>50k from all VDC’s</w:t>
            </w:r>
          </w:p>
        </w:tc>
        <w:tc>
          <w:tcPr>
            <w:tcW w:w="2520" w:type="dxa"/>
            <w:shd w:val="clear" w:color="auto" w:fill="auto"/>
          </w:tcPr>
          <w:p w:rsidR="0046190F" w:rsidRPr="0046190F" w:rsidRDefault="0046190F" w:rsidP="00182624">
            <w:pPr>
              <w:rPr>
                <w:rFonts w:ascii="Arial" w:hAnsi="Arial" w:cs="Arial"/>
                <w:highlight w:val="green"/>
              </w:rPr>
            </w:pPr>
            <w:r w:rsidRPr="0046190F">
              <w:rPr>
                <w:rFonts w:ascii="Arial" w:hAnsi="Arial" w:cs="Arial"/>
                <w:highlight w:val="green"/>
              </w:rPr>
              <w:t>60k from all VDC’s</w:t>
            </w:r>
          </w:p>
        </w:tc>
      </w:tr>
      <w:tr w:rsidR="0046190F" w:rsidRPr="00D21D85" w:rsidTr="00D21D85">
        <w:tc>
          <w:tcPr>
            <w:tcW w:w="2808" w:type="dxa"/>
            <w:shd w:val="clear" w:color="auto" w:fill="auto"/>
            <w:vAlign w:val="bottom"/>
          </w:tcPr>
          <w:p w:rsidR="0046190F" w:rsidRPr="008D1883" w:rsidRDefault="0046190F" w:rsidP="00182624">
            <w:pPr>
              <w:rPr>
                <w:rFonts w:ascii="Arial" w:hAnsi="Arial" w:cs="Arial"/>
              </w:rPr>
            </w:pPr>
            <w:r w:rsidRPr="008D1883">
              <w:rPr>
                <w:rFonts w:ascii="Arial" w:hAnsi="Arial" w:cs="Arial"/>
              </w:rPr>
              <w:t>Vehicle Distribution Message</w:t>
            </w:r>
          </w:p>
        </w:tc>
        <w:tc>
          <w:tcPr>
            <w:tcW w:w="2520" w:type="dxa"/>
            <w:shd w:val="clear" w:color="auto" w:fill="auto"/>
          </w:tcPr>
          <w:p w:rsidR="0046190F" w:rsidRPr="008D1883" w:rsidRDefault="0046190F" w:rsidP="00182624">
            <w:pPr>
              <w:rPr>
                <w:rFonts w:ascii="Arial" w:hAnsi="Arial" w:cs="Arial"/>
              </w:rPr>
            </w:pPr>
            <w:r w:rsidRPr="008D1883">
              <w:rPr>
                <w:rFonts w:ascii="Arial" w:hAnsi="Arial" w:cs="Arial"/>
              </w:rPr>
              <w:t>100k</w:t>
            </w:r>
          </w:p>
        </w:tc>
        <w:tc>
          <w:tcPr>
            <w:tcW w:w="2520" w:type="dxa"/>
            <w:shd w:val="clear" w:color="auto" w:fill="auto"/>
          </w:tcPr>
          <w:p w:rsidR="0046190F" w:rsidRPr="0046190F" w:rsidRDefault="0046190F" w:rsidP="00182624">
            <w:pPr>
              <w:rPr>
                <w:rFonts w:ascii="Arial" w:hAnsi="Arial" w:cs="Arial"/>
                <w:highlight w:val="green"/>
              </w:rPr>
            </w:pPr>
            <w:r w:rsidRPr="0046190F">
              <w:rPr>
                <w:rFonts w:ascii="Arial" w:hAnsi="Arial" w:cs="Arial"/>
                <w:highlight w:val="green"/>
              </w:rPr>
              <w:t>400k</w:t>
            </w:r>
          </w:p>
        </w:tc>
      </w:tr>
      <w:tr w:rsidR="0046190F" w:rsidRPr="00D21D85" w:rsidTr="00D21D85">
        <w:tc>
          <w:tcPr>
            <w:tcW w:w="2808" w:type="dxa"/>
            <w:shd w:val="clear" w:color="auto" w:fill="auto"/>
            <w:vAlign w:val="bottom"/>
          </w:tcPr>
          <w:p w:rsidR="0046190F" w:rsidRPr="008D1883" w:rsidRDefault="0046190F" w:rsidP="00182624">
            <w:pPr>
              <w:rPr>
                <w:rFonts w:ascii="Arial" w:hAnsi="Arial" w:cs="Arial"/>
              </w:rPr>
            </w:pPr>
            <w:r w:rsidRPr="008D1883">
              <w:rPr>
                <w:rFonts w:ascii="Arial" w:hAnsi="Arial" w:cs="Arial"/>
              </w:rPr>
              <w:t>Vehicle Manufacturing Message</w:t>
            </w:r>
          </w:p>
        </w:tc>
        <w:tc>
          <w:tcPr>
            <w:tcW w:w="2520" w:type="dxa"/>
            <w:shd w:val="clear" w:color="auto" w:fill="auto"/>
          </w:tcPr>
          <w:p w:rsidR="0046190F" w:rsidRPr="008D1883" w:rsidRDefault="0046190F" w:rsidP="00182624">
            <w:pPr>
              <w:rPr>
                <w:rFonts w:ascii="Arial" w:hAnsi="Arial" w:cs="Arial"/>
              </w:rPr>
            </w:pPr>
            <w:r w:rsidRPr="008D1883">
              <w:rPr>
                <w:rFonts w:ascii="Arial" w:hAnsi="Arial" w:cs="Arial"/>
              </w:rPr>
              <w:t>10k</w:t>
            </w:r>
          </w:p>
        </w:tc>
        <w:tc>
          <w:tcPr>
            <w:tcW w:w="2520" w:type="dxa"/>
            <w:shd w:val="clear" w:color="auto" w:fill="auto"/>
          </w:tcPr>
          <w:p w:rsidR="0046190F" w:rsidRPr="0046190F" w:rsidRDefault="0046190F" w:rsidP="00182624">
            <w:pPr>
              <w:rPr>
                <w:rFonts w:ascii="Arial" w:hAnsi="Arial" w:cs="Arial"/>
                <w:highlight w:val="green"/>
              </w:rPr>
            </w:pPr>
            <w:r w:rsidRPr="0046190F">
              <w:rPr>
                <w:rFonts w:ascii="Arial" w:hAnsi="Arial" w:cs="Arial"/>
                <w:highlight w:val="green"/>
              </w:rPr>
              <w:t>140k</w:t>
            </w:r>
          </w:p>
        </w:tc>
      </w:tr>
      <w:tr w:rsidR="0046190F" w:rsidRPr="00D21D85" w:rsidTr="00D21D85">
        <w:tc>
          <w:tcPr>
            <w:tcW w:w="2808" w:type="dxa"/>
            <w:shd w:val="clear" w:color="auto" w:fill="auto"/>
            <w:vAlign w:val="bottom"/>
          </w:tcPr>
          <w:p w:rsidR="0046190F" w:rsidRPr="008D1883" w:rsidRDefault="0046190F" w:rsidP="00182624">
            <w:pPr>
              <w:rPr>
                <w:rFonts w:ascii="Arial" w:hAnsi="Arial" w:cs="Arial"/>
              </w:rPr>
            </w:pPr>
            <w:r w:rsidRPr="008D1883">
              <w:rPr>
                <w:rFonts w:ascii="Arial" w:hAnsi="Arial" w:cs="Arial"/>
              </w:rPr>
              <w:t>Shipping Event/Notice Message</w:t>
            </w:r>
          </w:p>
        </w:tc>
        <w:tc>
          <w:tcPr>
            <w:tcW w:w="2520" w:type="dxa"/>
            <w:shd w:val="clear" w:color="auto" w:fill="auto"/>
          </w:tcPr>
          <w:p w:rsidR="0046190F" w:rsidRPr="008D1883" w:rsidRDefault="0046190F" w:rsidP="00182624">
            <w:pPr>
              <w:rPr>
                <w:rFonts w:ascii="Arial" w:hAnsi="Arial" w:cs="Arial"/>
              </w:rPr>
            </w:pPr>
            <w:r w:rsidRPr="008D1883">
              <w:rPr>
                <w:rFonts w:ascii="Arial" w:hAnsi="Arial" w:cs="Arial"/>
              </w:rPr>
              <w:t>10k</w:t>
            </w:r>
          </w:p>
        </w:tc>
        <w:tc>
          <w:tcPr>
            <w:tcW w:w="2520" w:type="dxa"/>
            <w:shd w:val="clear" w:color="auto" w:fill="auto"/>
          </w:tcPr>
          <w:p w:rsidR="0046190F" w:rsidRPr="0046190F" w:rsidRDefault="0046190F" w:rsidP="00182624">
            <w:pPr>
              <w:rPr>
                <w:rFonts w:ascii="Arial" w:hAnsi="Arial" w:cs="Arial"/>
                <w:highlight w:val="green"/>
              </w:rPr>
            </w:pPr>
            <w:r w:rsidRPr="0046190F">
              <w:rPr>
                <w:rFonts w:ascii="Arial" w:hAnsi="Arial" w:cs="Arial"/>
                <w:highlight w:val="green"/>
              </w:rPr>
              <w:t>150k</w:t>
            </w:r>
          </w:p>
        </w:tc>
      </w:tr>
      <w:tr w:rsidR="0046190F" w:rsidRPr="00D21D85" w:rsidTr="00D21D85">
        <w:tc>
          <w:tcPr>
            <w:tcW w:w="2808" w:type="dxa"/>
            <w:shd w:val="clear" w:color="auto" w:fill="auto"/>
            <w:vAlign w:val="bottom"/>
          </w:tcPr>
          <w:p w:rsidR="0046190F" w:rsidRPr="008D1883" w:rsidRDefault="0046190F" w:rsidP="00182624">
            <w:pPr>
              <w:rPr>
                <w:rFonts w:ascii="Arial" w:hAnsi="Arial" w:cs="Arial"/>
              </w:rPr>
            </w:pPr>
            <w:r w:rsidRPr="008D1883">
              <w:rPr>
                <w:rFonts w:ascii="Arial" w:hAnsi="Arial" w:cs="Arial"/>
              </w:rPr>
              <w:t>Vehicle Shipping Info</w:t>
            </w:r>
          </w:p>
        </w:tc>
        <w:tc>
          <w:tcPr>
            <w:tcW w:w="2520" w:type="dxa"/>
            <w:shd w:val="clear" w:color="auto" w:fill="auto"/>
          </w:tcPr>
          <w:p w:rsidR="0046190F" w:rsidRPr="008D1883" w:rsidRDefault="0046190F" w:rsidP="00182624">
            <w:pPr>
              <w:rPr>
                <w:rFonts w:ascii="Arial" w:hAnsi="Arial" w:cs="Arial"/>
              </w:rPr>
            </w:pPr>
            <w:r w:rsidRPr="008D1883">
              <w:rPr>
                <w:rFonts w:ascii="Arial" w:hAnsi="Arial" w:cs="Arial"/>
              </w:rPr>
              <w:t>0k</w:t>
            </w:r>
          </w:p>
        </w:tc>
        <w:tc>
          <w:tcPr>
            <w:tcW w:w="2520" w:type="dxa"/>
            <w:shd w:val="clear" w:color="auto" w:fill="auto"/>
          </w:tcPr>
          <w:p w:rsidR="0046190F" w:rsidRPr="0046190F" w:rsidRDefault="0046190F" w:rsidP="00182624">
            <w:pPr>
              <w:rPr>
                <w:rFonts w:ascii="Arial" w:hAnsi="Arial" w:cs="Arial"/>
                <w:highlight w:val="green"/>
              </w:rPr>
            </w:pPr>
            <w:r w:rsidRPr="0046190F">
              <w:rPr>
                <w:rFonts w:ascii="Arial" w:hAnsi="Arial" w:cs="Arial"/>
                <w:highlight w:val="green"/>
              </w:rPr>
              <w:t>50k</w:t>
            </w:r>
          </w:p>
        </w:tc>
      </w:tr>
      <w:tr w:rsidR="0046190F" w:rsidRPr="00D21D85" w:rsidTr="00D21D85">
        <w:tc>
          <w:tcPr>
            <w:tcW w:w="2808" w:type="dxa"/>
            <w:shd w:val="clear" w:color="auto" w:fill="auto"/>
            <w:vAlign w:val="bottom"/>
          </w:tcPr>
          <w:p w:rsidR="0046190F" w:rsidRPr="008D1883" w:rsidRDefault="0046190F" w:rsidP="00182624">
            <w:pPr>
              <w:rPr>
                <w:rFonts w:ascii="Arial" w:hAnsi="Arial" w:cs="Arial"/>
              </w:rPr>
            </w:pPr>
            <w:r w:rsidRPr="008D1883">
              <w:rPr>
                <w:rFonts w:ascii="Arial" w:hAnsi="Arial" w:cs="Arial"/>
              </w:rPr>
              <w:t>Financial Message</w:t>
            </w:r>
          </w:p>
        </w:tc>
        <w:tc>
          <w:tcPr>
            <w:tcW w:w="2520" w:type="dxa"/>
            <w:shd w:val="clear" w:color="auto" w:fill="auto"/>
          </w:tcPr>
          <w:p w:rsidR="0046190F" w:rsidRPr="008D1883" w:rsidRDefault="0046190F" w:rsidP="00182624">
            <w:pPr>
              <w:rPr>
                <w:rFonts w:ascii="Arial" w:hAnsi="Arial" w:cs="Arial"/>
              </w:rPr>
            </w:pPr>
            <w:r w:rsidRPr="008D1883">
              <w:rPr>
                <w:rFonts w:ascii="Arial" w:hAnsi="Arial" w:cs="Arial"/>
              </w:rPr>
              <w:t>20k</w:t>
            </w:r>
          </w:p>
        </w:tc>
        <w:tc>
          <w:tcPr>
            <w:tcW w:w="2520" w:type="dxa"/>
            <w:shd w:val="clear" w:color="auto" w:fill="auto"/>
          </w:tcPr>
          <w:p w:rsidR="0046190F" w:rsidRPr="0046190F" w:rsidRDefault="0046190F" w:rsidP="00182624">
            <w:pPr>
              <w:rPr>
                <w:rFonts w:ascii="Arial" w:hAnsi="Arial" w:cs="Arial"/>
                <w:highlight w:val="green"/>
              </w:rPr>
            </w:pPr>
            <w:r w:rsidRPr="0046190F">
              <w:rPr>
                <w:rFonts w:ascii="Arial" w:hAnsi="Arial" w:cs="Arial"/>
                <w:highlight w:val="green"/>
              </w:rPr>
              <w:t>50k</w:t>
            </w:r>
          </w:p>
        </w:tc>
      </w:tr>
      <w:tr w:rsidR="0046190F" w:rsidRPr="00D21D85" w:rsidTr="00D21D85">
        <w:tc>
          <w:tcPr>
            <w:tcW w:w="2808" w:type="dxa"/>
            <w:shd w:val="clear" w:color="auto" w:fill="auto"/>
            <w:vAlign w:val="bottom"/>
          </w:tcPr>
          <w:p w:rsidR="0046190F" w:rsidRPr="008D1883" w:rsidRDefault="0046190F" w:rsidP="00182624">
            <w:pPr>
              <w:rPr>
                <w:rFonts w:ascii="Arial" w:hAnsi="Arial" w:cs="Arial"/>
              </w:rPr>
            </w:pPr>
            <w:r w:rsidRPr="008D1883">
              <w:rPr>
                <w:rFonts w:ascii="Arial" w:hAnsi="Arial" w:cs="Arial"/>
              </w:rPr>
              <w:t>Master Data: Dealer</w:t>
            </w:r>
          </w:p>
        </w:tc>
        <w:tc>
          <w:tcPr>
            <w:tcW w:w="2520" w:type="dxa"/>
            <w:shd w:val="clear" w:color="auto" w:fill="auto"/>
          </w:tcPr>
          <w:p w:rsidR="0046190F" w:rsidRPr="008D1883" w:rsidRDefault="0046190F" w:rsidP="00182624">
            <w:pPr>
              <w:rPr>
                <w:rFonts w:ascii="Arial" w:hAnsi="Arial" w:cs="Arial"/>
              </w:rPr>
            </w:pPr>
            <w:r w:rsidRPr="008D1883">
              <w:rPr>
                <w:rFonts w:ascii="Arial" w:hAnsi="Arial" w:cs="Arial"/>
              </w:rPr>
              <w:t>0k</w:t>
            </w:r>
          </w:p>
        </w:tc>
        <w:tc>
          <w:tcPr>
            <w:tcW w:w="2520" w:type="dxa"/>
            <w:shd w:val="clear" w:color="auto" w:fill="auto"/>
          </w:tcPr>
          <w:p w:rsidR="0046190F" w:rsidRPr="0046190F" w:rsidRDefault="0046190F" w:rsidP="00182624">
            <w:pPr>
              <w:rPr>
                <w:rFonts w:ascii="Arial" w:hAnsi="Arial" w:cs="Arial"/>
                <w:highlight w:val="green"/>
              </w:rPr>
            </w:pPr>
            <w:r w:rsidRPr="0046190F">
              <w:rPr>
                <w:rFonts w:ascii="Arial" w:hAnsi="Arial" w:cs="Arial"/>
                <w:highlight w:val="green"/>
              </w:rPr>
              <w:t>1k</w:t>
            </w:r>
          </w:p>
        </w:tc>
      </w:tr>
      <w:tr w:rsidR="0046190F" w:rsidRPr="00D21D85" w:rsidTr="00D21D85">
        <w:tc>
          <w:tcPr>
            <w:tcW w:w="2808" w:type="dxa"/>
            <w:shd w:val="clear" w:color="auto" w:fill="auto"/>
            <w:vAlign w:val="bottom"/>
          </w:tcPr>
          <w:p w:rsidR="0046190F" w:rsidRPr="008D1883" w:rsidRDefault="0046190F" w:rsidP="00182624">
            <w:pPr>
              <w:rPr>
                <w:rFonts w:ascii="Arial" w:hAnsi="Arial" w:cs="Arial"/>
              </w:rPr>
            </w:pPr>
            <w:r w:rsidRPr="008D1883">
              <w:rPr>
                <w:rFonts w:ascii="Arial" w:hAnsi="Arial" w:cs="Arial"/>
              </w:rPr>
              <w:t>Master Data: Model</w:t>
            </w:r>
          </w:p>
        </w:tc>
        <w:tc>
          <w:tcPr>
            <w:tcW w:w="2520" w:type="dxa"/>
            <w:shd w:val="clear" w:color="auto" w:fill="auto"/>
          </w:tcPr>
          <w:p w:rsidR="0046190F" w:rsidRPr="008D1883" w:rsidRDefault="0046190F" w:rsidP="00182624">
            <w:pPr>
              <w:rPr>
                <w:rFonts w:ascii="Arial" w:hAnsi="Arial" w:cs="Arial"/>
              </w:rPr>
            </w:pPr>
            <w:r w:rsidRPr="008D1883">
              <w:rPr>
                <w:rFonts w:ascii="Arial" w:hAnsi="Arial" w:cs="Arial"/>
              </w:rPr>
              <w:t>0k</w:t>
            </w:r>
          </w:p>
        </w:tc>
        <w:tc>
          <w:tcPr>
            <w:tcW w:w="2520" w:type="dxa"/>
            <w:shd w:val="clear" w:color="auto" w:fill="auto"/>
          </w:tcPr>
          <w:p w:rsidR="0046190F" w:rsidRPr="0046190F" w:rsidRDefault="0046190F" w:rsidP="00182624">
            <w:pPr>
              <w:rPr>
                <w:rFonts w:ascii="Arial" w:hAnsi="Arial" w:cs="Arial"/>
                <w:highlight w:val="green"/>
              </w:rPr>
            </w:pPr>
            <w:r w:rsidRPr="0046190F">
              <w:rPr>
                <w:rFonts w:ascii="Arial" w:hAnsi="Arial" w:cs="Arial"/>
                <w:highlight w:val="green"/>
              </w:rPr>
              <w:t>1k</w:t>
            </w:r>
          </w:p>
        </w:tc>
      </w:tr>
    </w:tbl>
    <w:p w:rsidR="00812C78" w:rsidRDefault="00812C78" w:rsidP="00812C78">
      <w:pPr>
        <w:rPr>
          <w:rFonts w:ascii="Arial" w:hAnsi="Arial" w:cs="Arial"/>
        </w:rPr>
      </w:pPr>
    </w:p>
    <w:p w:rsidR="00812C78" w:rsidRPr="002C61C6" w:rsidRDefault="00812C78" w:rsidP="00812C78">
      <w:pPr>
        <w:rPr>
          <w:rFonts w:ascii="Arial" w:hAnsi="Arial" w:cs="Arial"/>
        </w:rPr>
      </w:pPr>
    </w:p>
    <w:p w:rsidR="00812C78" w:rsidRDefault="00812C78" w:rsidP="00812C78">
      <w:pPr>
        <w:rPr>
          <w:rFonts w:ascii="Arial" w:hAnsi="Arial" w:cs="Arial"/>
        </w:rPr>
      </w:pPr>
      <w:r>
        <w:rPr>
          <w:rFonts w:ascii="Arial" w:hAnsi="Arial" w:cs="Arial"/>
        </w:rPr>
        <w:t>For additional information on the Architectural considerations for specific Integration Point</w:t>
      </w:r>
      <w:r w:rsidR="00A96908">
        <w:rPr>
          <w:rFonts w:ascii="Arial" w:hAnsi="Arial" w:cs="Arial"/>
        </w:rPr>
        <w:t>s</w:t>
      </w:r>
      <w:r>
        <w:rPr>
          <w:rFonts w:ascii="Arial" w:hAnsi="Arial" w:cs="Arial"/>
        </w:rPr>
        <w:t xml:space="preserve"> see </w:t>
      </w:r>
    </w:p>
    <w:p w:rsidR="00A96908" w:rsidRPr="00A96908" w:rsidRDefault="00A96908" w:rsidP="00A96908">
      <w:pPr>
        <w:ind w:left="720"/>
        <w:rPr>
          <w:rFonts w:ascii="Arial" w:hAnsi="Arial" w:cs="Arial"/>
          <w:b/>
          <w:i/>
          <w:sz w:val="16"/>
          <w:szCs w:val="16"/>
        </w:rPr>
      </w:pPr>
      <w:r w:rsidRPr="00A96908">
        <w:rPr>
          <w:rFonts w:ascii="Arial" w:hAnsi="Arial" w:cs="Arial"/>
          <w:b/>
          <w:i/>
          <w:sz w:val="16"/>
          <w:szCs w:val="16"/>
        </w:rPr>
        <w:t>Z:\Freight_Payment_Routing_Docs\Analysis_and_Design\TRE\Technical Requirements\FPR Arch Decision Framework.xls</w:t>
      </w:r>
    </w:p>
    <w:p w:rsidR="00812C78" w:rsidRPr="002C61C6" w:rsidRDefault="00812C78" w:rsidP="00812C78">
      <w:pPr>
        <w:rPr>
          <w:rFonts w:ascii="Arial" w:hAnsi="Arial" w:cs="Arial"/>
        </w:rPr>
      </w:pPr>
    </w:p>
    <w:p w:rsidR="00001528" w:rsidRDefault="00001528" w:rsidP="00001528">
      <w:pPr>
        <w:spacing w:after="120"/>
        <w:ind w:left="720"/>
        <w:rPr>
          <w:color w:val="000000"/>
        </w:rPr>
      </w:pPr>
    </w:p>
    <w:p w:rsidR="00A941B5" w:rsidRPr="00A43F06" w:rsidRDefault="00A941B5" w:rsidP="00A941B5">
      <w:pPr>
        <w:pStyle w:val="Heading212pt"/>
      </w:pPr>
      <w:bookmarkStart w:id="477" w:name="_Toc414635480"/>
      <w:r>
        <w:lastRenderedPageBreak/>
        <w:t>FTPR Adhoc Queries Current Architecture</w:t>
      </w:r>
      <w:bookmarkEnd w:id="477"/>
    </w:p>
    <w:p w:rsidR="00001528" w:rsidRDefault="00A941B5" w:rsidP="003963A9">
      <w:pPr>
        <w:spacing w:after="120"/>
        <w:ind w:left="720"/>
      </w:pPr>
      <w:r>
        <w:object w:dxaOrig="10480" w:dyaOrig="10975">
          <v:shape id="_x0000_i1042" type="#_x0000_t75" style="width:503.55pt;height:527.35pt" o:ole="">
            <v:imagedata r:id="rId92" o:title=""/>
          </v:shape>
          <o:OLEObject Type="Embed" ProgID="Visio.Drawing.11" ShapeID="_x0000_i1042" DrawAspect="Content" ObjectID="_1489983732" r:id="rId93"/>
        </w:object>
      </w:r>
    </w:p>
    <w:p w:rsidR="008A4B15" w:rsidRDefault="008A4B15" w:rsidP="003963A9">
      <w:pPr>
        <w:spacing w:after="120"/>
        <w:ind w:left="720"/>
      </w:pPr>
    </w:p>
    <w:p w:rsidR="008A4B15" w:rsidRDefault="008A4B15" w:rsidP="003963A9">
      <w:pPr>
        <w:spacing w:after="120"/>
        <w:ind w:left="720"/>
        <w:rPr>
          <w:color w:val="000000"/>
        </w:rPr>
      </w:pPr>
    </w:p>
    <w:p w:rsidR="00A941B5" w:rsidRDefault="00A941B5" w:rsidP="003963A9">
      <w:pPr>
        <w:spacing w:after="120"/>
        <w:ind w:left="720"/>
        <w:rPr>
          <w:color w:val="000000"/>
        </w:rPr>
      </w:pPr>
    </w:p>
    <w:p w:rsidR="008A4B15" w:rsidRDefault="008A4B15" w:rsidP="003963A9">
      <w:pPr>
        <w:spacing w:after="120"/>
        <w:ind w:left="720"/>
        <w:rPr>
          <w:color w:val="000000"/>
        </w:rPr>
      </w:pPr>
    </w:p>
    <w:p w:rsidR="00A941B5" w:rsidRPr="00A43F06" w:rsidRDefault="00A941B5" w:rsidP="00A941B5">
      <w:pPr>
        <w:pStyle w:val="Heading212pt"/>
      </w:pPr>
      <w:bookmarkStart w:id="478" w:name="_Toc414635481"/>
      <w:r>
        <w:lastRenderedPageBreak/>
        <w:t xml:space="preserve">Business </w:t>
      </w:r>
      <w:r w:rsidR="008A4B15">
        <w:t>Data Model (BDM)</w:t>
      </w:r>
      <w:bookmarkEnd w:id="478"/>
    </w:p>
    <w:p w:rsidR="00A941B5" w:rsidRDefault="008A4B15" w:rsidP="003963A9">
      <w:pPr>
        <w:spacing w:after="120"/>
        <w:ind w:left="720"/>
      </w:pPr>
      <w:r>
        <w:t>For exposing OTM data model using Toyota lingo for user adhoc query, user reporting, data communication to other systems such as NVS (transit table, TOMS, etc), FTPR, VDW,  and FHDS.</w:t>
      </w:r>
    </w:p>
    <w:p w:rsidR="008A4B15" w:rsidRDefault="00782522" w:rsidP="008A4B15">
      <w:r>
        <w:rPr>
          <w:noProof/>
          <w:lang w:eastAsia="en-US"/>
        </w:rPr>
        <mc:AlternateContent>
          <mc:Choice Requires="wps">
            <w:drawing>
              <wp:anchor distT="0" distB="0" distL="114300" distR="114300" simplePos="0" relativeHeight="251645440" behindDoc="0" locked="0" layoutInCell="1" allowOverlap="1">
                <wp:simplePos x="0" y="0"/>
                <wp:positionH relativeFrom="column">
                  <wp:posOffset>3429000</wp:posOffset>
                </wp:positionH>
                <wp:positionV relativeFrom="paragraph">
                  <wp:posOffset>106680</wp:posOffset>
                </wp:positionV>
                <wp:extent cx="2628900" cy="1714500"/>
                <wp:effectExtent l="9525" t="15875" r="9525" b="12700"/>
                <wp:wrapNone/>
                <wp:docPr id="10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714500"/>
                        </a:xfrm>
                        <a:prstGeom prst="rect">
                          <a:avLst/>
                        </a:prstGeom>
                        <a:noFill/>
                        <a:ln w="19050">
                          <a:solidFill>
                            <a:srgbClr val="808080"/>
                          </a:solidFill>
                          <a:miter lim="800000"/>
                          <a:headEnd/>
                          <a:tailEnd/>
                        </a:ln>
                        <a:extLst>
                          <a:ext uri="{909E8E84-426E-40DD-AFC4-6F175D3DCCD1}">
                            <a14:hiddenFill xmlns:a14="http://schemas.microsoft.com/office/drawing/2010/main">
                              <a:solidFill>
                                <a:srgbClr val="FFFFFF"/>
                              </a:solidFill>
                            </a14:hiddenFill>
                          </a:ext>
                        </a:extLst>
                      </wps:spPr>
                      <wps:txbx>
                        <w:txbxContent>
                          <w:p w:rsidR="00104EDE" w:rsidRPr="0078348B" w:rsidRDefault="00104EDE" w:rsidP="008A4B15">
                            <w:pPr>
                              <w:tabs>
                                <w:tab w:val="left" w:pos="2520"/>
                              </w:tabs>
                              <w:rPr>
                                <w:rFonts w:ascii="Arial" w:hAnsi="Arial" w:cs="Arial"/>
                                <w:b/>
                                <w:szCs w:val="20"/>
                              </w:rPr>
                            </w:pPr>
                            <w:r>
                              <w:rPr>
                                <w:rFonts w:ascii="Arial" w:hAnsi="Arial" w:cs="Arial"/>
                              </w:rPr>
                              <w:tab/>
                            </w:r>
                            <w:r w:rsidRPr="0078348B">
                              <w:rPr>
                                <w:rFonts w:ascii="Arial" w:hAnsi="Arial" w:cs="Arial"/>
                                <w:b/>
                                <w:szCs w:val="20"/>
                              </w:rPr>
                              <w:t>Mainframe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13" type="#_x0000_t202" style="position:absolute;margin-left:270pt;margin-top:8.4pt;width:207pt;height:13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" filled="f" strokecolor="gray" strokeweight="1.5pt">
                <v:textbox>
                  <w:txbxContent>
                    <w:p w:rsidR="00104EDE" w:rsidRPr="0078348B" w:rsidRDefault="00104EDE" w:rsidP="008A4B15">
                      <w:pPr>
                        <w:tabs>
                          <w:tab w:val="left" w:pos="2520"/>
                        </w:tabs>
                        <w:rPr>
                          <w:rFonts w:ascii="Arial" w:hAnsi="Arial" w:cs="Arial"/>
                          <w:b/>
                          <w:szCs w:val="20"/>
                        </w:rPr>
                      </w:pPr>
                      <w:r>
                        <w:rPr>
                          <w:rFonts w:ascii="Arial" w:hAnsi="Arial" w:cs="Arial"/>
                        </w:rPr>
                        <w:tab/>
                      </w:r>
                      <w:r w:rsidRPr="0078348B">
                        <w:rPr>
                          <w:rFonts w:ascii="Arial" w:hAnsi="Arial" w:cs="Arial"/>
                          <w:b/>
                          <w:szCs w:val="20"/>
                        </w:rPr>
                        <w:t>Mainframe</w:t>
                      </w:r>
                    </w:p>
                  </w:txbxContent>
                </v:textbox>
              </v:shape>
            </w:pict>
          </mc:Fallback>
        </mc:AlternateContent>
      </w:r>
      <w:r>
        <w:rPr>
          <w:noProof/>
          <w:lang w:eastAsia="en-US"/>
        </w:rPr>
        <mc:AlternateContent>
          <mc:Choice Requires="wps">
            <w:drawing>
              <wp:anchor distT="0" distB="0" distL="114300" distR="114300" simplePos="0" relativeHeight="251655680" behindDoc="0" locked="0" layoutInCell="1" allowOverlap="1">
                <wp:simplePos x="0" y="0"/>
                <wp:positionH relativeFrom="column">
                  <wp:posOffset>1714500</wp:posOffset>
                </wp:positionH>
                <wp:positionV relativeFrom="paragraph">
                  <wp:posOffset>106680</wp:posOffset>
                </wp:positionV>
                <wp:extent cx="571500" cy="457200"/>
                <wp:effectExtent l="9525" t="6350" r="9525" b="12700"/>
                <wp:wrapNone/>
                <wp:docPr id="104"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457200"/>
                        </a:xfrm>
                        <a:prstGeom prst="rect">
                          <a:avLst/>
                        </a:prstGeom>
                        <a:solidFill>
                          <a:srgbClr val="FFFFFF"/>
                        </a:solidFill>
                        <a:ln w="9525">
                          <a:solidFill>
                            <a:srgbClr val="808080"/>
                          </a:solidFill>
                          <a:miter lim="800000"/>
                          <a:headEnd/>
                          <a:tailEnd/>
                        </a:ln>
                      </wps:spPr>
                      <wps:txbx>
                        <w:txbxContent>
                          <w:p w:rsidR="00104EDE" w:rsidRDefault="00104EDE" w:rsidP="008A4B15">
                            <w: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114" type="#_x0000_t202" style="position:absolute;margin-left:135pt;margin-top:8.4pt;width:45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" strokecolor="gray">
                <v:textbox>
                  <w:txbxContent>
                    <w:p w:rsidR="00104EDE" w:rsidRDefault="00104EDE" w:rsidP="008A4B15">
                      <w:r>
                        <w:t>Users</w:t>
                      </w:r>
                    </w:p>
                  </w:txbxContent>
                </v:textbox>
              </v:shape>
            </w:pict>
          </mc:Fallback>
        </mc:AlternateContent>
      </w:r>
      <w:r>
        <w:rPr>
          <w:noProof/>
          <w:lang w:eastAsia="en-US"/>
        </w:rPr>
        <mc:AlternateContent>
          <mc:Choice Requires="wps">
            <w:drawing>
              <wp:anchor distT="0" distB="0" distL="114300" distR="114300" simplePos="0" relativeHeight="251654656" behindDoc="0" locked="0" layoutInCell="1" allowOverlap="1">
                <wp:simplePos x="0" y="0"/>
                <wp:positionH relativeFrom="column">
                  <wp:posOffset>800100</wp:posOffset>
                </wp:positionH>
                <wp:positionV relativeFrom="paragraph">
                  <wp:posOffset>106680</wp:posOffset>
                </wp:positionV>
                <wp:extent cx="571500" cy="457200"/>
                <wp:effectExtent l="9525" t="6350" r="9525" b="12700"/>
                <wp:wrapNone/>
                <wp:docPr id="10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457200"/>
                        </a:xfrm>
                        <a:prstGeom prst="rect">
                          <a:avLst/>
                        </a:prstGeom>
                        <a:solidFill>
                          <a:srgbClr val="FFFFFF"/>
                        </a:solidFill>
                        <a:ln w="9525">
                          <a:solidFill>
                            <a:srgbClr val="808080"/>
                          </a:solidFill>
                          <a:miter lim="800000"/>
                          <a:headEnd/>
                          <a:tailEnd/>
                        </a:ln>
                      </wps:spPr>
                      <wps:txbx>
                        <w:txbxContent>
                          <w:p w:rsidR="00104EDE" w:rsidRDefault="00104EDE" w:rsidP="008A4B15">
                            <w: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115" type="#_x0000_t202" style="position:absolute;margin-left:63pt;margin-top:8.4pt;width:45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" strokecolor="gray">
                <v:textbox>
                  <w:txbxContent>
                    <w:p w:rsidR="00104EDE" w:rsidRDefault="00104EDE" w:rsidP="008A4B15">
                      <w:r>
                        <w:t>Users</w:t>
                      </w:r>
                    </w:p>
                  </w:txbxContent>
                </v:textbox>
              </v:shape>
            </w:pict>
          </mc:Fallback>
        </mc:AlternateContent>
      </w:r>
      <w:r>
        <w:rPr>
          <w:noProof/>
          <w:lang w:eastAsia="en-US"/>
        </w:rPr>
        <mc:AlternateContent>
          <mc:Choice Requires="wps">
            <w:drawing>
              <wp:anchor distT="0" distB="0" distL="114300" distR="114300" simplePos="0" relativeHeight="251653632" behindDoc="0" locked="0" layoutInCell="1" allowOverlap="1">
                <wp:simplePos x="0" y="0"/>
                <wp:positionH relativeFrom="column">
                  <wp:posOffset>0</wp:posOffset>
                </wp:positionH>
                <wp:positionV relativeFrom="paragraph">
                  <wp:posOffset>106680</wp:posOffset>
                </wp:positionV>
                <wp:extent cx="571500" cy="457200"/>
                <wp:effectExtent l="9525" t="6350" r="9525" b="12700"/>
                <wp:wrapNone/>
                <wp:docPr id="102"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457200"/>
                        </a:xfrm>
                        <a:prstGeom prst="rect">
                          <a:avLst/>
                        </a:prstGeom>
                        <a:solidFill>
                          <a:srgbClr val="FFFFFF"/>
                        </a:solidFill>
                        <a:ln w="9525">
                          <a:solidFill>
                            <a:srgbClr val="808080"/>
                          </a:solidFill>
                          <a:miter lim="800000"/>
                          <a:headEnd/>
                          <a:tailEnd/>
                        </a:ln>
                      </wps:spPr>
                      <wps:txbx>
                        <w:txbxContent>
                          <w:p w:rsidR="00104EDE" w:rsidRDefault="00104EDE" w:rsidP="008A4B15">
                            <w: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116" type="#_x0000_t202" style="position:absolute;margin-left:0;margin-top:8.4pt;width:45pt;height:3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" strokecolor="gray">
                <v:textbox>
                  <w:txbxContent>
                    <w:p w:rsidR="00104EDE" w:rsidRDefault="00104EDE" w:rsidP="008A4B15">
                      <w:r>
                        <w:t>Users</w:t>
                      </w:r>
                    </w:p>
                  </w:txbxContent>
                </v:textbox>
              </v:shape>
            </w:pict>
          </mc:Fallback>
        </mc:AlternateContent>
      </w:r>
    </w:p>
    <w:p w:rsidR="008A4B15" w:rsidRDefault="00782522" w:rsidP="008A4B15">
      <w:r>
        <w:rPr>
          <w:noProof/>
          <w:lang w:eastAsia="en-US"/>
        </w:rPr>
        <mc:AlternateContent>
          <mc:Choice Requires="wpg">
            <w:drawing>
              <wp:anchor distT="0" distB="0" distL="114300" distR="114300" simplePos="0" relativeHeight="251677184" behindDoc="0" locked="0" layoutInCell="1" allowOverlap="1">
                <wp:simplePos x="0" y="0"/>
                <wp:positionH relativeFrom="column">
                  <wp:posOffset>4343400</wp:posOffset>
                </wp:positionH>
                <wp:positionV relativeFrom="paragraph">
                  <wp:posOffset>160020</wp:posOffset>
                </wp:positionV>
                <wp:extent cx="800100" cy="457200"/>
                <wp:effectExtent l="9525" t="6985" r="9525" b="12065"/>
                <wp:wrapNone/>
                <wp:docPr id="9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457200"/>
                          <a:chOff x="2880" y="3420"/>
                          <a:chExt cx="1260" cy="720"/>
                        </a:xfrm>
                      </wpg:grpSpPr>
                      <wps:wsp>
                        <wps:cNvPr id="100" name="Oval 180"/>
                        <wps:cNvSpPr>
                          <a:spLocks noChangeArrowheads="1"/>
                        </wps:cNvSpPr>
                        <wps:spPr bwMode="auto">
                          <a:xfrm>
                            <a:off x="2880" y="3420"/>
                            <a:ext cx="1260" cy="720"/>
                          </a:xfrm>
                          <a:prstGeom prst="ellipse">
                            <a:avLst/>
                          </a:prstGeom>
                          <a:solidFill>
                            <a:srgbClr val="FFFFFF"/>
                          </a:solidFill>
                          <a:ln w="9525">
                            <a:solidFill>
                              <a:srgbClr val="808080"/>
                            </a:solidFill>
                            <a:round/>
                            <a:headEnd/>
                            <a:tailEnd/>
                          </a:ln>
                        </wps:spPr>
                        <wps:bodyPr rot="0" vert="horz" wrap="square" lIns="91440" tIns="45720" rIns="91440" bIns="45720" anchor="t" anchorCtr="0" upright="1">
                          <a:noAutofit/>
                        </wps:bodyPr>
                      </wps:wsp>
                      <wps:wsp>
                        <wps:cNvPr id="101" name="Text Box 181"/>
                        <wps:cNvSpPr txBox="1">
                          <a:spLocks noChangeArrowheads="1"/>
                        </wps:cNvSpPr>
                        <wps:spPr bwMode="auto">
                          <a:xfrm>
                            <a:off x="3060" y="3600"/>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rsidR="00104EDE" w:rsidRPr="00BB78AC" w:rsidRDefault="00104EDE" w:rsidP="008A4B15">
                              <w:pPr>
                                <w:rPr>
                                  <w:rFonts w:ascii="Arial" w:hAnsi="Arial" w:cs="Arial"/>
                                  <w:szCs w:val="20"/>
                                </w:rPr>
                              </w:pPr>
                              <w:r>
                                <w:rPr>
                                  <w:rFonts w:ascii="Arial" w:hAnsi="Arial" w:cs="Arial"/>
                                  <w:szCs w:val="20"/>
                                </w:rPr>
                                <w:t>FTPR/PS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9" o:spid="_x0000_s1117" style="position:absolute;margin-left:342pt;margin-top:12.6pt;width:63pt;height:36pt;z-index:251677184" coordorigin="2880,3420" coordsize="12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">
                <v:oval id="Oval 180" o:spid="_x0000_s1118" style="position:absolute;left:2880;top:3420;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0k8IA&#10;AADcAAAADwAAAGRycy9kb3ducmV2LnhtbESPT2sCMRDF70K/Q5hCb5pVRGRrFBW0vfrn4HFIppvF&#10;zWTZRF376TuHgrcZ3pv3frNY9aFRd+pSHdnAeFSAIrbR1VwZOJ92wzmolJEdNpHJwJMSrJZvgwWW&#10;Lj74QPdjrpSEcCrRgM+5LbVO1lPANIotsWg/sQuYZe0q7Tp8SHho9KQoZjpgzdLgsaWtJ3s93oKB&#10;zSVMd7Fh76bt/vJ0c/tbf1ljPt779SeoTH1+mf+vv53gF4Ivz8gEe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3/STwgAAANwAAAAPAAAAAAAAAAAAAAAAAJgCAABkcnMvZG93&#10;bnJldi54bWxQSwUGAAAAAAQABAD1AAAAhwMAAAAA&#10;" strokecolor="gray"/>
                <v:shape id="Text Box 181" o:spid="_x0000_s1119" type="#_x0000_t202" style="position:absolute;left:3060;top:3600;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m8T8EA&#10;AADcAAAADwAAAGRycy9kb3ducmV2LnhtbERPS4vCMBC+L/gfwgje1rQi4lajiKzgzdce9DY0Y1tt&#10;JiXJ2vrvjbCwt/n4njNfdqYWD3K+sqwgHSYgiHOrKy4U/Jw2n1MQPiBrrC2Tgid5WC56H3PMtG35&#10;QI9jKEQMYZ+hgjKEJpPS5yUZ9EPbEEfuap3BEKErpHbYxnBTy1GSTKTBimNDiQ2tS8rvx1+j4Db9&#10;Oqerzbjdnc7fxWVUBbevtVKDfreagQjUhX/xn3ur4/wkhfcz8QK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pvE/BAAAA3AAAAA8AAAAAAAAAAAAAAAAAmAIAAGRycy9kb3du&#10;cmV2LnhtbFBLBQYAAAAABAAEAPUAAACGAwAAAAA=&#10;" filled="f" stroked="f" strokecolor="gray">
                  <v:textbox>
                    <w:txbxContent>
                      <w:p w:rsidR="00104EDE" w:rsidRPr="00BB78AC" w:rsidRDefault="00104EDE" w:rsidP="008A4B15">
                        <w:pPr>
                          <w:rPr>
                            <w:rFonts w:ascii="Arial" w:hAnsi="Arial" w:cs="Arial"/>
                            <w:szCs w:val="20"/>
                          </w:rPr>
                        </w:pPr>
                        <w:r>
                          <w:rPr>
                            <w:rFonts w:ascii="Arial" w:hAnsi="Arial" w:cs="Arial"/>
                            <w:szCs w:val="20"/>
                          </w:rPr>
                          <w:t>FTPR/PS</w:t>
                        </w:r>
                      </w:p>
                    </w:txbxContent>
                  </v:textbox>
                </v:shape>
              </v:group>
            </w:pict>
          </mc:Fallback>
        </mc:AlternateContent>
      </w:r>
      <w:r>
        <w:rPr>
          <w:noProof/>
          <w:lang w:eastAsia="en-US"/>
        </w:rPr>
        <mc:AlternateContent>
          <mc:Choice Requires="wpg">
            <w:drawing>
              <wp:anchor distT="0" distB="0" distL="114300" distR="114300" simplePos="0" relativeHeight="251673088" behindDoc="0" locked="0" layoutInCell="1" allowOverlap="1">
                <wp:simplePos x="0" y="0"/>
                <wp:positionH relativeFrom="column">
                  <wp:posOffset>2514600</wp:posOffset>
                </wp:positionH>
                <wp:positionV relativeFrom="paragraph">
                  <wp:posOffset>45720</wp:posOffset>
                </wp:positionV>
                <wp:extent cx="800100" cy="457200"/>
                <wp:effectExtent l="9525" t="6985" r="9525" b="12065"/>
                <wp:wrapNone/>
                <wp:docPr id="9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457200"/>
                          <a:chOff x="8280" y="1800"/>
                          <a:chExt cx="1260" cy="720"/>
                        </a:xfrm>
                      </wpg:grpSpPr>
                      <wps:wsp>
                        <wps:cNvPr id="97" name="Oval 167"/>
                        <wps:cNvSpPr>
                          <a:spLocks noChangeArrowheads="1"/>
                        </wps:cNvSpPr>
                        <wps:spPr bwMode="auto">
                          <a:xfrm>
                            <a:off x="8280" y="1800"/>
                            <a:ext cx="1260" cy="720"/>
                          </a:xfrm>
                          <a:prstGeom prst="ellipse">
                            <a:avLst/>
                          </a:prstGeom>
                          <a:solidFill>
                            <a:srgbClr val="FFFFFF"/>
                          </a:solidFill>
                          <a:ln w="9525">
                            <a:solidFill>
                              <a:srgbClr val="808080"/>
                            </a:solidFill>
                            <a:round/>
                            <a:headEnd/>
                            <a:tailEnd/>
                          </a:ln>
                        </wps:spPr>
                        <wps:bodyPr rot="0" vert="horz" wrap="square" lIns="91440" tIns="45720" rIns="91440" bIns="45720" anchor="t" anchorCtr="0" upright="1">
                          <a:noAutofit/>
                        </wps:bodyPr>
                      </wps:wsp>
                      <wps:wsp>
                        <wps:cNvPr id="98" name="Text Box 168"/>
                        <wps:cNvSpPr txBox="1">
                          <a:spLocks noChangeArrowheads="1"/>
                        </wps:cNvSpPr>
                        <wps:spPr bwMode="auto">
                          <a:xfrm>
                            <a:off x="8460" y="1980"/>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rsidR="00104EDE" w:rsidRPr="00BB78AC" w:rsidRDefault="00104EDE" w:rsidP="008A4B15">
                              <w:pPr>
                                <w:rPr>
                                  <w:rFonts w:ascii="Arial" w:hAnsi="Arial" w:cs="Arial"/>
                                  <w:szCs w:val="20"/>
                                </w:rPr>
                              </w:pPr>
                              <w:r>
                                <w:rPr>
                                  <w:rFonts w:ascii="Arial" w:hAnsi="Arial" w:cs="Arial"/>
                                  <w:szCs w:val="20"/>
                                </w:rPr>
                                <w:t>TOMS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66" o:spid="_x0000_s1120" style="position:absolute;margin-left:198pt;margin-top:3.6pt;width:63pt;height:36pt;z-index:251673088" coordorigin="8280,1800" coordsize="12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">
                <v:oval id="Oval 167" o:spid="_x0000_s1121" style="position:absolute;left:8280;top:1800;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X4MMA&#10;AADbAAAADwAAAGRycy9kb3ducmV2LnhtbESPQWvCQBSE70L/w/IKvZlNRVqN2Ugt2PZa20OOj91n&#10;Nph9G7Jbjf56tyB4HGbmG6Zcj64TRxpC61nBc5aDINbetNwo+P3ZThcgQkQ22HkmBWcKsK4eJiUW&#10;xp/4m4672IgE4VCgAhtjX0gZtCWHIfM9cfL2fnAYkxwaaQY8Jbjr5CzPX6TDltOCxZ7eLenD7s8p&#10;2NRuvvUdWzPvP+qzWehL+6mVenoc31YgIo3xHr61v4yC5Sv8f0k/QF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TX4MMAAADbAAAADwAAAAAAAAAAAAAAAACYAgAAZHJzL2Rv&#10;d25yZXYueG1sUEsFBgAAAAAEAAQA9QAAAIgDAAAAAA==&#10;" strokecolor="gray"/>
                <v:shape id="Text Box 168" o:spid="_x0000_s1122" type="#_x0000_t202" style="position:absolute;left:8460;top:1980;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G2zcAA&#10;AADbAAAADwAAAGRycy9kb3ducmV2LnhtbERPTYvCMBC9C/6HMII3TRVZtDYVEQVvu6se9DY0Y1tt&#10;JiWJtvvvN4eFPT7ed7bpTSPe5HxtWcFsmoAgLqyuuVRwOR8mSxA+IGtsLJOCH/KwyYeDDFNtO/6m&#10;9ymUIoawT1FBFUKbSumLigz6qW2JI3e3zmCI0JVSO+xiuGnkPEk+pMGaY0OFLe0qKp6nl1HwWK6u&#10;s+1h0X2er/vyNq+D+2q0UuNRv12DCNSHf/Gf+6gVrOLY+CX+AJ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hG2zcAAAADbAAAADwAAAAAAAAAAAAAAAACYAgAAZHJzL2Rvd25y&#10;ZXYueG1sUEsFBgAAAAAEAAQA9QAAAIUDAAAAAA==&#10;" filled="f" stroked="f" strokecolor="gray">
                  <v:textbox>
                    <w:txbxContent>
                      <w:p w:rsidR="00104EDE" w:rsidRPr="00BB78AC" w:rsidRDefault="00104EDE" w:rsidP="008A4B15">
                        <w:pPr>
                          <w:rPr>
                            <w:rFonts w:ascii="Arial" w:hAnsi="Arial" w:cs="Arial"/>
                            <w:szCs w:val="20"/>
                          </w:rPr>
                        </w:pPr>
                        <w:r>
                          <w:rPr>
                            <w:rFonts w:ascii="Arial" w:hAnsi="Arial" w:cs="Arial"/>
                            <w:szCs w:val="20"/>
                          </w:rPr>
                          <w:t>TOMS</w:t>
                        </w:r>
                      </w:p>
                    </w:txbxContent>
                  </v:textbox>
                </v:shape>
              </v:group>
            </w:pict>
          </mc:Fallback>
        </mc:AlternateContent>
      </w:r>
    </w:p>
    <w:p w:rsidR="008A4B15" w:rsidRDefault="008A4B15" w:rsidP="008A4B15"/>
    <w:p w:rsidR="008A4B15" w:rsidRDefault="00782522" w:rsidP="008A4B15">
      <w:r>
        <w:rPr>
          <w:noProof/>
          <w:lang w:eastAsia="en-US"/>
        </w:rPr>
        <mc:AlternateContent>
          <mc:Choice Requires="wps">
            <w:drawing>
              <wp:anchor distT="0" distB="0" distL="114300" distR="114300" simplePos="0" relativeHeight="251678208" behindDoc="0" locked="0" layoutInCell="1" allowOverlap="1">
                <wp:simplePos x="0" y="0"/>
                <wp:positionH relativeFrom="column">
                  <wp:posOffset>4114800</wp:posOffset>
                </wp:positionH>
                <wp:positionV relativeFrom="paragraph">
                  <wp:posOffset>152400</wp:posOffset>
                </wp:positionV>
                <wp:extent cx="342900" cy="457200"/>
                <wp:effectExtent l="9525" t="47625" r="57150" b="9525"/>
                <wp:wrapNone/>
                <wp:docPr id="95"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 cy="4572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6B2D24" id="Line 182" o:spid="_x0000_s1026" style="position:absolute;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12pt" to="351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" strokecolor="gray">
                <v:stroke endarrow="block"/>
              </v:line>
            </w:pict>
          </mc:Fallback>
        </mc:AlternateContent>
      </w:r>
      <w:r>
        <w:rPr>
          <w:noProof/>
          <w:lang w:eastAsia="en-US"/>
        </w:rPr>
        <mc:AlternateContent>
          <mc:Choice Requires="wps">
            <w:drawing>
              <wp:anchor distT="0" distB="0" distL="114300" distR="114300" simplePos="0" relativeHeight="251674112" behindDoc="0" locked="0" layoutInCell="1" allowOverlap="1">
                <wp:simplePos x="0" y="0"/>
                <wp:positionH relativeFrom="column">
                  <wp:posOffset>3200400</wp:posOffset>
                </wp:positionH>
                <wp:positionV relativeFrom="paragraph">
                  <wp:posOffset>152400</wp:posOffset>
                </wp:positionV>
                <wp:extent cx="457200" cy="457200"/>
                <wp:effectExtent l="47625" t="47625" r="9525" b="9525"/>
                <wp:wrapNone/>
                <wp:docPr id="94"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200" cy="4572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E6CFFB" id="Line 169" o:spid="_x0000_s1026" style="position:absolute;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12pt" to="4in,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" strokecolor="gray">
                <v:stroke endarrow="block"/>
              </v:line>
            </w:pict>
          </mc:Fallback>
        </mc:AlternateContent>
      </w:r>
      <w:r>
        <w:rPr>
          <w:noProof/>
          <w:lang w:eastAsia="en-US"/>
        </w:rPr>
        <mc:AlternateContent>
          <mc:Choice Requires="wps">
            <w:drawing>
              <wp:anchor distT="0" distB="0" distL="114300" distR="114300" simplePos="0" relativeHeight="251658752" behindDoc="0" locked="0" layoutInCell="1" allowOverlap="1">
                <wp:simplePos x="0" y="0"/>
                <wp:positionH relativeFrom="column">
                  <wp:posOffset>1257300</wp:posOffset>
                </wp:positionH>
                <wp:positionV relativeFrom="paragraph">
                  <wp:posOffset>38100</wp:posOffset>
                </wp:positionV>
                <wp:extent cx="571500" cy="571500"/>
                <wp:effectExtent l="9525" t="47625" r="47625" b="9525"/>
                <wp:wrapNone/>
                <wp:docPr id="93" name="Lin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5715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5D6CFE" id="Line 146"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3pt" to="2in,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" strokecolor="gray">
                <v:stroke endarrow="block"/>
              </v:line>
            </w:pict>
          </mc:Fallback>
        </mc:AlternateContent>
      </w:r>
      <w:r>
        <w:rPr>
          <w:noProof/>
          <w:lang w:eastAsia="en-US"/>
        </w:rPr>
        <mc:AlternateContent>
          <mc:Choice Requires="wps">
            <w:drawing>
              <wp:anchor distT="0" distB="0" distL="114300" distR="114300" simplePos="0" relativeHeight="251657728" behindDoc="0" locked="0" layoutInCell="1" allowOverlap="1">
                <wp:simplePos x="0" y="0"/>
                <wp:positionH relativeFrom="column">
                  <wp:posOffset>1143000</wp:posOffset>
                </wp:positionH>
                <wp:positionV relativeFrom="paragraph">
                  <wp:posOffset>38100</wp:posOffset>
                </wp:positionV>
                <wp:extent cx="0" cy="571500"/>
                <wp:effectExtent l="57150" t="19050" r="57150" b="9525"/>
                <wp:wrapNone/>
                <wp:docPr id="92" name="Lin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5715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BEC62B" id="Line 145"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3pt" to="90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" strokecolor="gray">
                <v:stroke endarrow="block"/>
              </v:line>
            </w:pict>
          </mc:Fallback>
        </mc:AlternateContent>
      </w:r>
      <w:r>
        <w:rPr>
          <w:noProof/>
          <w:lang w:eastAsia="en-US"/>
        </w:rPr>
        <mc:AlternateContent>
          <mc:Choice Requires="wps">
            <w:drawing>
              <wp:anchor distT="0" distB="0" distL="114300" distR="114300" simplePos="0" relativeHeight="251656704" behindDoc="0" locked="0" layoutInCell="1" allowOverlap="1">
                <wp:simplePos x="0" y="0"/>
                <wp:positionH relativeFrom="column">
                  <wp:posOffset>342900</wp:posOffset>
                </wp:positionH>
                <wp:positionV relativeFrom="paragraph">
                  <wp:posOffset>38100</wp:posOffset>
                </wp:positionV>
                <wp:extent cx="685800" cy="571500"/>
                <wp:effectExtent l="47625" t="47625" r="9525" b="9525"/>
                <wp:wrapNone/>
                <wp:docPr id="91" name="Lin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85800" cy="5715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C2E31" id="Line 144" o:spid="_x0000_s1026" style="position:absolute;flip:x 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pt,3pt" to="81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" strokecolor="gray">
                <v:stroke endarrow="block"/>
              </v:line>
            </w:pict>
          </mc:Fallback>
        </mc:AlternateContent>
      </w:r>
    </w:p>
    <w:p w:rsidR="008A4B15" w:rsidRDefault="008A4B15" w:rsidP="008A4B15"/>
    <w:p w:rsidR="008A4B15" w:rsidRDefault="008A4B15" w:rsidP="008A4B15"/>
    <w:p w:rsidR="008A4B15" w:rsidRDefault="00782522" w:rsidP="008A4B15">
      <w:r>
        <w:rPr>
          <w:noProof/>
          <w:lang w:eastAsia="en-US"/>
        </w:rPr>
        <mc:AlternateContent>
          <mc:Choice Requires="wpg">
            <w:drawing>
              <wp:anchor distT="0" distB="0" distL="114300" distR="114300" simplePos="0" relativeHeight="251676160" behindDoc="0" locked="0" layoutInCell="1" allowOverlap="1">
                <wp:simplePos x="0" y="0"/>
                <wp:positionH relativeFrom="column">
                  <wp:posOffset>3543300</wp:posOffset>
                </wp:positionH>
                <wp:positionV relativeFrom="paragraph">
                  <wp:posOffset>83820</wp:posOffset>
                </wp:positionV>
                <wp:extent cx="685800" cy="600075"/>
                <wp:effectExtent l="0" t="12700" r="0" b="6350"/>
                <wp:wrapNone/>
                <wp:docPr id="83"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 cy="600075"/>
                          <a:chOff x="5940" y="6840"/>
                          <a:chExt cx="1080" cy="945"/>
                        </a:xfrm>
                      </wpg:grpSpPr>
                      <wpg:grpSp>
                        <wpg:cNvPr id="84" name="Group 172"/>
                        <wpg:cNvGrpSpPr>
                          <a:grpSpLocks/>
                        </wpg:cNvGrpSpPr>
                        <wpg:grpSpPr bwMode="auto">
                          <a:xfrm>
                            <a:off x="6033" y="7065"/>
                            <a:ext cx="900" cy="720"/>
                            <a:chOff x="5868" y="7920"/>
                            <a:chExt cx="900" cy="720"/>
                          </a:xfrm>
                        </wpg:grpSpPr>
                        <wps:wsp>
                          <wps:cNvPr id="85" name="Line 173"/>
                          <wps:cNvCnPr>
                            <a:cxnSpLocks noChangeShapeType="1"/>
                          </wps:cNvCnPr>
                          <wps:spPr bwMode="auto">
                            <a:xfrm>
                              <a:off x="5868" y="7920"/>
                              <a:ext cx="0" cy="54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6" name="Line 174"/>
                          <wps:cNvCnPr>
                            <a:cxnSpLocks noChangeShapeType="1"/>
                          </wps:cNvCnPr>
                          <wps:spPr bwMode="auto">
                            <a:xfrm>
                              <a:off x="6768" y="7920"/>
                              <a:ext cx="0" cy="54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7" name="Freeform 175"/>
                          <wps:cNvSpPr>
                            <a:spLocks/>
                          </wps:cNvSpPr>
                          <wps:spPr bwMode="auto">
                            <a:xfrm>
                              <a:off x="5868" y="8460"/>
                              <a:ext cx="900" cy="180"/>
                            </a:xfrm>
                            <a:custGeom>
                              <a:avLst/>
                              <a:gdLst>
                                <a:gd name="T0" fmla="*/ 0 w 900"/>
                                <a:gd name="T1" fmla="*/ 0 h 95"/>
                                <a:gd name="T2" fmla="*/ 459 w 900"/>
                                <a:gd name="T3" fmla="*/ 95 h 95"/>
                                <a:gd name="T4" fmla="*/ 900 w 900"/>
                                <a:gd name="T5" fmla="*/ 1 h 95"/>
                              </a:gdLst>
                              <a:ahLst/>
                              <a:cxnLst>
                                <a:cxn ang="0">
                                  <a:pos x="T0" y="T1"/>
                                </a:cxn>
                                <a:cxn ang="0">
                                  <a:pos x="T2" y="T3"/>
                                </a:cxn>
                                <a:cxn ang="0">
                                  <a:pos x="T4" y="T5"/>
                                </a:cxn>
                              </a:cxnLst>
                              <a:rect l="0" t="0" r="r" b="b"/>
                              <a:pathLst>
                                <a:path w="900" h="95">
                                  <a:moveTo>
                                    <a:pt x="0" y="0"/>
                                  </a:moveTo>
                                  <a:cubicBezTo>
                                    <a:pt x="76" y="16"/>
                                    <a:pt x="129" y="95"/>
                                    <a:pt x="459" y="95"/>
                                  </a:cubicBezTo>
                                  <a:cubicBezTo>
                                    <a:pt x="789" y="95"/>
                                    <a:pt x="808" y="21"/>
                                    <a:pt x="900" y="1"/>
                                  </a:cubicBezTo>
                                </a:path>
                              </a:pathLst>
                            </a:custGeom>
                            <a:noFill/>
                            <a:ln w="9525">
                              <a:solidFill>
                                <a:srgbClr val="80808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8" name="Group 176"/>
                        <wpg:cNvGrpSpPr>
                          <a:grpSpLocks/>
                        </wpg:cNvGrpSpPr>
                        <wpg:grpSpPr bwMode="auto">
                          <a:xfrm>
                            <a:off x="5940" y="6840"/>
                            <a:ext cx="1080" cy="894"/>
                            <a:chOff x="5760" y="7740"/>
                            <a:chExt cx="1080" cy="894"/>
                          </a:xfrm>
                        </wpg:grpSpPr>
                        <wps:wsp>
                          <wps:cNvPr id="89" name="Oval 177"/>
                          <wps:cNvSpPr>
                            <a:spLocks noChangeArrowheads="1"/>
                          </wps:cNvSpPr>
                          <wps:spPr bwMode="auto">
                            <a:xfrm>
                              <a:off x="5868" y="7740"/>
                              <a:ext cx="900" cy="360"/>
                            </a:xfrm>
                            <a:prstGeom prst="ellipse">
                              <a:avLst/>
                            </a:prstGeom>
                            <a:noFill/>
                            <a:ln w="9525">
                              <a:solidFill>
                                <a:srgbClr val="80808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s:wsp>
                          <wps:cNvPr id="90" name="Text Box 178"/>
                          <wps:cNvSpPr txBox="1">
                            <a:spLocks noChangeArrowheads="1"/>
                          </wps:cNvSpPr>
                          <wps:spPr bwMode="auto">
                            <a:xfrm>
                              <a:off x="5760" y="8100"/>
                              <a:ext cx="1080" cy="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rsidR="00104EDE" w:rsidRPr="00DD4B1F" w:rsidRDefault="00104EDE" w:rsidP="008A4B15">
                                <w:pPr>
                                  <w:rPr>
                                    <w:rFonts w:ascii="Arial" w:hAnsi="Arial" w:cs="Arial"/>
                                    <w:szCs w:val="20"/>
                                  </w:rPr>
                                </w:pPr>
                                <w:r w:rsidRPr="00DD4B1F">
                                  <w:rPr>
                                    <w:rFonts w:ascii="Arial" w:hAnsi="Arial" w:cs="Arial"/>
                                    <w:szCs w:val="20"/>
                                  </w:rPr>
                                  <w:t>VDP</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71" o:spid="_x0000_s1123" style="position:absolute;margin-left:279pt;margin-top:6.6pt;width:54pt;height:47.25pt;z-index:251676160" coordorigin="5940,6840" coordsize="1080,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">
                <v:group id="Group 172" o:spid="_x0000_s1124" style="position:absolute;left:6033;top:7065;width:900;height:720" coordorigin="5868,7920" coordsize="90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line id="Line 173" o:spid="_x0000_s1125" style="position:absolute;visibility:visible;mso-wrap-style:square" from="5868,7920" to="5868,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qukr8AAADbAAAADwAAAGRycy9kb3ducmV2LnhtbESPS4vCMBSF94L/IVxhdjZVGHGqUaQg&#10;zHZ8gLO7Nte22NyUJLb1308GBJeH8/g46+1gGtGR87VlBbMkBUFcWF1zqeB03E+XIHxA1thYJgVP&#10;8rDdjEdrzLTt+Ye6QyhFHGGfoYIqhDaT0hcVGfSJbYmjd7POYIjSlVI77OO4aeQ8TRfSYM2RUGFL&#10;eUXF/fAwCnDQ5/6aP9PLV3M1WEbOr2OlPibDbgUi0BDe4Vf7WytYfsL/l/gD5OY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Hqukr8AAADbAAAADwAAAAAAAAAAAAAAAACh&#10;AgAAZHJzL2Rvd25yZXYueG1sUEsFBgAAAAAEAAQA+QAAAI0DAAAAAA==&#10;" strokecolor="gray"/>
                  <v:line id="Line 174" o:spid="_x0000_s1126" style="position:absolute;visibility:visible;mso-wrap-style:square" from="6768,7920" to="6768,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gw5bwAAADbAAAADwAAAGRycy9kb3ducmV2LnhtbESPywrCMBBF94L/EEZwp6kuRKtRRBDc&#10;+gLdjc3YFptJSaKtf28EweXlPg53sWpNJV7kfGlZwWiYgCDOrC45V3A6bgdTED4ga6wsk4I3eVgt&#10;u50Fpto2vKfXIeQijrBPUUERQp1K6bOCDPqhrYmjd7fOYIjS5VI7bOK4qeQ4SSbSYMmRUGBNm4Ky&#10;x+FpFGCrz81t804us+pmMI+cq2Ol+r12PQcRqA3/8K+90wqmE/h+iT9ALj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5Kgw5bwAAADbAAAADwAAAAAAAAAAAAAAAAChAgAA&#10;ZHJzL2Rvd25yZXYueG1sUEsFBgAAAAAEAAQA+QAAAIoDAAAAAA==&#10;" strokecolor="gray"/>
                  <v:shape id="Freeform 175" o:spid="_x0000_s1127" style="position:absolute;left:5868;top:8460;width:900;height:180;visibility:visible;mso-wrap-style:square;v-text-anchor:top" coordsize="90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QfGsUA&#10;AADbAAAADwAAAGRycy9kb3ducmV2LnhtbESPQWvCQBSE7wX/w/IEb3WjB6vRVVQQPNjSRlG8PbLP&#10;ZDH7NmRXk/77bqHQ4zAz3zCLVWcr8aTGG8cKRsMEBHHutOFCwem4e52C8AFZY+WYFHyTh9Wy97LA&#10;VLuWv+iZhUJECPsUFZQh1KmUPi/Joh+6mjh6N9dYDFE2hdQNthFuKzlOkom0aDgulFjTtqT8nj2s&#10;gnY/Mx/J+Xgtsvdqu7nM1uOD+VRq0O/WcxCBuvAf/mvvtYLpG/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hB8axQAAANsAAAAPAAAAAAAAAAAAAAAAAJgCAABkcnMv&#10;ZG93bnJldi54bWxQSwUGAAAAAAQABAD1AAAAigMAAAAA&#10;" path="m,c76,16,129,95,459,95,789,95,808,21,900,1e" filled="f" strokecolor="gray">
                    <v:path arrowok="t" o:connecttype="custom" o:connectlocs="0,0;459,180;900,2" o:connectangles="0,0,0"/>
                  </v:shape>
                </v:group>
                <v:group id="Group 176" o:spid="_x0000_s1128" style="position:absolute;left:5940;top:6840;width:1080;height:894" coordorigin="5760,7740" coordsize="1080,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oval id="Oval 177" o:spid="_x0000_s1129" style="position:absolute;left:5868;top:7740;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9/sQA&#10;AADbAAAADwAAAGRycy9kb3ducmV2LnhtbESPQWvCQBSE74L/YXmCN7NpwZrGrCLSgodQSGqhx0f2&#10;mYRm38bsVuO/7xYEj8PMfMNk29F04kKDay0reIpiEMSV1S3XCo6f74sEhPPIGjvLpOBGDrab6STD&#10;VNsrF3QpfS0ChF2KChrv+1RKVzVk0EW2Jw7eyQ4GfZBDLfWA1wA3nXyO4xdpsOWw0GBP+4aqn/LX&#10;KDjbZVW4VU77sj5+5R+JlW/6W6n5bNytQXga/SN8bx+0guQV/r+EH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5/f7EAAAA2wAAAA8AAAAAAAAAAAAAAAAAmAIAAGRycy9k&#10;b3ducmV2LnhtbFBLBQYAAAAABAAEAPUAAACJAwAAAAA=&#10;" filled="f" fillcolor="yellow" strokecolor="gray"/>
                  <v:shape id="Text Box 178" o:spid="_x0000_s1130" type="#_x0000_t202" style="position:absolute;left:5760;top:8100;width:1080;height: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6y8AA&#10;AADbAAAADwAAAGRycy9kb3ducmV2LnhtbERPTYvCMBC9C/6HMII3TRVZtDYVEQVvu6se9DY0Y1tt&#10;JiWJtvvvN4eFPT7ed7bpTSPe5HxtWcFsmoAgLqyuuVRwOR8mSxA+IGtsLJOCH/KwyYeDDFNtO/6m&#10;9ymUIoawT1FBFUKbSumLigz6qW2JI3e3zmCI0JVSO+xiuGnkPEk+pMGaY0OFLe0qKp6nl1HwWK6u&#10;s+1h0X2er/vyNq+D+2q0UuNRv12DCNSHf/Gf+6gVrOL6+CX+AJ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Ge6y8AAAADbAAAADwAAAAAAAAAAAAAAAACYAgAAZHJzL2Rvd25y&#10;ZXYueG1sUEsFBgAAAAAEAAQA9QAAAIUDAAAAAA==&#10;" filled="f" stroked="f" strokecolor="gray">
                    <v:textbox>
                      <w:txbxContent>
                        <w:p w:rsidR="00104EDE" w:rsidRPr="00DD4B1F" w:rsidRDefault="00104EDE" w:rsidP="008A4B15">
                          <w:pPr>
                            <w:rPr>
                              <w:rFonts w:ascii="Arial" w:hAnsi="Arial" w:cs="Arial"/>
                              <w:szCs w:val="20"/>
                            </w:rPr>
                          </w:pPr>
                          <w:r w:rsidRPr="00DD4B1F">
                            <w:rPr>
                              <w:rFonts w:ascii="Arial" w:hAnsi="Arial" w:cs="Arial"/>
                              <w:szCs w:val="20"/>
                            </w:rPr>
                            <w:t>VDP</w:t>
                          </w:r>
                        </w:p>
                      </w:txbxContent>
                    </v:textbox>
                  </v:shape>
                </v:group>
              </v:group>
            </w:pict>
          </mc:Fallback>
        </mc:AlternateContent>
      </w:r>
      <w:r>
        <w:rPr>
          <w:noProof/>
          <w:lang w:eastAsia="en-US"/>
        </w:rPr>
        <mc:AlternateContent>
          <mc:Choice Requires="wpg">
            <w:drawing>
              <wp:anchor distT="0" distB="0" distL="114300" distR="114300" simplePos="0" relativeHeight="251664896" behindDoc="0" locked="0" layoutInCell="1" allowOverlap="1">
                <wp:simplePos x="0" y="0"/>
                <wp:positionH relativeFrom="column">
                  <wp:posOffset>4914900</wp:posOffset>
                </wp:positionH>
                <wp:positionV relativeFrom="paragraph">
                  <wp:posOffset>83820</wp:posOffset>
                </wp:positionV>
                <wp:extent cx="800100" cy="457200"/>
                <wp:effectExtent l="9525" t="12700" r="9525" b="6350"/>
                <wp:wrapNone/>
                <wp:docPr id="80"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457200"/>
                          <a:chOff x="9180" y="3420"/>
                          <a:chExt cx="1260" cy="720"/>
                        </a:xfrm>
                      </wpg:grpSpPr>
                      <wps:wsp>
                        <wps:cNvPr id="81" name="Oval 155"/>
                        <wps:cNvSpPr>
                          <a:spLocks noChangeArrowheads="1"/>
                        </wps:cNvSpPr>
                        <wps:spPr bwMode="auto">
                          <a:xfrm>
                            <a:off x="9180" y="3420"/>
                            <a:ext cx="1260" cy="720"/>
                          </a:xfrm>
                          <a:prstGeom prst="ellipse">
                            <a:avLst/>
                          </a:prstGeom>
                          <a:solidFill>
                            <a:srgbClr val="FFFFFF"/>
                          </a:solidFill>
                          <a:ln w="9525">
                            <a:solidFill>
                              <a:srgbClr val="808080"/>
                            </a:solidFill>
                            <a:round/>
                            <a:headEnd/>
                            <a:tailEnd/>
                          </a:ln>
                        </wps:spPr>
                        <wps:bodyPr rot="0" vert="horz" wrap="square" lIns="91440" tIns="45720" rIns="91440" bIns="45720" anchor="t" anchorCtr="0" upright="1">
                          <a:noAutofit/>
                        </wps:bodyPr>
                      </wps:wsp>
                      <wps:wsp>
                        <wps:cNvPr id="82" name="Text Box 156"/>
                        <wps:cNvSpPr txBox="1">
                          <a:spLocks noChangeArrowheads="1"/>
                        </wps:cNvSpPr>
                        <wps:spPr bwMode="auto">
                          <a:xfrm>
                            <a:off x="9360" y="3600"/>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rsidR="00104EDE" w:rsidRPr="00BB78AC" w:rsidRDefault="00104EDE" w:rsidP="008A4B15">
                              <w:pPr>
                                <w:rPr>
                                  <w:rFonts w:ascii="Arial" w:hAnsi="Arial" w:cs="Arial"/>
                                  <w:szCs w:val="20"/>
                                </w:rPr>
                              </w:pPr>
                              <w:r>
                                <w:rPr>
                                  <w:rFonts w:ascii="Arial" w:hAnsi="Arial" w:cs="Arial"/>
                                  <w:szCs w:val="20"/>
                                </w:rPr>
                                <w:t>NVS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4" o:spid="_x0000_s1131" style="position:absolute;margin-left:387pt;margin-top:6.6pt;width:63pt;height:36pt;z-index:251664896" coordorigin="9180,3420" coordsize="12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">
                <v:oval id="Oval 155" o:spid="_x0000_s1132" style="position:absolute;left:9180;top:3420;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h80sEA&#10;AADbAAAADwAAAGRycy9kb3ducmV2LnhtbESPT4vCMBTE7wt+h/AEb2uqyFKqUVTwz3VdDz0+kmdT&#10;bF5KE7X66c3Cwh6HmfkNs1j1rhF36kLtWcFknIEg1t7UXCk4/+w+cxAhIhtsPJOCJwVYLQcfCyyM&#10;f/A33U+xEgnCoUAFNsa2kDJoSw7D2LfEybv4zmFMsquk6fCR4K6R0yz7kg5rTgsWW9pa0tfTzSnY&#10;lG628w1bM2v35dPk+lUftFKjYb+eg4jUx//wX/toFOQT+P2SfoB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ofNLBAAAA2wAAAA8AAAAAAAAAAAAAAAAAmAIAAGRycy9kb3du&#10;cmV2LnhtbFBLBQYAAAAABAAEAPUAAACGAwAAAAA=&#10;" strokecolor="gray"/>
                <v:shape id="Text Box 156" o:spid="_x0000_s1133" type="#_x0000_t202" style="position:absolute;left:9360;top:3600;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X+sQA&#10;AADbAAAADwAAAGRycy9kb3ducmV2LnhtbESPQWvCQBSE7wX/w/KE3urGICWN2YhIBW9ttQe9PbLP&#10;JJp9G3a3Jv57t1DocZiZb5hiNZpO3Mj51rKC+SwBQVxZ3XKt4PuwfclA+ICssbNMCu7kYVVOngrM&#10;tR34i277UIsIYZ+jgiaEPpfSVw0Z9DPbE0fvbJ3BEKWrpXY4RLjpZJokr9Jgy3GhwZ42DVXX/Y9R&#10;cMnejvP1djF8HI7v9Sltg/vstFLP03G9BBFoDP/hv/ZOK8hS+P0Sf4As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rEAAAA2wAAAA8AAAAAAAAAAAAAAAAAmAIAAGRycy9k&#10;b3ducmV2LnhtbFBLBQYAAAAABAAEAPUAAACJAwAAAAA=&#10;" filled="f" stroked="f" strokecolor="gray">
                  <v:textbox>
                    <w:txbxContent>
                      <w:p w:rsidR="00104EDE" w:rsidRPr="00BB78AC" w:rsidRDefault="00104EDE" w:rsidP="008A4B15">
                        <w:pPr>
                          <w:rPr>
                            <w:rFonts w:ascii="Arial" w:hAnsi="Arial" w:cs="Arial"/>
                            <w:szCs w:val="20"/>
                          </w:rPr>
                        </w:pPr>
                        <w:r>
                          <w:rPr>
                            <w:rFonts w:ascii="Arial" w:hAnsi="Arial" w:cs="Arial"/>
                            <w:szCs w:val="20"/>
                          </w:rPr>
                          <w:t>NVS</w:t>
                        </w:r>
                      </w:p>
                    </w:txbxContent>
                  </v:textbox>
                </v:shape>
              </v:group>
            </w:pict>
          </mc:Fallback>
        </mc:AlternateContent>
      </w:r>
      <w:r>
        <w:rPr>
          <w:noProof/>
          <w:lang w:eastAsia="en-US"/>
        </w:rPr>
        <mc:AlternateContent>
          <mc:Choice Requires="wps">
            <w:drawing>
              <wp:anchor distT="0" distB="0" distL="114300" distR="114300" simplePos="0" relativeHeight="251652608" behindDoc="0" locked="0" layoutInCell="1" allowOverlap="1">
                <wp:simplePos x="0" y="0"/>
                <wp:positionH relativeFrom="column">
                  <wp:posOffset>571500</wp:posOffset>
                </wp:positionH>
                <wp:positionV relativeFrom="paragraph">
                  <wp:posOffset>83820</wp:posOffset>
                </wp:positionV>
                <wp:extent cx="1028700" cy="571500"/>
                <wp:effectExtent l="9525" t="12700" r="9525" b="15875"/>
                <wp:wrapNone/>
                <wp:docPr id="79"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71500"/>
                        </a:xfrm>
                        <a:prstGeom prst="rect">
                          <a:avLst/>
                        </a:prstGeom>
                        <a:solidFill>
                          <a:srgbClr val="FFFFFF"/>
                        </a:solidFill>
                        <a:ln w="19050">
                          <a:solidFill>
                            <a:srgbClr val="808080"/>
                          </a:solidFill>
                          <a:miter lim="800000"/>
                          <a:headEnd/>
                          <a:tailEnd/>
                        </a:ln>
                      </wps:spPr>
                      <wps:txbx>
                        <w:txbxContent>
                          <w:p w:rsidR="00104EDE" w:rsidRDefault="00104EDE" w:rsidP="008A4B15">
                            <w:r>
                              <w:t>Hyperion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134" type="#_x0000_t202" style="position:absolute;margin-left:45pt;margin-top:6.6pt;width:81pt;height: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" strokecolor="gray" strokeweight="1.5pt">
                <v:textbox>
                  <w:txbxContent>
                    <w:p w:rsidR="00104EDE" w:rsidRDefault="00104EDE" w:rsidP="008A4B15">
                      <w:r>
                        <w:t>Hyperion Server</w:t>
                      </w:r>
                    </w:p>
                  </w:txbxContent>
                </v:textbox>
              </v:shape>
            </w:pict>
          </mc:Fallback>
        </mc:AlternateContent>
      </w:r>
    </w:p>
    <w:p w:rsidR="008A4B15" w:rsidRDefault="00782522" w:rsidP="008A4B15">
      <w:r>
        <w:rPr>
          <w:noProof/>
          <w:lang w:eastAsia="en-US"/>
        </w:rPr>
        <mc:AlternateContent>
          <mc:Choice Requires="wps">
            <w:drawing>
              <wp:anchor distT="0" distB="0" distL="114300" distR="114300" simplePos="0" relativeHeight="251663872" behindDoc="0" locked="0" layoutInCell="1" allowOverlap="1">
                <wp:simplePos x="0" y="0"/>
                <wp:positionH relativeFrom="column">
                  <wp:posOffset>4229100</wp:posOffset>
                </wp:positionH>
                <wp:positionV relativeFrom="paragraph">
                  <wp:posOffset>137160</wp:posOffset>
                </wp:positionV>
                <wp:extent cx="685800" cy="0"/>
                <wp:effectExtent l="9525" t="61595" r="19050" b="52705"/>
                <wp:wrapNone/>
                <wp:docPr id="78"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0E4AB3" id="Line 153"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pt,10.8pt" to="387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" strokecolor="gray">
                <v:stroke endarrow="block"/>
              </v:line>
            </w:pict>
          </mc:Fallback>
        </mc:AlternateContent>
      </w:r>
      <w:r>
        <w:rPr>
          <w:noProof/>
          <w:lang w:eastAsia="en-US"/>
        </w:rPr>
        <mc:AlternateContent>
          <mc:Choice Requires="wpg">
            <w:drawing>
              <wp:anchor distT="0" distB="0" distL="114300" distR="114300" simplePos="0" relativeHeight="251660800" behindDoc="0" locked="0" layoutInCell="1" allowOverlap="1">
                <wp:simplePos x="0" y="0"/>
                <wp:positionH relativeFrom="column">
                  <wp:posOffset>2171700</wp:posOffset>
                </wp:positionH>
                <wp:positionV relativeFrom="paragraph">
                  <wp:posOffset>22860</wp:posOffset>
                </wp:positionV>
                <wp:extent cx="800100" cy="457200"/>
                <wp:effectExtent l="9525" t="13970" r="9525" b="5080"/>
                <wp:wrapNone/>
                <wp:docPr id="75"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457200"/>
                          <a:chOff x="2880" y="3420"/>
                          <a:chExt cx="1260" cy="720"/>
                        </a:xfrm>
                      </wpg:grpSpPr>
                      <wps:wsp>
                        <wps:cNvPr id="76" name="Oval 149"/>
                        <wps:cNvSpPr>
                          <a:spLocks noChangeArrowheads="1"/>
                        </wps:cNvSpPr>
                        <wps:spPr bwMode="auto">
                          <a:xfrm>
                            <a:off x="2880" y="3420"/>
                            <a:ext cx="1260" cy="720"/>
                          </a:xfrm>
                          <a:prstGeom prst="ellipse">
                            <a:avLst/>
                          </a:prstGeom>
                          <a:solidFill>
                            <a:srgbClr val="FFFFFF"/>
                          </a:solidFill>
                          <a:ln w="9525">
                            <a:solidFill>
                              <a:srgbClr val="808080"/>
                            </a:solidFill>
                            <a:round/>
                            <a:headEnd/>
                            <a:tailEnd/>
                          </a:ln>
                        </wps:spPr>
                        <wps:bodyPr rot="0" vert="horz" wrap="square" lIns="91440" tIns="45720" rIns="91440" bIns="45720" anchor="t" anchorCtr="0" upright="1">
                          <a:noAutofit/>
                        </wps:bodyPr>
                      </wps:wsp>
                      <wps:wsp>
                        <wps:cNvPr id="77" name="Text Box 150"/>
                        <wps:cNvSpPr txBox="1">
                          <a:spLocks noChangeArrowheads="1"/>
                        </wps:cNvSpPr>
                        <wps:spPr bwMode="auto">
                          <a:xfrm>
                            <a:off x="3060" y="3600"/>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rsidR="00104EDE" w:rsidRPr="00BB78AC" w:rsidRDefault="00104EDE" w:rsidP="008A4B15">
                              <w:pPr>
                                <w:rPr>
                                  <w:rFonts w:ascii="Arial" w:hAnsi="Arial" w:cs="Arial"/>
                                  <w:szCs w:val="20"/>
                                </w:rPr>
                              </w:pPr>
                              <w:r>
                                <w:rPr>
                                  <w:rFonts w:ascii="Arial" w:hAnsi="Arial" w:cs="Arial"/>
                                  <w:szCs w:val="20"/>
                                </w:rPr>
                                <w:t>VDW</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8" o:spid="_x0000_s1135" style="position:absolute;margin-left:171pt;margin-top:1.8pt;width:63pt;height:36pt;z-index:251660800" coordorigin="2880,3420" coordsize="126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">
                <v:oval id="Oval 149" o:spid="_x0000_s1136" style="position:absolute;left:2880;top:3420;width:126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SUgcIA&#10;AADbAAAADwAAAGRycy9kb3ducmV2LnhtbESPQWvCQBSE7wX/w/IKvdVNS0gluooW1F5Ne/D42H1m&#10;g9m3Ibtq0l/vFoQeh5n5hlmsBteKK/Wh8azgbZqBINbeNFwr+Pnevs5AhIhssPVMCkYKsFpOnhZY&#10;Gn/jA12rWIsE4VCiAhtjV0oZtCWHYeo74uSdfO8wJtnX0vR4S3DXyvcsK6TDhtOCxY4+LelzdXEK&#10;NkeXb33L1uTd7jiamf5t9lqpl+dhPQcRaYj/4Uf7yyj4KODvS/oB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lJSBwgAAANsAAAAPAAAAAAAAAAAAAAAAAJgCAABkcnMvZG93&#10;bnJldi54bWxQSwUGAAAAAAQABAD1AAAAhwMAAAAA&#10;" strokecolor="gray"/>
                <v:shape id="Text Box 150" o:spid="_x0000_s1137" type="#_x0000_t202" style="position:absolute;left:3060;top:3600;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LERcMA&#10;AADbAAAADwAAAGRycy9kb3ducmV2LnhtbESPQYvCMBSE74L/ITzBm6aKqFuNIqLgzVX34N4ezbPt&#10;bvNSkmjrvzcLwh6HmfmGWa5bU4kHOV9aVjAaJiCIM6tLzhV8XfaDOQgfkDVWlknBkzysV93OElNt&#10;Gz7R4xxyESHsU1RQhFCnUvqsIIN+aGvi6N2sMxiidLnUDpsIN5UcJ8lUGiw5LhRY07ag7Pd8Nwp+&#10;5h/X0WY/aY6X6y7/HpfBfVZaqX6v3SxABGrDf/jdPmgFsxn8fYk/QK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LERcMAAADbAAAADwAAAAAAAAAAAAAAAACYAgAAZHJzL2Rv&#10;d25yZXYueG1sUEsFBgAAAAAEAAQA9QAAAIgDAAAAAA==&#10;" filled="f" stroked="f" strokecolor="gray">
                  <v:textbox>
                    <w:txbxContent>
                      <w:p w:rsidR="00104EDE" w:rsidRPr="00BB78AC" w:rsidRDefault="00104EDE" w:rsidP="008A4B15">
                        <w:pPr>
                          <w:rPr>
                            <w:rFonts w:ascii="Arial" w:hAnsi="Arial" w:cs="Arial"/>
                            <w:szCs w:val="20"/>
                          </w:rPr>
                        </w:pPr>
                        <w:r>
                          <w:rPr>
                            <w:rFonts w:ascii="Arial" w:hAnsi="Arial" w:cs="Arial"/>
                            <w:szCs w:val="20"/>
                          </w:rPr>
                          <w:t>VDW</w:t>
                        </w:r>
                      </w:p>
                    </w:txbxContent>
                  </v:textbox>
                </v:shape>
              </v:group>
            </w:pict>
          </mc:Fallback>
        </mc:AlternateContent>
      </w:r>
    </w:p>
    <w:p w:rsidR="008A4B15" w:rsidRDefault="00782522" w:rsidP="008A4B15">
      <w:r>
        <w:rPr>
          <w:noProof/>
          <w:lang w:eastAsia="en-US"/>
        </w:rPr>
        <mc:AlternateContent>
          <mc:Choice Requires="wps">
            <w:drawing>
              <wp:anchor distT="0" distB="0" distL="114300" distR="114300" simplePos="0" relativeHeight="251675136" behindDoc="0" locked="0" layoutInCell="1" allowOverlap="1">
                <wp:simplePos x="0" y="0"/>
                <wp:positionH relativeFrom="column">
                  <wp:posOffset>2971800</wp:posOffset>
                </wp:positionH>
                <wp:positionV relativeFrom="paragraph">
                  <wp:posOffset>76200</wp:posOffset>
                </wp:positionV>
                <wp:extent cx="571500" cy="0"/>
                <wp:effectExtent l="19050" t="53340" r="9525" b="60960"/>
                <wp:wrapNone/>
                <wp:docPr id="74"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9661FD" id="Line 170" o:spid="_x0000_s1026" style="position:absolute;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6pt" to="27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" strokecolor="gray">
                <v:stroke endarrow="block"/>
              </v:line>
            </w:pict>
          </mc:Fallback>
        </mc:AlternateContent>
      </w:r>
    </w:p>
    <w:p w:rsidR="008A4B15" w:rsidRDefault="00782522" w:rsidP="008A4B15">
      <w:r>
        <w:rPr>
          <w:noProof/>
          <w:lang w:eastAsia="en-US"/>
        </w:rPr>
        <mc:AlternateContent>
          <mc:Choice Requires="wps">
            <w:drawing>
              <wp:anchor distT="0" distB="0" distL="114300" distR="114300" simplePos="0" relativeHeight="251665920" behindDoc="0" locked="0" layoutInCell="1" allowOverlap="1">
                <wp:simplePos x="0" y="0"/>
                <wp:positionH relativeFrom="column">
                  <wp:posOffset>3657600</wp:posOffset>
                </wp:positionH>
                <wp:positionV relativeFrom="paragraph">
                  <wp:posOffset>129540</wp:posOffset>
                </wp:positionV>
                <wp:extent cx="228600" cy="1828800"/>
                <wp:effectExtent l="9525" t="25400" r="57150" b="12700"/>
                <wp:wrapNone/>
                <wp:docPr id="73"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8600" cy="1828800"/>
                        </a:xfrm>
                        <a:prstGeom prst="line">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82843" id="Line 157" o:spid="_x0000_s1026" style="position:absolute;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10.2pt" to="306pt,1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" strokeweight="1pt">
                <v:stroke endarrow="block"/>
              </v:line>
            </w:pict>
          </mc:Fallback>
        </mc:AlternateContent>
      </w:r>
      <w:r>
        <w:rPr>
          <w:noProof/>
          <w:lang w:eastAsia="en-US"/>
        </w:rPr>
        <mc:AlternateContent>
          <mc:Choice Requires="wps">
            <w:drawing>
              <wp:anchor distT="0" distB="0" distL="114300" distR="114300" simplePos="0" relativeHeight="251662848" behindDoc="0" locked="0" layoutInCell="1" allowOverlap="1">
                <wp:simplePos x="0" y="0"/>
                <wp:positionH relativeFrom="column">
                  <wp:posOffset>1943100</wp:posOffset>
                </wp:positionH>
                <wp:positionV relativeFrom="paragraph">
                  <wp:posOffset>15240</wp:posOffset>
                </wp:positionV>
                <wp:extent cx="1600200" cy="1943100"/>
                <wp:effectExtent l="9525" t="44450" r="57150" b="12700"/>
                <wp:wrapNone/>
                <wp:docPr id="72"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00200" cy="1943100"/>
                        </a:xfrm>
                        <a:prstGeom prst="line">
                          <a:avLst/>
                        </a:prstGeom>
                        <a:noFill/>
                        <a:ln w="12700">
                          <a:solidFill>
                            <a:srgbClr val="0000FF"/>
                          </a:solidFill>
                          <a:prstDash val="lg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F6FFA8" id="Line 152"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2pt" to="279pt,1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" strokecolor="blue" strokeweight="1pt">
                <v:stroke dashstyle="longDash" endarrow="block"/>
              </v:line>
            </w:pict>
          </mc:Fallback>
        </mc:AlternateContent>
      </w:r>
      <w:r>
        <w:rPr>
          <w:noProof/>
          <w:lang w:eastAsia="en-US"/>
        </w:rPr>
        <mc:AlternateContent>
          <mc:Choice Requires="wps">
            <w:drawing>
              <wp:anchor distT="0" distB="0" distL="114300" distR="114300" simplePos="0" relativeHeight="251661824" behindDoc="0" locked="0" layoutInCell="1" allowOverlap="1">
                <wp:simplePos x="0" y="0"/>
                <wp:positionH relativeFrom="column">
                  <wp:posOffset>1714500</wp:posOffset>
                </wp:positionH>
                <wp:positionV relativeFrom="paragraph">
                  <wp:posOffset>129540</wp:posOffset>
                </wp:positionV>
                <wp:extent cx="800100" cy="1828800"/>
                <wp:effectExtent l="9525" t="34925" r="57150" b="12700"/>
                <wp:wrapNone/>
                <wp:docPr id="71"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18288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64A02" id="Line 151" o:spid="_x0000_s1026" style="position:absolute;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0.2pt" to="198pt,1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" strokecolor="gray">
                <v:stroke endarrow="block"/>
              </v:line>
            </w:pict>
          </mc:Fallback>
        </mc:AlternateContent>
      </w:r>
      <w:r>
        <w:rPr>
          <w:noProof/>
          <w:lang w:eastAsia="en-US"/>
        </w:rPr>
        <mc:AlternateContent>
          <mc:Choice Requires="wps">
            <w:drawing>
              <wp:anchor distT="0" distB="0" distL="114300" distR="114300" simplePos="0" relativeHeight="251659776" behindDoc="0" locked="0" layoutInCell="1" allowOverlap="1">
                <wp:simplePos x="0" y="0"/>
                <wp:positionH relativeFrom="column">
                  <wp:posOffset>1028700</wp:posOffset>
                </wp:positionH>
                <wp:positionV relativeFrom="paragraph">
                  <wp:posOffset>129540</wp:posOffset>
                </wp:positionV>
                <wp:extent cx="228600" cy="1828800"/>
                <wp:effectExtent l="57150" t="25400" r="9525" b="12700"/>
                <wp:wrapNone/>
                <wp:docPr id="70"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8600" cy="18288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027F56" id="Line 147" o:spid="_x0000_s1026" style="position:absolute;flip:x 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10.2pt" to="99pt,1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" strokecolor="gray">
                <v:stroke endarrow="block"/>
              </v:line>
            </w:pict>
          </mc:Fallback>
        </mc:AlternateContent>
      </w:r>
    </w:p>
    <w:p w:rsidR="008A4B15" w:rsidRDefault="008A4B15" w:rsidP="008A4B15"/>
    <w:p w:rsidR="008A4B15" w:rsidRDefault="00782522" w:rsidP="008A4B15">
      <w:r>
        <w:rPr>
          <w:noProof/>
          <w:lang w:eastAsia="en-US"/>
        </w:rPr>
        <mc:AlternateContent>
          <mc:Choice Requires="wpg">
            <w:drawing>
              <wp:anchor distT="0" distB="0" distL="114300" distR="114300" simplePos="0" relativeHeight="251666944" behindDoc="0" locked="0" layoutInCell="1" allowOverlap="1">
                <wp:simplePos x="0" y="0"/>
                <wp:positionH relativeFrom="column">
                  <wp:posOffset>3543300</wp:posOffset>
                </wp:positionH>
                <wp:positionV relativeFrom="paragraph">
                  <wp:posOffset>121920</wp:posOffset>
                </wp:positionV>
                <wp:extent cx="533400" cy="495300"/>
                <wp:effectExtent l="19050" t="18415" r="19050" b="19685"/>
                <wp:wrapNone/>
                <wp:docPr id="6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495300"/>
                          <a:chOff x="6840" y="5040"/>
                          <a:chExt cx="840" cy="780"/>
                        </a:xfrm>
                      </wpg:grpSpPr>
                      <wps:wsp>
                        <wps:cNvPr id="68" name="Line 159"/>
                        <wps:cNvCnPr>
                          <a:cxnSpLocks noChangeShapeType="1"/>
                        </wps:cNvCnPr>
                        <wps:spPr bwMode="auto">
                          <a:xfrm>
                            <a:off x="7020" y="5040"/>
                            <a:ext cx="540" cy="720"/>
                          </a:xfrm>
                          <a:prstGeom prst="line">
                            <a:avLst/>
                          </a:prstGeom>
                          <a:noFill/>
                          <a:ln w="25400">
                            <a:solidFill>
                              <a:srgbClr val="FFCC00"/>
                            </a:solidFill>
                            <a:round/>
                            <a:headEnd/>
                            <a:tailEnd/>
                          </a:ln>
                          <a:extLst>
                            <a:ext uri="{909E8E84-426E-40DD-AFC4-6F175D3DCCD1}">
                              <a14:hiddenFill xmlns:a14="http://schemas.microsoft.com/office/drawing/2010/main">
                                <a:noFill/>
                              </a14:hiddenFill>
                            </a:ext>
                          </a:extLst>
                        </wps:spPr>
                        <wps:bodyPr/>
                      </wps:wsp>
                      <wps:wsp>
                        <wps:cNvPr id="69" name="Line 160"/>
                        <wps:cNvCnPr>
                          <a:cxnSpLocks noChangeShapeType="1"/>
                        </wps:cNvCnPr>
                        <wps:spPr bwMode="auto">
                          <a:xfrm flipV="1">
                            <a:off x="6840" y="5040"/>
                            <a:ext cx="840" cy="780"/>
                          </a:xfrm>
                          <a:prstGeom prst="line">
                            <a:avLst/>
                          </a:prstGeom>
                          <a:noFill/>
                          <a:ln w="25400">
                            <a:solidFill>
                              <a:srgbClr val="FFCC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3C37B0" id="Group 158" o:spid="_x0000_s1026" style="position:absolute;margin-left:279pt;margin-top:9.6pt;width:42pt;height:39pt;z-index:251666944" coordorigin="6840,5040" coordsize="840,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">
                <v:line id="Line 159" o:spid="_x0000_s1027" style="position:absolute;visibility:visible;mso-wrap-style:square" from="7020,5040" to="7560,5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lNs8IAAADbAAAADwAAAGRycy9kb3ducmV2LnhtbERPzWrCQBC+F3yHZQQvodnoIcToKkUR&#10;erFp0z7AmJ0mwd3ZkN1qfPvuodDjx/e/3U/WiBuNvnesYJlmIIgbp3tuFXx9np4LED4gazSOScGD&#10;POx3s6ctltrd+YNudWhFDGFfooIuhKGU0jcdWfSpG4gj9+1GiyHCsZV6xHsMt0ausiyXFnuODR0O&#10;dOioudY/VgGuL8fz0VRrY/KlrK7vSVG9JUot5tPLBkSgKfyL/9yvWkEex8Yv8QfI3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ylNs8IAAADbAAAADwAAAAAAAAAAAAAA&#10;AAChAgAAZHJzL2Rvd25yZXYueG1sUEsFBgAAAAAEAAQA+QAAAJADAAAAAA==&#10;" strokecolor="#fc0" strokeweight="2pt"/>
                <v:line id="Line 160" o:spid="_x0000_s1028" style="position:absolute;flip:y;visibility:visible;mso-wrap-style:square" from="6840,5040" to="7680,5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Py98QAAADbAAAADwAAAGRycy9kb3ducmV2LnhtbESP0WrCQBRE3wv+w3IFX0qzUcTWmFVC&#10;QPClLY1+wCV73QSzd0N21div7xYKfRxm5gyT70bbiRsNvnWsYJ6kIIhrp1s2Ck7H/csbCB+QNXaO&#10;ScGDPOy2k6ccM+3u/EW3KhgRIewzVNCE0GdS+rohiz5xPXH0zm6wGKIcjNQD3iPcdnKRpitpseW4&#10;0GBPZUP1pbpaBc/+e/H++do+1rj8KOpUV8YsS6Vm07HYgAg0hv/wX/ugFazW8Psl/gC5/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E/L3xAAAANsAAAAPAAAAAAAAAAAA&#10;AAAAAKECAABkcnMvZG93bnJldi54bWxQSwUGAAAAAAQABAD5AAAAkgMAAAAA&#10;" strokecolor="#fc0" strokeweight="2pt"/>
              </v:group>
            </w:pict>
          </mc:Fallback>
        </mc:AlternateContent>
      </w:r>
    </w:p>
    <w:p w:rsidR="008A4B15" w:rsidRDefault="008A4B15" w:rsidP="008A4B15"/>
    <w:p w:rsidR="008A4B15" w:rsidRDefault="00782522" w:rsidP="008A4B15">
      <w:r>
        <w:rPr>
          <w:noProof/>
          <w:lang w:eastAsia="en-US"/>
        </w:rPr>
        <mc:AlternateContent>
          <mc:Choice Requires="wps">
            <w:drawing>
              <wp:anchor distT="0" distB="0" distL="114300" distR="114300" simplePos="0" relativeHeight="251679232" behindDoc="0" locked="0" layoutInCell="1" allowOverlap="1">
                <wp:simplePos x="0" y="0"/>
                <wp:positionH relativeFrom="column">
                  <wp:posOffset>4114800</wp:posOffset>
                </wp:positionH>
                <wp:positionV relativeFrom="paragraph">
                  <wp:posOffset>0</wp:posOffset>
                </wp:positionV>
                <wp:extent cx="2286000" cy="571500"/>
                <wp:effectExtent l="295275" t="11430" r="9525" b="131445"/>
                <wp:wrapNone/>
                <wp:docPr id="66" name="AutoShap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0" cy="571500"/>
                        </a:xfrm>
                        <a:prstGeom prst="wedgeRoundRectCallout">
                          <a:avLst>
                            <a:gd name="adj1" fmla="val -62694"/>
                            <a:gd name="adj2" fmla="val 69333"/>
                            <a:gd name="adj3" fmla="val 16667"/>
                          </a:avLst>
                        </a:prstGeom>
                        <a:solidFill>
                          <a:srgbClr val="FFFFFF"/>
                        </a:solidFill>
                        <a:ln w="9525">
                          <a:solidFill>
                            <a:srgbClr val="808080"/>
                          </a:solidFill>
                          <a:miter lim="800000"/>
                          <a:headEnd/>
                          <a:tailEnd/>
                        </a:ln>
                      </wps:spPr>
                      <wps:txbx>
                        <w:txbxContent>
                          <w:p w:rsidR="00104EDE" w:rsidRPr="003E50A5" w:rsidRDefault="00104EDE" w:rsidP="008A4B15">
                            <w:pPr>
                              <w:rPr>
                                <w:rFonts w:ascii="Arial" w:hAnsi="Arial" w:cs="Arial"/>
                                <w:b/>
                                <w:szCs w:val="20"/>
                                <w:u w:val="single"/>
                              </w:rPr>
                            </w:pPr>
                            <w:r w:rsidRPr="003E50A5">
                              <w:rPr>
                                <w:rFonts w:ascii="Arial" w:hAnsi="Arial" w:cs="Arial"/>
                                <w:b/>
                                <w:szCs w:val="20"/>
                                <w:u w:val="single"/>
                              </w:rPr>
                              <w:t>HTTP Post/XML</w:t>
                            </w:r>
                          </w:p>
                          <w:p w:rsidR="00104EDE" w:rsidRDefault="00104EDE" w:rsidP="008A4B15">
                            <w:r w:rsidRPr="00BC51C4">
                              <w:rPr>
                                <w:rFonts w:ascii="Arial" w:hAnsi="Arial" w:cs="Arial"/>
                                <w:szCs w:val="20"/>
                              </w:rPr>
                              <w:t xml:space="preserve">Required </w:t>
                            </w:r>
                            <w:r>
                              <w:rPr>
                                <w:rFonts w:ascii="Arial" w:hAnsi="Arial" w:cs="Arial"/>
                                <w:szCs w:val="20"/>
                              </w:rPr>
                              <w:t xml:space="preserve">Performance </w:t>
                            </w:r>
                            <w:r w:rsidRPr="00BC51C4">
                              <w:rPr>
                                <w:rFonts w:ascii="Arial" w:hAnsi="Arial" w:cs="Arial"/>
                                <w:szCs w:val="20"/>
                              </w:rPr>
                              <w:t>20,000/hr</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183" o:spid="_x0000_s1138" type="#_x0000_t62" style="position:absolute;margin-left:324pt;margin-top:0;width:180pt;height: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" adj="-2742,25776" strokecolor="gray">
                <v:textbox>
                  <w:txbxContent>
                    <w:p w:rsidR="00104EDE" w:rsidRPr="003E50A5" w:rsidRDefault="00104EDE" w:rsidP="008A4B15">
                      <w:pPr>
                        <w:rPr>
                          <w:rFonts w:ascii="Arial" w:hAnsi="Arial" w:cs="Arial"/>
                          <w:b/>
                          <w:szCs w:val="20"/>
                          <w:u w:val="single"/>
                        </w:rPr>
                      </w:pPr>
                      <w:r w:rsidRPr="003E50A5">
                        <w:rPr>
                          <w:rFonts w:ascii="Arial" w:hAnsi="Arial" w:cs="Arial"/>
                          <w:b/>
                          <w:szCs w:val="20"/>
                          <w:u w:val="single"/>
                        </w:rPr>
                        <w:t>HTTP Post/XML</w:t>
                      </w:r>
                    </w:p>
                    <w:p w:rsidR="00104EDE" w:rsidRDefault="00104EDE" w:rsidP="008A4B15">
                      <w:r w:rsidRPr="00BC51C4">
                        <w:rPr>
                          <w:rFonts w:ascii="Arial" w:hAnsi="Arial" w:cs="Arial"/>
                          <w:szCs w:val="20"/>
                        </w:rPr>
                        <w:t xml:space="preserve">Required </w:t>
                      </w:r>
                      <w:r>
                        <w:rPr>
                          <w:rFonts w:ascii="Arial" w:hAnsi="Arial" w:cs="Arial"/>
                          <w:szCs w:val="20"/>
                        </w:rPr>
                        <w:t xml:space="preserve">Performance </w:t>
                      </w:r>
                      <w:r w:rsidRPr="00BC51C4">
                        <w:rPr>
                          <w:rFonts w:ascii="Arial" w:hAnsi="Arial" w:cs="Arial"/>
                          <w:szCs w:val="20"/>
                        </w:rPr>
                        <w:t>20,000/hr</w:t>
                      </w:r>
                      <w:r>
                        <w:t>.</w:t>
                      </w:r>
                    </w:p>
                  </w:txbxContent>
                </v:textbox>
              </v:shape>
            </w:pict>
          </mc:Fallback>
        </mc:AlternateContent>
      </w:r>
    </w:p>
    <w:p w:rsidR="008A4B15" w:rsidRDefault="008A4B15" w:rsidP="008A4B15"/>
    <w:p w:rsidR="008A4B15" w:rsidRDefault="00782522" w:rsidP="008A4B15">
      <w:r>
        <w:rPr>
          <w:noProof/>
          <w:lang w:eastAsia="en-US"/>
        </w:rPr>
        <mc:AlternateContent>
          <mc:Choice Requires="wps">
            <w:drawing>
              <wp:anchor distT="0" distB="0" distL="114300" distR="114300" simplePos="0" relativeHeight="251644416" behindDoc="0" locked="0" layoutInCell="1" allowOverlap="1">
                <wp:simplePos x="0" y="0"/>
                <wp:positionH relativeFrom="column">
                  <wp:posOffset>-114300</wp:posOffset>
                </wp:positionH>
                <wp:positionV relativeFrom="paragraph">
                  <wp:posOffset>106680</wp:posOffset>
                </wp:positionV>
                <wp:extent cx="5143500" cy="2400300"/>
                <wp:effectExtent l="9525" t="13335" r="9525" b="5715"/>
                <wp:wrapNone/>
                <wp:docPr id="6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2400300"/>
                        </a:xfrm>
                        <a:prstGeom prst="rect">
                          <a:avLst/>
                        </a:prstGeom>
                        <a:noFill/>
                        <a:ln w="9525">
                          <a:solidFill>
                            <a:srgbClr val="808080"/>
                          </a:solidFill>
                          <a:miter lim="800000"/>
                          <a:headEnd/>
                          <a:tailEnd/>
                        </a:ln>
                        <a:extLst>
                          <a:ext uri="{909E8E84-426E-40DD-AFC4-6F175D3DCCD1}">
                            <a14:hiddenFill xmlns:a14="http://schemas.microsoft.com/office/drawing/2010/main">
                              <a:solidFill>
                                <a:srgbClr val="FFFFFF"/>
                              </a:solidFill>
                            </a14:hiddenFill>
                          </a:ext>
                        </a:extLst>
                      </wps:spPr>
                      <wps:txbx>
                        <w:txbxContent>
                          <w:p w:rsidR="00104EDE" w:rsidRPr="00F51596" w:rsidRDefault="00104EDE" w:rsidP="008A4B15">
                            <w:pPr>
                              <w:rPr>
                                <w:rFonts w:ascii="Arial" w:hAnsi="Arial" w:cs="Arial"/>
                                <w:b/>
                              </w:rPr>
                            </w:pPr>
                            <w:r w:rsidRPr="00F51596">
                              <w:rPr>
                                <w:rFonts w:ascii="Arial" w:hAnsi="Arial" w:cs="Arial"/>
                                <w:b/>
                              </w:rPr>
                              <w:t>OTM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139" type="#_x0000_t202" style="position:absolute;margin-left:-9pt;margin-top:8.4pt;width:405pt;height:18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" filled="f" strokecolor="gray">
                <v:textbox>
                  <w:txbxContent>
                    <w:p w:rsidR="00104EDE" w:rsidRPr="00F51596" w:rsidRDefault="00104EDE" w:rsidP="008A4B15">
                      <w:pPr>
                        <w:rPr>
                          <w:rFonts w:ascii="Arial" w:hAnsi="Arial" w:cs="Arial"/>
                          <w:b/>
                        </w:rPr>
                      </w:pPr>
                      <w:r w:rsidRPr="00F51596">
                        <w:rPr>
                          <w:rFonts w:ascii="Arial" w:hAnsi="Arial" w:cs="Arial"/>
                          <w:b/>
                        </w:rPr>
                        <w:t>OTM</w:t>
                      </w:r>
                    </w:p>
                  </w:txbxContent>
                </v:textbox>
              </v:shape>
            </w:pict>
          </mc:Fallback>
        </mc:AlternateContent>
      </w:r>
    </w:p>
    <w:p w:rsidR="008A4B15" w:rsidRDefault="008A4B15" w:rsidP="008A4B15"/>
    <w:p w:rsidR="008A4B15" w:rsidRDefault="00782522" w:rsidP="008A4B15">
      <w:r>
        <w:rPr>
          <w:noProof/>
          <w:lang w:eastAsia="en-US"/>
        </w:rPr>
        <mc:AlternateContent>
          <mc:Choice Requires="wps">
            <w:drawing>
              <wp:anchor distT="0" distB="0" distL="114300" distR="114300" simplePos="0" relativeHeight="251667968" behindDoc="0" locked="0" layoutInCell="1" allowOverlap="1">
                <wp:simplePos x="0" y="0"/>
                <wp:positionH relativeFrom="column">
                  <wp:posOffset>3429000</wp:posOffset>
                </wp:positionH>
                <wp:positionV relativeFrom="paragraph">
                  <wp:posOffset>99060</wp:posOffset>
                </wp:positionV>
                <wp:extent cx="1371600" cy="1943100"/>
                <wp:effectExtent l="9525" t="15875" r="9525" b="12700"/>
                <wp:wrapNone/>
                <wp:docPr id="64"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943100"/>
                        </a:xfrm>
                        <a:prstGeom prst="rect">
                          <a:avLst/>
                        </a:prstGeom>
                        <a:noFill/>
                        <a:ln w="19050">
                          <a:solidFill>
                            <a:srgbClr val="808080"/>
                          </a:solidFill>
                          <a:miter lim="800000"/>
                          <a:headEnd/>
                          <a:tailEnd/>
                        </a:ln>
                        <a:extLst>
                          <a:ext uri="{909E8E84-426E-40DD-AFC4-6F175D3DCCD1}">
                            <a14:hiddenFill xmlns:a14="http://schemas.microsoft.com/office/drawing/2010/main">
                              <a:solidFill>
                                <a:srgbClr val="FFFFFF"/>
                              </a:solidFill>
                            </a14:hiddenFill>
                          </a:ext>
                        </a:extLst>
                      </wps:spPr>
                      <wps:txbx>
                        <w:txbxContent>
                          <w:p w:rsidR="00104EDE" w:rsidRPr="0072442B" w:rsidRDefault="00104EDE" w:rsidP="008A4B15">
                            <w:pPr>
                              <w:tabs>
                                <w:tab w:val="right" w:pos="5760"/>
                              </w:tabs>
                              <w:jc w:val="right"/>
                              <w:rPr>
                                <w:rFonts w:ascii="Arial" w:hAnsi="Arial" w:cs="Arial"/>
                                <w:b/>
                                <w:szCs w:val="20"/>
                              </w:rPr>
                            </w:pPr>
                            <w:r>
                              <w:rPr>
                                <w:rFonts w:ascii="Arial" w:hAnsi="Arial" w:cs="Arial"/>
                                <w:b/>
                                <w:szCs w:val="20"/>
                              </w:rPr>
                              <w:t>Linux</w:t>
                            </w:r>
                          </w:p>
                          <w:p w:rsidR="00104EDE" w:rsidRDefault="00104EDE" w:rsidP="008A4B15">
                            <w:pPr>
                              <w:tabs>
                                <w:tab w:val="right" w:pos="5760"/>
                              </w:tabs>
                              <w:jc w:val="right"/>
                              <w:rPr>
                                <w:rFonts w:ascii="Arial" w:hAnsi="Arial" w:cs="Arial"/>
                                <w:b/>
                                <w:szCs w:val="20"/>
                              </w:rPr>
                            </w:pPr>
                            <w:r>
                              <w:rPr>
                                <w:rFonts w:ascii="Arial" w:hAnsi="Arial" w:cs="Arial"/>
                                <w:b/>
                                <w:szCs w:val="20"/>
                              </w:rPr>
                              <w:t xml:space="preserve">Web/App </w:t>
                            </w:r>
                            <w:r w:rsidRPr="0072442B">
                              <w:rPr>
                                <w:rFonts w:ascii="Arial" w:hAnsi="Arial" w:cs="Arial"/>
                                <w:b/>
                                <w:szCs w:val="20"/>
                              </w:rPr>
                              <w:t>Server</w:t>
                            </w:r>
                          </w:p>
                          <w:p w:rsidR="00104EDE" w:rsidRPr="003E50A5" w:rsidRDefault="00104EDE" w:rsidP="008A4B15">
                            <w:pPr>
                              <w:tabs>
                                <w:tab w:val="right" w:pos="5760"/>
                              </w:tabs>
                              <w:rPr>
                                <w:rFonts w:ascii="Arial" w:hAnsi="Arial" w:cs="Arial"/>
                                <w:b/>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1" o:spid="_x0000_s1140" type="#_x0000_t202" style="position:absolute;margin-left:270pt;margin-top:7.8pt;width:108pt;height:15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" filled="f" strokecolor="gray" strokeweight="1.5pt">
                <v:textbox>
                  <w:txbxContent>
                    <w:p w:rsidR="00104EDE" w:rsidRPr="0072442B" w:rsidRDefault="00104EDE" w:rsidP="008A4B15">
                      <w:pPr>
                        <w:tabs>
                          <w:tab w:val="right" w:pos="5760"/>
                        </w:tabs>
                        <w:jc w:val="right"/>
                        <w:rPr>
                          <w:rFonts w:ascii="Arial" w:hAnsi="Arial" w:cs="Arial"/>
                          <w:b/>
                          <w:szCs w:val="20"/>
                        </w:rPr>
                      </w:pPr>
                      <w:r>
                        <w:rPr>
                          <w:rFonts w:ascii="Arial" w:hAnsi="Arial" w:cs="Arial"/>
                          <w:b/>
                          <w:szCs w:val="20"/>
                        </w:rPr>
                        <w:t>Linux</w:t>
                      </w:r>
                    </w:p>
                    <w:p w:rsidR="00104EDE" w:rsidRDefault="00104EDE" w:rsidP="008A4B15">
                      <w:pPr>
                        <w:tabs>
                          <w:tab w:val="right" w:pos="5760"/>
                        </w:tabs>
                        <w:jc w:val="right"/>
                        <w:rPr>
                          <w:rFonts w:ascii="Arial" w:hAnsi="Arial" w:cs="Arial"/>
                          <w:b/>
                          <w:szCs w:val="20"/>
                        </w:rPr>
                      </w:pPr>
                      <w:r>
                        <w:rPr>
                          <w:rFonts w:ascii="Arial" w:hAnsi="Arial" w:cs="Arial"/>
                          <w:b/>
                          <w:szCs w:val="20"/>
                        </w:rPr>
                        <w:t xml:space="preserve">Web/App </w:t>
                      </w:r>
                      <w:r w:rsidRPr="0072442B">
                        <w:rPr>
                          <w:rFonts w:ascii="Arial" w:hAnsi="Arial" w:cs="Arial"/>
                          <w:b/>
                          <w:szCs w:val="20"/>
                        </w:rPr>
                        <w:t>Server</w:t>
                      </w:r>
                    </w:p>
                    <w:p w:rsidR="00104EDE" w:rsidRPr="003E50A5" w:rsidRDefault="00104EDE" w:rsidP="008A4B15">
                      <w:pPr>
                        <w:tabs>
                          <w:tab w:val="right" w:pos="5760"/>
                        </w:tabs>
                        <w:rPr>
                          <w:rFonts w:ascii="Arial" w:hAnsi="Arial" w:cs="Arial"/>
                          <w:b/>
                          <w:szCs w:val="20"/>
                        </w:rPr>
                      </w:pPr>
                    </w:p>
                  </w:txbxContent>
                </v:textbox>
              </v:shape>
            </w:pict>
          </mc:Fallback>
        </mc:AlternateContent>
      </w:r>
      <w:r>
        <w:rPr>
          <w:noProof/>
          <w:lang w:eastAsia="en-US"/>
        </w:rPr>
        <mc:AlternateContent>
          <mc:Choice Requires="wps">
            <w:drawing>
              <wp:anchor distT="0" distB="0" distL="114300" distR="114300" simplePos="0" relativeHeight="251646464" behindDoc="0" locked="0" layoutInCell="1" allowOverlap="1">
                <wp:simplePos x="0" y="0"/>
                <wp:positionH relativeFrom="column">
                  <wp:posOffset>114300</wp:posOffset>
                </wp:positionH>
                <wp:positionV relativeFrom="paragraph">
                  <wp:posOffset>99060</wp:posOffset>
                </wp:positionV>
                <wp:extent cx="3200400" cy="1943100"/>
                <wp:effectExtent l="9525" t="15875" r="9525" b="12700"/>
                <wp:wrapNone/>
                <wp:docPr id="62"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943100"/>
                        </a:xfrm>
                        <a:prstGeom prst="rect">
                          <a:avLst/>
                        </a:prstGeom>
                        <a:noFill/>
                        <a:ln w="19050">
                          <a:solidFill>
                            <a:srgbClr val="808080"/>
                          </a:solidFill>
                          <a:miter lim="800000"/>
                          <a:headEnd/>
                          <a:tailEnd/>
                        </a:ln>
                        <a:extLst>
                          <a:ext uri="{909E8E84-426E-40DD-AFC4-6F175D3DCCD1}">
                            <a14:hiddenFill xmlns:a14="http://schemas.microsoft.com/office/drawing/2010/main">
                              <a:solidFill>
                                <a:srgbClr val="FFFFFF"/>
                              </a:solidFill>
                            </a14:hiddenFill>
                          </a:ext>
                        </a:extLst>
                      </wps:spPr>
                      <wps:txbx>
                        <w:txbxContent>
                          <w:p w:rsidR="00104EDE" w:rsidRPr="0072442B" w:rsidRDefault="00104EDE" w:rsidP="008A4B15">
                            <w:pPr>
                              <w:tabs>
                                <w:tab w:val="right" w:pos="5760"/>
                              </w:tabs>
                              <w:rPr>
                                <w:rFonts w:ascii="Arial" w:hAnsi="Arial" w:cs="Arial"/>
                                <w:b/>
                                <w:szCs w:val="20"/>
                              </w:rPr>
                            </w:pPr>
                            <w:r w:rsidRPr="0072442B">
                              <w:rPr>
                                <w:rFonts w:ascii="Arial" w:hAnsi="Arial" w:cs="Arial"/>
                                <w:b/>
                                <w:szCs w:val="20"/>
                              </w:rPr>
                              <w:t xml:space="preserve">HP-UX </w:t>
                            </w:r>
                          </w:p>
                          <w:p w:rsidR="00104EDE" w:rsidRPr="0072442B" w:rsidRDefault="00104EDE" w:rsidP="008A4B15">
                            <w:pPr>
                              <w:tabs>
                                <w:tab w:val="right" w:pos="5760"/>
                              </w:tabs>
                              <w:rPr>
                                <w:rFonts w:ascii="Arial" w:hAnsi="Arial" w:cs="Arial"/>
                                <w:b/>
                                <w:szCs w:val="20"/>
                              </w:rPr>
                            </w:pPr>
                            <w:r>
                              <w:rPr>
                                <w:rFonts w:ascii="Arial" w:hAnsi="Arial" w:cs="Arial"/>
                                <w:b/>
                                <w:szCs w:val="20"/>
                              </w:rPr>
                              <w:t xml:space="preserve">DB </w:t>
                            </w:r>
                            <w:r w:rsidRPr="0072442B">
                              <w:rPr>
                                <w:rFonts w:ascii="Arial" w:hAnsi="Arial" w:cs="Arial"/>
                                <w:b/>
                                <w:szCs w:val="20"/>
                              </w:rPr>
                              <w:t>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141" type="#_x0000_t202" style="position:absolute;margin-left:9pt;margin-top:7.8pt;width:252pt;height:15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" filled="f" strokecolor="gray" strokeweight="1.5pt">
                <v:textbox>
                  <w:txbxContent>
                    <w:p w:rsidR="00104EDE" w:rsidRPr="0072442B" w:rsidRDefault="00104EDE" w:rsidP="008A4B15">
                      <w:pPr>
                        <w:tabs>
                          <w:tab w:val="right" w:pos="5760"/>
                        </w:tabs>
                        <w:rPr>
                          <w:rFonts w:ascii="Arial" w:hAnsi="Arial" w:cs="Arial"/>
                          <w:b/>
                          <w:szCs w:val="20"/>
                        </w:rPr>
                      </w:pPr>
                      <w:r w:rsidRPr="0072442B">
                        <w:rPr>
                          <w:rFonts w:ascii="Arial" w:hAnsi="Arial" w:cs="Arial"/>
                          <w:b/>
                          <w:szCs w:val="20"/>
                        </w:rPr>
                        <w:t xml:space="preserve">HP-UX </w:t>
                      </w:r>
                    </w:p>
                    <w:p w:rsidR="00104EDE" w:rsidRPr="0072442B" w:rsidRDefault="00104EDE" w:rsidP="008A4B15">
                      <w:pPr>
                        <w:tabs>
                          <w:tab w:val="right" w:pos="5760"/>
                        </w:tabs>
                        <w:rPr>
                          <w:rFonts w:ascii="Arial" w:hAnsi="Arial" w:cs="Arial"/>
                          <w:b/>
                          <w:szCs w:val="20"/>
                        </w:rPr>
                      </w:pPr>
                      <w:r>
                        <w:rPr>
                          <w:rFonts w:ascii="Arial" w:hAnsi="Arial" w:cs="Arial"/>
                          <w:b/>
                          <w:szCs w:val="20"/>
                        </w:rPr>
                        <w:t xml:space="preserve">DB </w:t>
                      </w:r>
                      <w:r w:rsidRPr="0072442B">
                        <w:rPr>
                          <w:rFonts w:ascii="Arial" w:hAnsi="Arial" w:cs="Arial"/>
                          <w:b/>
                          <w:szCs w:val="20"/>
                        </w:rPr>
                        <w:t>Server</w:t>
                      </w:r>
                    </w:p>
                  </w:txbxContent>
                </v:textbox>
              </v:shape>
            </w:pict>
          </mc:Fallback>
        </mc:AlternateContent>
      </w:r>
    </w:p>
    <w:p w:rsidR="008A4B15" w:rsidRDefault="00782522" w:rsidP="008A4B15">
      <w:r>
        <w:rPr>
          <w:noProof/>
          <w:lang w:eastAsia="en-US"/>
        </w:rPr>
        <mc:AlternateContent>
          <mc:Choice Requires="wps">
            <w:drawing>
              <wp:anchor distT="0" distB="0" distL="114300" distR="114300" simplePos="0" relativeHeight="251648512" behindDoc="0" locked="0" layoutInCell="1" allowOverlap="1">
                <wp:simplePos x="0" y="0"/>
                <wp:positionH relativeFrom="column">
                  <wp:posOffset>800100</wp:posOffset>
                </wp:positionH>
                <wp:positionV relativeFrom="paragraph">
                  <wp:posOffset>38100</wp:posOffset>
                </wp:positionV>
                <wp:extent cx="2400300" cy="1714500"/>
                <wp:effectExtent l="9525" t="6985" r="9525" b="12065"/>
                <wp:wrapNone/>
                <wp:docPr id="61"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00300" cy="1714500"/>
                        </a:xfrm>
                        <a:prstGeom prst="rect">
                          <a:avLst/>
                        </a:prstGeom>
                        <a:noFill/>
                        <a:ln w="9525">
                          <a:solidFill>
                            <a:srgbClr val="80808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DBF32F" id="Rectangle 129" o:spid="_x0000_s1026" style="position:absolute;margin-left:63pt;margin-top:3pt;width:189pt;height:1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" filled="f" strokecolor="gray">
                <v:stroke dashstyle="dash"/>
              </v:rect>
            </w:pict>
          </mc:Fallback>
        </mc:AlternateContent>
      </w:r>
    </w:p>
    <w:p w:rsidR="008A4B15" w:rsidRDefault="008A4B15" w:rsidP="008A4B15"/>
    <w:p w:rsidR="008A4B15" w:rsidRDefault="00782522" w:rsidP="008A4B15">
      <w:r>
        <w:rPr>
          <w:noProof/>
          <w:lang w:eastAsia="en-US"/>
        </w:rPr>
        <mc:AlternateContent>
          <mc:Choice Requires="wps">
            <w:drawing>
              <wp:anchor distT="0" distB="0" distL="114300" distR="114300" simplePos="0" relativeHeight="251671040" behindDoc="0" locked="0" layoutInCell="1" allowOverlap="1">
                <wp:simplePos x="0" y="0"/>
                <wp:positionH relativeFrom="column">
                  <wp:posOffset>3543300</wp:posOffset>
                </wp:positionH>
                <wp:positionV relativeFrom="paragraph">
                  <wp:posOffset>31115</wp:posOffset>
                </wp:positionV>
                <wp:extent cx="1143000" cy="571500"/>
                <wp:effectExtent l="9525" t="10160" r="9525" b="8890"/>
                <wp:wrapNone/>
                <wp:docPr id="60"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71500"/>
                        </a:xfrm>
                        <a:prstGeom prst="rect">
                          <a:avLst/>
                        </a:prstGeom>
                        <a:solidFill>
                          <a:srgbClr val="FFFFFF"/>
                        </a:solidFill>
                        <a:ln w="9525">
                          <a:solidFill>
                            <a:srgbClr val="808080"/>
                          </a:solidFill>
                          <a:prstDash val="dash"/>
                          <a:miter lim="800000"/>
                          <a:headEnd/>
                          <a:tailEnd/>
                        </a:ln>
                      </wps:spPr>
                      <wps:txbx>
                        <w:txbxContent>
                          <w:p w:rsidR="00104EDE" w:rsidRPr="008340CB" w:rsidRDefault="00104EDE" w:rsidP="008A4B15">
                            <w:pPr>
                              <w:rPr>
                                <w:rFonts w:ascii="Arial" w:hAnsi="Arial" w:cs="Arial"/>
                              </w:rPr>
                            </w:pPr>
                            <w:r w:rsidRPr="008340CB">
                              <w:rPr>
                                <w:rFonts w:ascii="Arial" w:hAnsi="Arial" w:cs="Arial"/>
                              </w:rPr>
                              <w:t>Web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4" o:spid="_x0000_s1142" type="#_x0000_t202" style="position:absolute;margin-left:279pt;margin-top:2.45pt;width:90pt;height:4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" strokecolor="gray">
                <v:stroke dashstyle="dash"/>
                <v:textbox>
                  <w:txbxContent>
                    <w:p w:rsidR="00104EDE" w:rsidRPr="008340CB" w:rsidRDefault="00104EDE" w:rsidP="008A4B15">
                      <w:pPr>
                        <w:rPr>
                          <w:rFonts w:ascii="Arial" w:hAnsi="Arial" w:cs="Arial"/>
                        </w:rPr>
                      </w:pPr>
                      <w:r w:rsidRPr="008340CB">
                        <w:rPr>
                          <w:rFonts w:ascii="Arial" w:hAnsi="Arial" w:cs="Arial"/>
                        </w:rPr>
                        <w:t>Web Server</w:t>
                      </w:r>
                    </w:p>
                  </w:txbxContent>
                </v:textbox>
              </v:shape>
            </w:pict>
          </mc:Fallback>
        </mc:AlternateContent>
      </w:r>
      <w:r>
        <w:rPr>
          <w:noProof/>
          <w:lang w:eastAsia="en-US"/>
        </w:rPr>
        <mc:AlternateContent>
          <mc:Choice Requires="wps">
            <w:drawing>
              <wp:anchor distT="0" distB="0" distL="114300" distR="114300" simplePos="0" relativeHeight="251647488" behindDoc="0" locked="0" layoutInCell="1" allowOverlap="1">
                <wp:simplePos x="0" y="0"/>
                <wp:positionH relativeFrom="column">
                  <wp:posOffset>914400</wp:posOffset>
                </wp:positionH>
                <wp:positionV relativeFrom="paragraph">
                  <wp:posOffset>31115</wp:posOffset>
                </wp:positionV>
                <wp:extent cx="1028700" cy="685800"/>
                <wp:effectExtent l="9525" t="10160" r="9525" b="8890"/>
                <wp:wrapNone/>
                <wp:docPr id="5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685800"/>
                        </a:xfrm>
                        <a:prstGeom prst="rect">
                          <a:avLst/>
                        </a:prstGeom>
                        <a:solidFill>
                          <a:srgbClr val="FFFFFF"/>
                        </a:solidFill>
                        <a:ln w="9525">
                          <a:solidFill>
                            <a:srgbClr val="808080"/>
                          </a:solidFill>
                          <a:miter lim="800000"/>
                          <a:headEnd/>
                          <a:tailEnd/>
                        </a:ln>
                      </wps:spPr>
                      <wps:txbx>
                        <w:txbxContent>
                          <w:p w:rsidR="00104EDE" w:rsidRPr="0072442B" w:rsidRDefault="00104EDE" w:rsidP="008A4B15">
                            <w:pPr>
                              <w:rPr>
                                <w:rFonts w:ascii="Arial" w:hAnsi="Arial" w:cs="Arial"/>
                                <w:szCs w:val="20"/>
                              </w:rPr>
                            </w:pPr>
                            <w:r w:rsidRPr="0072442B">
                              <w:rPr>
                                <w:rFonts w:ascii="Arial" w:hAnsi="Arial" w:cs="Arial"/>
                                <w:szCs w:val="20"/>
                              </w:rPr>
                              <w:t>OTM Data Encapsulation Layer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8" o:spid="_x0000_s1143" type="#_x0000_t202" style="position:absolute;margin-left:1in;margin-top:2.45pt;width:81pt;height:5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" strokecolor="gray">
                <v:textbox>
                  <w:txbxContent>
                    <w:p w:rsidR="00104EDE" w:rsidRPr="0072442B" w:rsidRDefault="00104EDE" w:rsidP="008A4B15">
                      <w:pPr>
                        <w:rPr>
                          <w:rFonts w:ascii="Arial" w:hAnsi="Arial" w:cs="Arial"/>
                          <w:szCs w:val="20"/>
                        </w:rPr>
                      </w:pPr>
                      <w:r w:rsidRPr="0072442B">
                        <w:rPr>
                          <w:rFonts w:ascii="Arial" w:hAnsi="Arial" w:cs="Arial"/>
                          <w:szCs w:val="20"/>
                        </w:rPr>
                        <w:t>OTM Data Encapsulation Layer</w:t>
                      </w:r>
                    </w:p>
                  </w:txbxContent>
                </v:textbox>
              </v:shape>
            </w:pict>
          </mc:Fallback>
        </mc:AlternateContent>
      </w:r>
    </w:p>
    <w:p w:rsidR="008A4B15" w:rsidRDefault="00782522" w:rsidP="008A4B15">
      <w:r>
        <w:rPr>
          <w:noProof/>
          <w:lang w:eastAsia="en-US"/>
        </w:rPr>
        <mc:AlternateContent>
          <mc:Choice Requires="wpg">
            <w:drawing>
              <wp:anchor distT="0" distB="0" distL="114300" distR="114300" simplePos="0" relativeHeight="251650560" behindDoc="0" locked="0" layoutInCell="1" allowOverlap="1">
                <wp:simplePos x="0" y="0"/>
                <wp:positionH relativeFrom="column">
                  <wp:posOffset>2400300</wp:posOffset>
                </wp:positionH>
                <wp:positionV relativeFrom="paragraph">
                  <wp:posOffset>84455</wp:posOffset>
                </wp:positionV>
                <wp:extent cx="685800" cy="600075"/>
                <wp:effectExtent l="0" t="11430" r="0" b="7620"/>
                <wp:wrapNone/>
                <wp:docPr id="5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 cy="600075"/>
                          <a:chOff x="5940" y="6840"/>
                          <a:chExt cx="1080" cy="945"/>
                        </a:xfrm>
                      </wpg:grpSpPr>
                      <wpg:grpSp>
                        <wpg:cNvPr id="52" name="Group 132"/>
                        <wpg:cNvGrpSpPr>
                          <a:grpSpLocks/>
                        </wpg:cNvGrpSpPr>
                        <wpg:grpSpPr bwMode="auto">
                          <a:xfrm>
                            <a:off x="6033" y="7065"/>
                            <a:ext cx="900" cy="720"/>
                            <a:chOff x="5868" y="7920"/>
                            <a:chExt cx="900" cy="720"/>
                          </a:xfrm>
                        </wpg:grpSpPr>
                        <wps:wsp>
                          <wps:cNvPr id="53" name="Line 133"/>
                          <wps:cNvCnPr>
                            <a:cxnSpLocks noChangeShapeType="1"/>
                          </wps:cNvCnPr>
                          <wps:spPr bwMode="auto">
                            <a:xfrm>
                              <a:off x="5868" y="7920"/>
                              <a:ext cx="0" cy="54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54" name="Line 134"/>
                          <wps:cNvCnPr>
                            <a:cxnSpLocks noChangeShapeType="1"/>
                          </wps:cNvCnPr>
                          <wps:spPr bwMode="auto">
                            <a:xfrm>
                              <a:off x="6768" y="7920"/>
                              <a:ext cx="0" cy="540"/>
                            </a:xfrm>
                            <a:prstGeom prst="line">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55" name="Freeform 135"/>
                          <wps:cNvSpPr>
                            <a:spLocks/>
                          </wps:cNvSpPr>
                          <wps:spPr bwMode="auto">
                            <a:xfrm>
                              <a:off x="5868" y="8460"/>
                              <a:ext cx="900" cy="180"/>
                            </a:xfrm>
                            <a:custGeom>
                              <a:avLst/>
                              <a:gdLst>
                                <a:gd name="T0" fmla="*/ 0 w 900"/>
                                <a:gd name="T1" fmla="*/ 0 h 95"/>
                                <a:gd name="T2" fmla="*/ 459 w 900"/>
                                <a:gd name="T3" fmla="*/ 95 h 95"/>
                                <a:gd name="T4" fmla="*/ 900 w 900"/>
                                <a:gd name="T5" fmla="*/ 1 h 95"/>
                              </a:gdLst>
                              <a:ahLst/>
                              <a:cxnLst>
                                <a:cxn ang="0">
                                  <a:pos x="T0" y="T1"/>
                                </a:cxn>
                                <a:cxn ang="0">
                                  <a:pos x="T2" y="T3"/>
                                </a:cxn>
                                <a:cxn ang="0">
                                  <a:pos x="T4" y="T5"/>
                                </a:cxn>
                              </a:cxnLst>
                              <a:rect l="0" t="0" r="r" b="b"/>
                              <a:pathLst>
                                <a:path w="900" h="95">
                                  <a:moveTo>
                                    <a:pt x="0" y="0"/>
                                  </a:moveTo>
                                  <a:cubicBezTo>
                                    <a:pt x="76" y="16"/>
                                    <a:pt x="129" y="95"/>
                                    <a:pt x="459" y="95"/>
                                  </a:cubicBezTo>
                                  <a:cubicBezTo>
                                    <a:pt x="789" y="95"/>
                                    <a:pt x="808" y="21"/>
                                    <a:pt x="900" y="1"/>
                                  </a:cubicBezTo>
                                </a:path>
                              </a:pathLst>
                            </a:custGeom>
                            <a:noFill/>
                            <a:ln w="9525">
                              <a:solidFill>
                                <a:srgbClr val="80808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 name="Group 136"/>
                        <wpg:cNvGrpSpPr>
                          <a:grpSpLocks/>
                        </wpg:cNvGrpSpPr>
                        <wpg:grpSpPr bwMode="auto">
                          <a:xfrm>
                            <a:off x="5940" y="6840"/>
                            <a:ext cx="1080" cy="894"/>
                            <a:chOff x="5760" y="7740"/>
                            <a:chExt cx="1080" cy="894"/>
                          </a:xfrm>
                        </wpg:grpSpPr>
                        <wps:wsp>
                          <wps:cNvPr id="57" name="Oval 137"/>
                          <wps:cNvSpPr>
                            <a:spLocks noChangeArrowheads="1"/>
                          </wps:cNvSpPr>
                          <wps:spPr bwMode="auto">
                            <a:xfrm>
                              <a:off x="5868" y="7740"/>
                              <a:ext cx="900" cy="360"/>
                            </a:xfrm>
                            <a:prstGeom prst="ellipse">
                              <a:avLst/>
                            </a:prstGeom>
                            <a:noFill/>
                            <a:ln w="9525">
                              <a:solidFill>
                                <a:srgbClr val="808080"/>
                              </a:solidFill>
                              <a:round/>
                              <a:headEnd/>
                              <a:tailEnd/>
                            </a:ln>
                            <a:extLst>
                              <a:ext uri="{909E8E84-426E-40DD-AFC4-6F175D3DCCD1}">
                                <a14:hiddenFill xmlns:a14="http://schemas.microsoft.com/office/drawing/2010/main">
                                  <a:solidFill>
                                    <a:srgbClr val="FFFF00"/>
                                  </a:solidFill>
                                </a14:hiddenFill>
                              </a:ext>
                            </a:extLst>
                          </wps:spPr>
                          <wps:bodyPr rot="0" vert="horz" wrap="square" lIns="91440" tIns="45720" rIns="91440" bIns="45720" anchor="t" anchorCtr="0" upright="1">
                            <a:noAutofit/>
                          </wps:bodyPr>
                        </wps:wsp>
                        <wps:wsp>
                          <wps:cNvPr id="58" name="Text Box 138"/>
                          <wps:cNvSpPr txBox="1">
                            <a:spLocks noChangeArrowheads="1"/>
                          </wps:cNvSpPr>
                          <wps:spPr bwMode="auto">
                            <a:xfrm>
                              <a:off x="5760" y="8100"/>
                              <a:ext cx="1080" cy="5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rsidR="00104EDE" w:rsidRPr="003F2A9C" w:rsidRDefault="00104EDE" w:rsidP="008A4B15">
                                <w:pPr>
                                  <w:rPr>
                                    <w:rFonts w:ascii="Arial" w:hAnsi="Arial" w:cs="Arial"/>
                                    <w:sz w:val="16"/>
                                    <w:szCs w:val="16"/>
                                  </w:rPr>
                                </w:pPr>
                                <w:r>
                                  <w:rPr>
                                    <w:rFonts w:ascii="Arial" w:hAnsi="Arial" w:cs="Arial"/>
                                    <w:sz w:val="16"/>
                                    <w:szCs w:val="16"/>
                                  </w:rPr>
                                  <w:t>OTM DB</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131" o:spid="_x0000_s1144" style="position:absolute;margin-left:189pt;margin-top:6.65pt;width:54pt;height:47.25pt;z-index:251650560" coordorigin="5940,6840" coordsize="1080,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">
                <v:group id="Group 132" o:spid="_x0000_s1145" style="position:absolute;left:6033;top:7065;width:900;height:720" coordorigin="5868,7920" coordsize="90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line id="Line 133" o:spid="_x0000_s1146" style="position:absolute;visibility:visible;mso-wrap-style:square" from="5868,7920" to="5868,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OsAAAADbAAAADwAAAGRycy9kb3ducmV2LnhtbESPS2sCMRSF94X+h3AL7mrGiqUdjVIE&#10;wa1aod1dJ9fM4ORmSOI8/r0RBJeH8/g4i1Vva9GSD5VjBZNxBoK4cLpio+D3sHn/AhEissbaMSkY&#10;KMBq+fqywFy7jnfU7qMRaYRDjgrKGJtcylCUZDGMXUOcvLPzFmOS3kjtsUvjtpYfWfYpLVacCCU2&#10;tC6puOyvVgH2+tid1kP2912fLJrE+fes1Oit/5mDiNTHZ/jR3moFsyncv6QfIJc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q/vzrAAAAA2wAAAA8AAAAAAAAAAAAAAAAA&#10;oQIAAGRycy9kb3ducmV2LnhtbFBLBQYAAAAABAAEAPkAAACOAwAAAAA=&#10;" strokecolor="gray"/>
                  <v:line id="Line 134" o:spid="_x0000_s1147" style="position:absolute;visibility:visible;mso-wrap-style:square" from="6768,7920" to="6768,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YnTsAAAADbAAAADwAAAGRycy9kb3ducmV2LnhtbESPS2sCMRSF94X+h3AL7mrGoqUdjVIE&#10;wa1aod1dJ9fM4ORmSOI8/r0RBJeH8/g4i1Vva9GSD5VjBZNxBoK4cLpio+D3sHn/AhEissbaMSkY&#10;KMBq+fqywFy7jnfU7qMRaYRDjgrKGJtcylCUZDGMXUOcvLPzFmOS3kjtsUvjtpYfWfYpLVacCCU2&#10;tC6puOyvVgH2+tid1kP2912fLJrE+fes1Oit/5mDiNTHZ/jR3moFsyncv6QfIJc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VWJ07AAAAA2wAAAA8AAAAAAAAAAAAAAAAA&#10;oQIAAGRycy9kb3ducmV2LnhtbFBLBQYAAAAABAAEAPkAAACOAwAAAAA=&#10;" strokecolor="gray"/>
                  <v:shape id="Freeform 135" o:spid="_x0000_s1148" style="position:absolute;left:5868;top:8460;width:900;height:180;visibility:visible;mso-wrap-style:square;v-text-anchor:top" coordsize="90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IscYA&#10;AADbAAAADwAAAGRycy9kb3ducmV2LnhtbESPQWvCQBSE7wX/w/KE3upGwVKja4iC4KEtbRTF2yP7&#10;TBazb0N2a9J/3y0Uehxm5htmlQ22EXfqvHGsYDpJQBCXThuuFBwPu6cXED4ga2wck4Jv8pCtRw8r&#10;TLXr+ZPuRahEhLBPUUEdQptK6cuaLPqJa4mjd3WdxRBlV0ndYR/htpGzJHmWFg3HhRpb2tZU3oov&#10;q6DfL8x7cjpcquKt2W7Oi3z2aj6UehwP+RJEoCH8h//ae61gPoffL/E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oIscYAAADbAAAADwAAAAAAAAAAAAAAAACYAgAAZHJz&#10;L2Rvd25yZXYueG1sUEsFBgAAAAAEAAQA9QAAAIsDAAAAAA==&#10;" path="m,c76,16,129,95,459,95,789,95,808,21,900,1e" filled="f" strokecolor="gray">
                    <v:path arrowok="t" o:connecttype="custom" o:connectlocs="0,0;459,180;900,2" o:connectangles="0,0,0"/>
                  </v:shape>
                </v:group>
                <v:group id="Group 136" o:spid="_x0000_s1149" style="position:absolute;left:5940;top:6840;width:1080;height:894" coordorigin="5760,7740" coordsize="1080,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oval id="Oval 137" o:spid="_x0000_s1150" style="position:absolute;left:5868;top:7740;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rgUMMA&#10;AADbAAAADwAAAGRycy9kb3ducmV2LnhtbESPQYvCMBSE78L+h/AW9qapglqqsUhZwYMsWBU8Pppn&#10;W2xeuk3U7r/fCILHYWa+YZZpbxpxp87VlhWMRxEI4sLqmksFx8NmGINwHlljY5kU/JGDdPUxWGKi&#10;7YP3dM99KQKEXYIKKu/bREpXVGTQjWxLHLyL7Qz6ILtS6g4fAW4aOYmimTRYc1iosKWsouKa34yC&#10;Xzst9m6+oywvj6fdT2zltz4r9fXZrxcgPPX+HX61t1rBdA7P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rgUMMAAADbAAAADwAAAAAAAAAAAAAAAACYAgAAZHJzL2Rv&#10;d25yZXYueG1sUEsFBgAAAAAEAAQA9QAAAIgDAAAAAA==&#10;" filled="f" fillcolor="yellow" strokecolor="gray"/>
                  <v:shape id="Text Box 138" o:spid="_x0000_s1151" type="#_x0000_t202" style="position:absolute;left:5760;top:8100;width:1080;height: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MV8EA&#10;AADbAAAADwAAAGRycy9kb3ducmV2LnhtbERPz2vCMBS+C/4P4Qm7aaps0lWjiKyw26bdQW+P5tlW&#10;m5eSZG333y+HwY4f3+/tfjSt6Mn5xrKC5SIBQVxa3XCl4KvI5ykIH5A1tpZJwQ952O+mky1m2g58&#10;ov4cKhFD2GeooA6hy6T0ZU0G/cJ2xJG7WWcwROgqqR0OMdy0cpUka2mw4dhQY0fHmsrH+dsouKev&#10;l+Uhfx4+istbdV01wX22Wqmn2XjYgAg0hn/xn/tdK3iJY+OX+APk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2oDFfBAAAA2wAAAA8AAAAAAAAAAAAAAAAAmAIAAGRycy9kb3du&#10;cmV2LnhtbFBLBQYAAAAABAAEAPUAAACGAwAAAAA=&#10;" filled="f" stroked="f" strokecolor="gray">
                    <v:textbox>
                      <w:txbxContent>
                        <w:p w:rsidR="00104EDE" w:rsidRPr="003F2A9C" w:rsidRDefault="00104EDE" w:rsidP="008A4B15">
                          <w:pPr>
                            <w:rPr>
                              <w:rFonts w:ascii="Arial" w:hAnsi="Arial" w:cs="Arial"/>
                              <w:sz w:val="16"/>
                              <w:szCs w:val="16"/>
                            </w:rPr>
                          </w:pPr>
                          <w:r>
                            <w:rPr>
                              <w:rFonts w:ascii="Arial" w:hAnsi="Arial" w:cs="Arial"/>
                              <w:sz w:val="16"/>
                              <w:szCs w:val="16"/>
                            </w:rPr>
                            <w:t>OTM DB</w:t>
                          </w:r>
                        </w:p>
                      </w:txbxContent>
                    </v:textbox>
                  </v:shape>
                </v:group>
              </v:group>
            </w:pict>
          </mc:Fallback>
        </mc:AlternateContent>
      </w:r>
    </w:p>
    <w:p w:rsidR="008A4B15" w:rsidRDefault="00782522" w:rsidP="008A4B15">
      <w:r>
        <w:rPr>
          <w:noProof/>
          <w:lang w:eastAsia="en-US"/>
        </w:rPr>
        <mc:AlternateContent>
          <mc:Choice Requires="wps">
            <w:drawing>
              <wp:anchor distT="0" distB="0" distL="114300" distR="114300" simplePos="0" relativeHeight="251672064" behindDoc="0" locked="0" layoutInCell="1" allowOverlap="1">
                <wp:simplePos x="0" y="0"/>
                <wp:positionH relativeFrom="column">
                  <wp:posOffset>4114800</wp:posOffset>
                </wp:positionH>
                <wp:positionV relativeFrom="paragraph">
                  <wp:posOffset>137795</wp:posOffset>
                </wp:positionV>
                <wp:extent cx="0" cy="342900"/>
                <wp:effectExtent l="66675" t="22225" r="66675" b="25400"/>
                <wp:wrapNone/>
                <wp:docPr id="50"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25400">
                          <a:solidFill>
                            <a:srgbClr val="80808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5554E7" id="Line 165"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10.85pt" to="324pt,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" strokecolor="gray" strokeweight="2pt">
                <v:stroke startarrow="block" endarrow="block"/>
              </v:line>
            </w:pict>
          </mc:Fallback>
        </mc:AlternateContent>
      </w:r>
      <w:r>
        <w:rPr>
          <w:noProof/>
          <w:lang w:eastAsia="en-US"/>
        </w:rPr>
        <mc:AlternateContent>
          <mc:Choice Requires="wps">
            <w:drawing>
              <wp:anchor distT="0" distB="0" distL="114300" distR="114300" simplePos="0" relativeHeight="251651584" behindDoc="0" locked="0" layoutInCell="1" allowOverlap="1">
                <wp:simplePos x="0" y="0"/>
                <wp:positionH relativeFrom="column">
                  <wp:posOffset>1943100</wp:posOffset>
                </wp:positionH>
                <wp:positionV relativeFrom="paragraph">
                  <wp:posOffset>23495</wp:posOffset>
                </wp:positionV>
                <wp:extent cx="457200" cy="114300"/>
                <wp:effectExtent l="28575" t="60325" r="9525" b="6350"/>
                <wp:wrapNone/>
                <wp:docPr id="36" name="Lin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200" cy="114300"/>
                        </a:xfrm>
                        <a:prstGeom prst="line">
                          <a:avLst/>
                        </a:prstGeom>
                        <a:noFill/>
                        <a:ln w="9525">
                          <a:solidFill>
                            <a:srgbClr val="808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F3CC46" id="Line 139" o:spid="_x0000_s1026" style="position:absolute;flip:x 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pt,1.85pt" to="189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" strokecolor="gray">
                <v:stroke endarrow="block"/>
              </v:line>
            </w:pict>
          </mc:Fallback>
        </mc:AlternateContent>
      </w:r>
    </w:p>
    <w:p w:rsidR="008A4B15" w:rsidRDefault="00782522" w:rsidP="008A4B15">
      <w:r>
        <w:rPr>
          <w:noProof/>
          <w:lang w:eastAsia="en-US"/>
        </w:rPr>
        <mc:AlternateContent>
          <mc:Choice Requires="wps">
            <w:drawing>
              <wp:anchor distT="0" distB="0" distL="114300" distR="114300" simplePos="0" relativeHeight="251668992" behindDoc="0" locked="0" layoutInCell="1" allowOverlap="1">
                <wp:simplePos x="0" y="0"/>
                <wp:positionH relativeFrom="column">
                  <wp:posOffset>3086100</wp:posOffset>
                </wp:positionH>
                <wp:positionV relativeFrom="paragraph">
                  <wp:posOffset>76835</wp:posOffset>
                </wp:positionV>
                <wp:extent cx="457200" cy="228600"/>
                <wp:effectExtent l="47625" t="60960" r="47625" b="62865"/>
                <wp:wrapNone/>
                <wp:docPr id="35"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228600"/>
                        </a:xfrm>
                        <a:prstGeom prst="line">
                          <a:avLst/>
                        </a:prstGeom>
                        <a:noFill/>
                        <a:ln w="25400">
                          <a:solidFill>
                            <a:srgbClr val="80808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2B430B" id="Line 162"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6.05pt" to="279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" strokecolor="gray" strokeweight="2pt">
                <v:stroke startarrow="block" endarrow="block"/>
              </v:line>
            </w:pict>
          </mc:Fallback>
        </mc:AlternateContent>
      </w:r>
    </w:p>
    <w:p w:rsidR="008A4B15" w:rsidRDefault="00782522" w:rsidP="008A4B15">
      <w:r>
        <w:rPr>
          <w:noProof/>
          <w:lang w:eastAsia="en-US"/>
        </w:rPr>
        <mc:AlternateContent>
          <mc:Choice Requires="wps">
            <w:drawing>
              <wp:anchor distT="0" distB="0" distL="114300" distR="114300" simplePos="0" relativeHeight="251670016" behindDoc="0" locked="0" layoutInCell="1" allowOverlap="1">
                <wp:simplePos x="0" y="0"/>
                <wp:positionH relativeFrom="column">
                  <wp:posOffset>3543300</wp:posOffset>
                </wp:positionH>
                <wp:positionV relativeFrom="paragraph">
                  <wp:posOffset>15875</wp:posOffset>
                </wp:positionV>
                <wp:extent cx="1143000" cy="571500"/>
                <wp:effectExtent l="9525" t="5080" r="9525" b="13970"/>
                <wp:wrapNone/>
                <wp:docPr id="3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571500"/>
                        </a:xfrm>
                        <a:prstGeom prst="rect">
                          <a:avLst/>
                        </a:prstGeom>
                        <a:solidFill>
                          <a:srgbClr val="FFFFFF"/>
                        </a:solidFill>
                        <a:ln w="9525">
                          <a:solidFill>
                            <a:srgbClr val="808080"/>
                          </a:solidFill>
                          <a:prstDash val="dash"/>
                          <a:miter lim="800000"/>
                          <a:headEnd/>
                          <a:tailEnd/>
                        </a:ln>
                      </wps:spPr>
                      <wps:txbx>
                        <w:txbxContent>
                          <w:p w:rsidR="00104EDE" w:rsidRPr="003E50A5" w:rsidRDefault="00104EDE" w:rsidP="008A4B15">
                            <w:pPr>
                              <w:rPr>
                                <w:rFonts w:ascii="Arial" w:hAnsi="Arial" w:cs="Arial"/>
                              </w:rPr>
                            </w:pPr>
                            <w:r w:rsidRPr="003E50A5">
                              <w:rPr>
                                <w:rFonts w:ascii="Arial" w:hAnsi="Arial" w:cs="Arial"/>
                              </w:rPr>
                              <w:t>App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3" o:spid="_x0000_s1152" type="#_x0000_t202" style="position:absolute;margin-left:279pt;margin-top:1.25pt;width:90pt;height: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" strokecolor="gray">
                <v:stroke dashstyle="dash"/>
                <v:textbox>
                  <w:txbxContent>
                    <w:p w:rsidR="00104EDE" w:rsidRPr="003E50A5" w:rsidRDefault="00104EDE" w:rsidP="008A4B15">
                      <w:pPr>
                        <w:rPr>
                          <w:rFonts w:ascii="Arial" w:hAnsi="Arial" w:cs="Arial"/>
                        </w:rPr>
                      </w:pPr>
                      <w:r w:rsidRPr="003E50A5">
                        <w:rPr>
                          <w:rFonts w:ascii="Arial" w:hAnsi="Arial" w:cs="Arial"/>
                        </w:rPr>
                        <w:t>App Server</w:t>
                      </w:r>
                    </w:p>
                  </w:txbxContent>
                </v:textbox>
              </v:shape>
            </w:pict>
          </mc:Fallback>
        </mc:AlternateContent>
      </w:r>
    </w:p>
    <w:p w:rsidR="008A4B15" w:rsidRDefault="00782522" w:rsidP="008A4B15">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2171700</wp:posOffset>
                </wp:positionH>
                <wp:positionV relativeFrom="paragraph">
                  <wp:posOffset>69215</wp:posOffset>
                </wp:positionV>
                <wp:extent cx="1028700" cy="457200"/>
                <wp:effectExtent l="9525" t="6350" r="9525" b="12700"/>
                <wp:wrapNone/>
                <wp:docPr id="16"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noFill/>
                        <a:ln w="9525">
                          <a:solidFill>
                            <a:srgbClr val="808080"/>
                          </a:solidFill>
                          <a:miter lim="800000"/>
                          <a:headEnd/>
                          <a:tailEnd/>
                        </a:ln>
                        <a:extLst>
                          <a:ext uri="{909E8E84-426E-40DD-AFC4-6F175D3DCCD1}">
                            <a14:hiddenFill xmlns:a14="http://schemas.microsoft.com/office/drawing/2010/main">
                              <a:solidFill>
                                <a:srgbClr val="FFFFFF"/>
                              </a:solidFill>
                            </a14:hiddenFill>
                          </a:ext>
                        </a:extLst>
                      </wps:spPr>
                      <wps:txbx>
                        <w:txbxContent>
                          <w:p w:rsidR="00104EDE" w:rsidRDefault="00104EDE" w:rsidP="008A4B15">
                            <w:pPr>
                              <w:rPr>
                                <w:rFonts w:ascii="Arial" w:hAnsi="Arial" w:cs="Arial"/>
                              </w:rPr>
                            </w:pPr>
                            <w:r w:rsidRPr="001A31F4">
                              <w:rPr>
                                <w:rFonts w:ascii="Arial" w:hAnsi="Arial" w:cs="Arial"/>
                              </w:rPr>
                              <w:t xml:space="preserve">OTM Table </w:t>
                            </w:r>
                          </w:p>
                          <w:p w:rsidR="00104EDE" w:rsidRPr="001A31F4" w:rsidRDefault="00104EDE" w:rsidP="008A4B15">
                            <w:pPr>
                              <w:rPr>
                                <w:rFonts w:ascii="Arial" w:hAnsi="Arial" w:cs="Arial"/>
                              </w:rPr>
                            </w:pPr>
                            <w:r w:rsidRPr="001A31F4">
                              <w:rPr>
                                <w:rFonts w:ascii="Arial" w:hAnsi="Arial" w:cs="Arial"/>
                              </w:rPr>
                              <w:t>Space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153" type="#_x0000_t202" style="position:absolute;margin-left:171pt;margin-top:5.45pt;width:81pt;height:3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" filled="f" strokecolor="gray">
                <v:textbox>
                  <w:txbxContent>
                    <w:p w:rsidR="00104EDE" w:rsidRDefault="00104EDE" w:rsidP="008A4B15">
                      <w:pPr>
                        <w:rPr>
                          <w:rFonts w:ascii="Arial" w:hAnsi="Arial" w:cs="Arial"/>
                        </w:rPr>
                      </w:pPr>
                      <w:r w:rsidRPr="001A31F4">
                        <w:rPr>
                          <w:rFonts w:ascii="Arial" w:hAnsi="Arial" w:cs="Arial"/>
                        </w:rPr>
                        <w:t xml:space="preserve">OTM Table </w:t>
                      </w:r>
                    </w:p>
                    <w:p w:rsidR="00104EDE" w:rsidRPr="001A31F4" w:rsidRDefault="00104EDE" w:rsidP="008A4B15">
                      <w:pPr>
                        <w:rPr>
                          <w:rFonts w:ascii="Arial" w:hAnsi="Arial" w:cs="Arial"/>
                        </w:rPr>
                      </w:pPr>
                      <w:r w:rsidRPr="001A31F4">
                        <w:rPr>
                          <w:rFonts w:ascii="Arial" w:hAnsi="Arial" w:cs="Arial"/>
                        </w:rPr>
                        <w:t>Space</w:t>
                      </w:r>
                    </w:p>
                  </w:txbxContent>
                </v:textbox>
              </v:shape>
            </w:pict>
          </mc:Fallback>
        </mc:AlternateContent>
      </w:r>
    </w:p>
    <w:p w:rsidR="008A4B15" w:rsidRDefault="008A4B15" w:rsidP="008A4B15"/>
    <w:p w:rsidR="008A4B15" w:rsidRDefault="008A4B15" w:rsidP="008A4B15"/>
    <w:p w:rsidR="008A4B15" w:rsidRDefault="008A4B15" w:rsidP="008A4B15"/>
    <w:p w:rsidR="008A4B15" w:rsidRDefault="008A4B15" w:rsidP="008A4B15"/>
    <w:p w:rsidR="008A4B15" w:rsidRDefault="008A4B15" w:rsidP="008A4B15"/>
    <w:p w:rsidR="008A4B15" w:rsidRDefault="008A4B15" w:rsidP="008A4B15"/>
    <w:p w:rsidR="008A4B15" w:rsidRDefault="008A4B15" w:rsidP="008A4B15"/>
    <w:p w:rsidR="008A4B15" w:rsidRDefault="008A4B15" w:rsidP="008A4B15"/>
    <w:p w:rsidR="008A4B15" w:rsidRPr="00451528" w:rsidRDefault="008A4B15" w:rsidP="008A4B15">
      <w:pPr>
        <w:rPr>
          <w:rFonts w:ascii="Arial" w:hAnsi="Arial" w:cs="Arial"/>
          <w:szCs w:val="20"/>
        </w:rPr>
      </w:pPr>
      <w:r w:rsidRPr="00CF2356">
        <w:rPr>
          <w:rFonts w:ascii="Arial" w:hAnsi="Arial" w:cs="Arial"/>
          <w:b/>
          <w:szCs w:val="20"/>
        </w:rPr>
        <w:t>Overview:</w:t>
      </w:r>
      <w:r w:rsidRPr="00451528">
        <w:rPr>
          <w:rFonts w:ascii="Arial" w:hAnsi="Arial" w:cs="Arial"/>
          <w:szCs w:val="20"/>
        </w:rPr>
        <w:t xml:space="preserve">  To simplify and streamline the </w:t>
      </w:r>
      <w:r>
        <w:rPr>
          <w:rFonts w:ascii="Arial" w:hAnsi="Arial" w:cs="Arial"/>
          <w:szCs w:val="20"/>
        </w:rPr>
        <w:t>Integration</w:t>
      </w:r>
      <w:r w:rsidRPr="00451528">
        <w:rPr>
          <w:rFonts w:ascii="Arial" w:hAnsi="Arial" w:cs="Arial"/>
          <w:szCs w:val="20"/>
        </w:rPr>
        <w:t xml:space="preserve"> access to Oracle Transportation Manager (OTM) data, the project team requests to develop a set of reporting views.  </w:t>
      </w:r>
      <w:r>
        <w:rPr>
          <w:rFonts w:ascii="Arial" w:hAnsi="Arial" w:cs="Arial"/>
          <w:szCs w:val="20"/>
        </w:rPr>
        <w:t>Since the OTM data model is highly complex, these views would expose a more business consumable data model and encapsulate OTM’s data complexity.</w:t>
      </w:r>
    </w:p>
    <w:p w:rsidR="008A4B15" w:rsidRPr="00451528" w:rsidRDefault="008A4B15" w:rsidP="008A4B15">
      <w:pPr>
        <w:rPr>
          <w:rFonts w:ascii="Arial" w:hAnsi="Arial" w:cs="Arial"/>
          <w:szCs w:val="20"/>
        </w:rPr>
      </w:pPr>
    </w:p>
    <w:p w:rsidR="008A4B15" w:rsidRPr="00CF2356" w:rsidRDefault="008A4B15" w:rsidP="008A4B15">
      <w:pPr>
        <w:rPr>
          <w:rFonts w:ascii="Arial" w:hAnsi="Arial" w:cs="Arial"/>
          <w:b/>
          <w:szCs w:val="20"/>
        </w:rPr>
      </w:pPr>
      <w:r w:rsidRPr="00CF2356">
        <w:rPr>
          <w:rFonts w:ascii="Arial" w:hAnsi="Arial" w:cs="Arial"/>
          <w:b/>
          <w:szCs w:val="20"/>
        </w:rPr>
        <w:t>Pros</w:t>
      </w:r>
    </w:p>
    <w:p w:rsidR="008A4B15" w:rsidRDefault="008A4B15" w:rsidP="008A4B15">
      <w:pPr>
        <w:rPr>
          <w:rFonts w:ascii="Arial" w:hAnsi="Arial" w:cs="Arial"/>
          <w:szCs w:val="20"/>
        </w:rPr>
      </w:pPr>
      <w:r>
        <w:rPr>
          <w:rFonts w:ascii="Arial" w:hAnsi="Arial" w:cs="Arial"/>
          <w:szCs w:val="20"/>
        </w:rPr>
        <w:t>Performance – Faster data access and cleaner network data transmission.</w:t>
      </w:r>
    </w:p>
    <w:p w:rsidR="008A4B15" w:rsidRDefault="008A4B15" w:rsidP="008A4B15">
      <w:pPr>
        <w:rPr>
          <w:rFonts w:ascii="Arial" w:hAnsi="Arial" w:cs="Arial"/>
          <w:szCs w:val="20"/>
        </w:rPr>
      </w:pPr>
      <w:r>
        <w:rPr>
          <w:rFonts w:ascii="Arial" w:hAnsi="Arial" w:cs="Arial"/>
          <w:szCs w:val="20"/>
        </w:rPr>
        <w:t>Maintainability</w:t>
      </w:r>
    </w:p>
    <w:p w:rsidR="008A4B15" w:rsidRDefault="008A4B15" w:rsidP="007C403F">
      <w:pPr>
        <w:numPr>
          <w:ilvl w:val="0"/>
          <w:numId w:val="28"/>
        </w:numPr>
        <w:rPr>
          <w:rFonts w:ascii="Arial" w:hAnsi="Arial" w:cs="Arial"/>
          <w:szCs w:val="20"/>
        </w:rPr>
      </w:pPr>
      <w:r>
        <w:rPr>
          <w:rFonts w:ascii="Arial" w:hAnsi="Arial" w:cs="Arial"/>
          <w:szCs w:val="20"/>
        </w:rPr>
        <w:t>Centralized and Co-located with the Database</w:t>
      </w:r>
    </w:p>
    <w:p w:rsidR="008A4B15" w:rsidRDefault="008A4B15" w:rsidP="007C403F">
      <w:pPr>
        <w:numPr>
          <w:ilvl w:val="0"/>
          <w:numId w:val="28"/>
        </w:numPr>
        <w:rPr>
          <w:rFonts w:ascii="Arial" w:hAnsi="Arial" w:cs="Arial"/>
          <w:szCs w:val="20"/>
        </w:rPr>
      </w:pPr>
      <w:r>
        <w:rPr>
          <w:rFonts w:ascii="Arial" w:hAnsi="Arial" w:cs="Arial"/>
          <w:szCs w:val="20"/>
        </w:rPr>
        <w:t>Requires only Oracle DB Developer skills to maintenance these objects</w:t>
      </w:r>
    </w:p>
    <w:p w:rsidR="008A4B15" w:rsidRDefault="008A4B15" w:rsidP="007C403F">
      <w:pPr>
        <w:numPr>
          <w:ilvl w:val="0"/>
          <w:numId w:val="28"/>
        </w:numPr>
        <w:rPr>
          <w:rFonts w:ascii="Arial" w:hAnsi="Arial" w:cs="Arial"/>
          <w:szCs w:val="20"/>
        </w:rPr>
      </w:pPr>
      <w:r>
        <w:rPr>
          <w:rFonts w:ascii="Arial" w:hAnsi="Arial" w:cs="Arial"/>
          <w:szCs w:val="20"/>
        </w:rPr>
        <w:t>Federation team recommends this approach to keep the internal table design out of Federation</w:t>
      </w:r>
    </w:p>
    <w:p w:rsidR="008A4B15" w:rsidRPr="00451528" w:rsidRDefault="008A4B15" w:rsidP="008A4B15">
      <w:pPr>
        <w:rPr>
          <w:rFonts w:ascii="Arial" w:hAnsi="Arial" w:cs="Arial"/>
          <w:szCs w:val="20"/>
        </w:rPr>
      </w:pPr>
    </w:p>
    <w:p w:rsidR="008A4B15" w:rsidRPr="00CF2356" w:rsidRDefault="008A4B15" w:rsidP="008A4B15">
      <w:pPr>
        <w:rPr>
          <w:rFonts w:ascii="Arial" w:hAnsi="Arial" w:cs="Arial"/>
          <w:b/>
          <w:szCs w:val="20"/>
        </w:rPr>
      </w:pPr>
      <w:r w:rsidRPr="00CF2356">
        <w:rPr>
          <w:rFonts w:ascii="Arial" w:hAnsi="Arial" w:cs="Arial"/>
          <w:b/>
          <w:szCs w:val="20"/>
        </w:rPr>
        <w:t>Cons</w:t>
      </w:r>
    </w:p>
    <w:p w:rsidR="008A4B15" w:rsidRPr="00451528" w:rsidRDefault="008A4B15" w:rsidP="008A4B15">
      <w:pPr>
        <w:rPr>
          <w:rFonts w:ascii="Arial" w:hAnsi="Arial" w:cs="Arial"/>
          <w:szCs w:val="20"/>
        </w:rPr>
      </w:pPr>
      <w:r>
        <w:rPr>
          <w:rFonts w:ascii="Arial" w:hAnsi="Arial" w:cs="Arial"/>
          <w:szCs w:val="20"/>
        </w:rPr>
        <w:t>Concern over Views breaking on application upgrade.</w:t>
      </w:r>
    </w:p>
    <w:p w:rsidR="008A4B15" w:rsidRDefault="00104EDE" w:rsidP="008A4B15">
      <w:pPr>
        <w:rPr>
          <w:rFonts w:ascii="Arial" w:hAnsi="Arial" w:cs="Arial"/>
          <w:szCs w:val="20"/>
        </w:rPr>
      </w:pPr>
      <w:r>
        <w:rPr>
          <w:rFonts w:ascii="Arial" w:hAnsi="Arial" w:cs="Arial"/>
          <w:szCs w:val="20"/>
        </w:rPr>
        <w:br w:type="page"/>
      </w:r>
    </w:p>
    <w:p w:rsidR="00CA3057" w:rsidRDefault="00CA3057" w:rsidP="008A4B15">
      <w:pPr>
        <w:rPr>
          <w:rFonts w:ascii="Arial" w:hAnsi="Arial" w:cs="Arial"/>
          <w:szCs w:val="20"/>
        </w:rPr>
      </w:pPr>
    </w:p>
    <w:p w:rsidR="00CA3057" w:rsidRDefault="00CA3057" w:rsidP="00CA3057">
      <w:pPr>
        <w:pStyle w:val="Heading114pt"/>
      </w:pPr>
      <w:bookmarkStart w:id="479" w:name="_Toc414635482"/>
      <w:r>
        <w:t>OTM 6.2.5 – New Interface Mechanism – Direct XML Insert</w:t>
      </w:r>
      <w:bookmarkEnd w:id="479"/>
    </w:p>
    <w:p w:rsidR="00CA3057" w:rsidRDefault="00CA3057" w:rsidP="008A4B15">
      <w:pPr>
        <w:rPr>
          <w:rFonts w:ascii="Arial" w:hAnsi="Arial" w:cs="Arial"/>
          <w:szCs w:val="20"/>
        </w:rPr>
      </w:pPr>
    </w:p>
    <w:p w:rsidR="00CA3057" w:rsidRPr="00CA3057" w:rsidRDefault="00CA3057" w:rsidP="00CA3057">
      <w:pPr>
        <w:pStyle w:val="BodyText"/>
        <w:spacing w:before="480"/>
        <w:ind w:left="0"/>
        <w:rPr>
          <w:rFonts w:ascii="Arial" w:hAnsi="Arial" w:cs="Arial"/>
        </w:rPr>
      </w:pPr>
      <w:r w:rsidRPr="00CA3057">
        <w:rPr>
          <w:rFonts w:ascii="Arial" w:hAnsi="Arial" w:cs="Arial"/>
        </w:rPr>
        <w:t xml:space="preserve">Direct XML Insert is a new way of sending GLogXML Transmissions and Mobile Communication Message XML to Oracle Transportation Management. The documents are inserted directly into the DB via a new PL/SQL procedure – insert_transmission or insert_message – in the pkg_integration_util package. </w:t>
      </w:r>
    </w:p>
    <w:p w:rsidR="00CA3057" w:rsidRPr="00CA3057" w:rsidRDefault="00CA3057" w:rsidP="00CA3057">
      <w:pPr>
        <w:pStyle w:val="Default"/>
        <w:rPr>
          <w:rFonts w:ascii="Arial" w:hAnsi="Arial" w:cs="Arial"/>
          <w:sz w:val="18"/>
          <w:szCs w:val="18"/>
        </w:rPr>
      </w:pPr>
    </w:p>
    <w:p w:rsidR="00CA3057" w:rsidRPr="00CA3057" w:rsidRDefault="00CA3057" w:rsidP="00CA3057">
      <w:pPr>
        <w:pStyle w:val="Default"/>
        <w:rPr>
          <w:rFonts w:ascii="Arial" w:hAnsi="Arial" w:cs="Arial"/>
          <w:sz w:val="20"/>
          <w:szCs w:val="20"/>
        </w:rPr>
      </w:pPr>
      <w:r w:rsidRPr="00CA3057">
        <w:rPr>
          <w:rFonts w:ascii="Arial" w:hAnsi="Arial" w:cs="Arial"/>
          <w:sz w:val="20"/>
          <w:szCs w:val="20"/>
        </w:rPr>
        <w:t xml:space="preserve">The procedure signatures are described below: </w:t>
      </w:r>
    </w:p>
    <w:p w:rsidR="00CA3057" w:rsidRPr="00CA3057" w:rsidRDefault="00CA3057" w:rsidP="00CA3057">
      <w:pPr>
        <w:pStyle w:val="Default"/>
        <w:rPr>
          <w:rFonts w:ascii="Arial" w:hAnsi="Arial" w:cs="Arial"/>
          <w:sz w:val="20"/>
          <w:szCs w:val="20"/>
        </w:rPr>
      </w:pPr>
    </w:p>
    <w:p w:rsidR="00CA3057" w:rsidRPr="00CA3057" w:rsidRDefault="00CA3057" w:rsidP="00CA3057">
      <w:pPr>
        <w:pStyle w:val="Default"/>
        <w:rPr>
          <w:rFonts w:ascii="Arial" w:hAnsi="Arial" w:cs="Arial"/>
          <w:sz w:val="20"/>
          <w:szCs w:val="20"/>
        </w:rPr>
      </w:pPr>
      <w:r w:rsidRPr="00CA3057">
        <w:rPr>
          <w:rFonts w:ascii="Arial" w:hAnsi="Arial" w:cs="Arial"/>
          <w:sz w:val="20"/>
          <w:szCs w:val="20"/>
        </w:rPr>
        <w:t xml:space="preserve">insert_transmission ( p_username </w:t>
      </w:r>
      <w:r w:rsidRPr="00CA3057">
        <w:rPr>
          <w:rFonts w:ascii="Arial" w:hAnsi="Arial" w:cs="Arial"/>
          <w:b/>
          <w:bCs/>
          <w:sz w:val="20"/>
          <w:szCs w:val="20"/>
        </w:rPr>
        <w:t xml:space="preserve">IN </w:t>
      </w:r>
      <w:r w:rsidRPr="00CA3057">
        <w:rPr>
          <w:rFonts w:ascii="Arial" w:hAnsi="Arial" w:cs="Arial"/>
          <w:sz w:val="20"/>
          <w:szCs w:val="20"/>
        </w:rPr>
        <w:t xml:space="preserve">VARCHAR2, p_password </w:t>
      </w:r>
      <w:r w:rsidRPr="00CA3057">
        <w:rPr>
          <w:rFonts w:ascii="Arial" w:hAnsi="Arial" w:cs="Arial"/>
          <w:b/>
          <w:bCs/>
          <w:sz w:val="20"/>
          <w:szCs w:val="20"/>
        </w:rPr>
        <w:t xml:space="preserve">IN </w:t>
      </w:r>
      <w:r w:rsidRPr="00CA3057">
        <w:rPr>
          <w:rFonts w:ascii="Arial" w:hAnsi="Arial" w:cs="Arial"/>
          <w:sz w:val="20"/>
          <w:szCs w:val="20"/>
        </w:rPr>
        <w:t xml:space="preserve">VARCHAR2, p_transmission </w:t>
      </w:r>
      <w:r w:rsidRPr="00CA3057">
        <w:rPr>
          <w:rFonts w:ascii="Arial" w:hAnsi="Arial" w:cs="Arial"/>
          <w:b/>
          <w:bCs/>
          <w:sz w:val="20"/>
          <w:szCs w:val="20"/>
        </w:rPr>
        <w:t xml:space="preserve">IN </w:t>
      </w:r>
      <w:r w:rsidRPr="00CA3057">
        <w:rPr>
          <w:rFonts w:ascii="Arial" w:hAnsi="Arial" w:cs="Arial"/>
          <w:sz w:val="20"/>
          <w:szCs w:val="20"/>
        </w:rPr>
        <w:t>CLOB, p_transmission_no OUT NUMBER)</w:t>
      </w:r>
    </w:p>
    <w:p w:rsidR="00CA3057" w:rsidRPr="00CA3057" w:rsidRDefault="00CA3057" w:rsidP="00CA3057">
      <w:pPr>
        <w:pStyle w:val="Default"/>
        <w:rPr>
          <w:rFonts w:ascii="Arial" w:hAnsi="Arial" w:cs="Arial"/>
          <w:sz w:val="20"/>
          <w:szCs w:val="20"/>
        </w:rPr>
      </w:pPr>
    </w:p>
    <w:p w:rsidR="00CA3057" w:rsidRPr="00CA3057" w:rsidRDefault="00CA3057" w:rsidP="00CA3057">
      <w:pPr>
        <w:pStyle w:val="Default"/>
        <w:rPr>
          <w:rFonts w:ascii="Arial" w:hAnsi="Arial" w:cs="Arial"/>
          <w:sz w:val="20"/>
          <w:szCs w:val="20"/>
        </w:rPr>
      </w:pPr>
      <w:r w:rsidRPr="00CA3057">
        <w:rPr>
          <w:rFonts w:ascii="Arial" w:hAnsi="Arial" w:cs="Arial"/>
          <w:sz w:val="20"/>
          <w:szCs w:val="20"/>
        </w:rPr>
        <w:t xml:space="preserve">and: </w:t>
      </w:r>
    </w:p>
    <w:p w:rsidR="00CA3057" w:rsidRPr="00CA3057" w:rsidRDefault="00CA3057" w:rsidP="00CA3057">
      <w:pPr>
        <w:pStyle w:val="Default"/>
        <w:rPr>
          <w:rFonts w:ascii="Arial" w:hAnsi="Arial" w:cs="Arial"/>
          <w:sz w:val="20"/>
          <w:szCs w:val="20"/>
        </w:rPr>
      </w:pPr>
    </w:p>
    <w:p w:rsidR="00CA3057" w:rsidRPr="00CA3057" w:rsidRDefault="00CA3057" w:rsidP="00CA3057">
      <w:pPr>
        <w:pStyle w:val="Default"/>
        <w:rPr>
          <w:rFonts w:ascii="Arial" w:hAnsi="Arial" w:cs="Arial"/>
          <w:sz w:val="20"/>
          <w:szCs w:val="20"/>
        </w:rPr>
      </w:pPr>
      <w:r w:rsidRPr="00CA3057">
        <w:rPr>
          <w:rFonts w:ascii="Arial" w:hAnsi="Arial" w:cs="Arial"/>
          <w:sz w:val="20"/>
          <w:szCs w:val="20"/>
        </w:rPr>
        <w:t xml:space="preserve">insert_message ( p_username </w:t>
      </w:r>
      <w:r w:rsidRPr="00CA3057">
        <w:rPr>
          <w:rFonts w:ascii="Arial" w:hAnsi="Arial" w:cs="Arial"/>
          <w:b/>
          <w:bCs/>
          <w:sz w:val="20"/>
          <w:szCs w:val="20"/>
        </w:rPr>
        <w:t xml:space="preserve">IN </w:t>
      </w:r>
      <w:r w:rsidRPr="00CA3057">
        <w:rPr>
          <w:rFonts w:ascii="Arial" w:hAnsi="Arial" w:cs="Arial"/>
          <w:sz w:val="20"/>
          <w:szCs w:val="20"/>
        </w:rPr>
        <w:t xml:space="preserve">VARCHAR2, p_password </w:t>
      </w:r>
      <w:r w:rsidRPr="00CA3057">
        <w:rPr>
          <w:rFonts w:ascii="Arial" w:hAnsi="Arial" w:cs="Arial"/>
          <w:b/>
          <w:bCs/>
          <w:sz w:val="20"/>
          <w:szCs w:val="20"/>
        </w:rPr>
        <w:t xml:space="preserve">IN </w:t>
      </w:r>
      <w:r w:rsidRPr="00CA3057">
        <w:rPr>
          <w:rFonts w:ascii="Arial" w:hAnsi="Arial" w:cs="Arial"/>
          <w:sz w:val="20"/>
          <w:szCs w:val="20"/>
        </w:rPr>
        <w:t xml:space="preserve">VARCHAR2, p_message </w:t>
      </w:r>
      <w:r w:rsidRPr="00CA3057">
        <w:rPr>
          <w:rFonts w:ascii="Arial" w:hAnsi="Arial" w:cs="Arial"/>
          <w:b/>
          <w:bCs/>
          <w:sz w:val="20"/>
          <w:szCs w:val="20"/>
        </w:rPr>
        <w:t xml:space="preserve">IN </w:t>
      </w:r>
      <w:r w:rsidRPr="00CA3057">
        <w:rPr>
          <w:rFonts w:ascii="Arial" w:hAnsi="Arial" w:cs="Arial"/>
          <w:sz w:val="20"/>
          <w:szCs w:val="20"/>
        </w:rPr>
        <w:t xml:space="preserve">CLOB, p_message_gid OUT VARCHAR2, p_data_queue </w:t>
      </w:r>
      <w:r w:rsidRPr="00CA3057">
        <w:rPr>
          <w:rFonts w:ascii="Arial" w:hAnsi="Arial" w:cs="Arial"/>
          <w:b/>
          <w:bCs/>
          <w:sz w:val="20"/>
          <w:szCs w:val="20"/>
        </w:rPr>
        <w:t xml:space="preserve">IN </w:t>
      </w:r>
      <w:r w:rsidRPr="00CA3057">
        <w:rPr>
          <w:rFonts w:ascii="Arial" w:hAnsi="Arial" w:cs="Arial"/>
          <w:sz w:val="20"/>
          <w:szCs w:val="20"/>
        </w:rPr>
        <w:t xml:space="preserve">VARCHAR2 </w:t>
      </w:r>
      <w:r w:rsidRPr="00CA3057">
        <w:rPr>
          <w:rFonts w:ascii="Arial" w:hAnsi="Arial" w:cs="Arial"/>
          <w:b/>
          <w:bCs/>
          <w:sz w:val="20"/>
          <w:szCs w:val="20"/>
        </w:rPr>
        <w:t>DEFAULT NULL</w:t>
      </w:r>
      <w:r w:rsidRPr="00CA3057">
        <w:rPr>
          <w:rFonts w:ascii="Arial" w:hAnsi="Arial" w:cs="Arial"/>
          <w:sz w:val="20"/>
          <w:szCs w:val="20"/>
        </w:rPr>
        <w:t xml:space="preserve">, p_cluster_gid </w:t>
      </w:r>
      <w:r w:rsidRPr="00CA3057">
        <w:rPr>
          <w:rFonts w:ascii="Arial" w:hAnsi="Arial" w:cs="Arial"/>
          <w:b/>
          <w:bCs/>
          <w:sz w:val="20"/>
          <w:szCs w:val="20"/>
        </w:rPr>
        <w:t xml:space="preserve">IN </w:t>
      </w:r>
      <w:r w:rsidRPr="00CA3057">
        <w:rPr>
          <w:rFonts w:ascii="Arial" w:hAnsi="Arial" w:cs="Arial"/>
          <w:sz w:val="20"/>
          <w:szCs w:val="20"/>
        </w:rPr>
        <w:t xml:space="preserve">VARCHAR2 </w:t>
      </w:r>
      <w:r w:rsidRPr="00CA3057">
        <w:rPr>
          <w:rFonts w:ascii="Arial" w:hAnsi="Arial" w:cs="Arial"/>
          <w:b/>
          <w:bCs/>
          <w:sz w:val="20"/>
          <w:szCs w:val="20"/>
        </w:rPr>
        <w:t>DEFAULT NULL</w:t>
      </w:r>
      <w:r w:rsidRPr="00CA3057">
        <w:rPr>
          <w:rFonts w:ascii="Arial" w:hAnsi="Arial" w:cs="Arial"/>
          <w:sz w:val="20"/>
          <w:szCs w:val="20"/>
        </w:rPr>
        <w:t xml:space="preserve">, </w:t>
      </w:r>
    </w:p>
    <w:p w:rsidR="00CA3057" w:rsidRPr="00CA3057" w:rsidRDefault="00CA3057" w:rsidP="00CA3057">
      <w:pPr>
        <w:pStyle w:val="Default"/>
        <w:rPr>
          <w:rFonts w:ascii="Arial" w:hAnsi="Arial" w:cs="Arial"/>
          <w:sz w:val="20"/>
          <w:szCs w:val="20"/>
        </w:rPr>
      </w:pPr>
      <w:r w:rsidRPr="00CA3057">
        <w:rPr>
          <w:rFonts w:ascii="Arial" w:hAnsi="Arial" w:cs="Arial"/>
          <w:sz w:val="20"/>
          <w:szCs w:val="20"/>
        </w:rPr>
        <w:t xml:space="preserve">p_priority </w:t>
      </w:r>
      <w:r w:rsidRPr="00CA3057">
        <w:rPr>
          <w:rFonts w:ascii="Arial" w:hAnsi="Arial" w:cs="Arial"/>
          <w:b/>
          <w:bCs/>
          <w:sz w:val="20"/>
          <w:szCs w:val="20"/>
        </w:rPr>
        <w:t xml:space="preserve">IN </w:t>
      </w:r>
      <w:r w:rsidRPr="00CA3057">
        <w:rPr>
          <w:rFonts w:ascii="Arial" w:hAnsi="Arial" w:cs="Arial"/>
          <w:sz w:val="20"/>
          <w:szCs w:val="20"/>
        </w:rPr>
        <w:t xml:space="preserve">NUMBER </w:t>
      </w:r>
      <w:r w:rsidRPr="00CA3057">
        <w:rPr>
          <w:rFonts w:ascii="Arial" w:hAnsi="Arial" w:cs="Arial"/>
          <w:b/>
          <w:bCs/>
          <w:sz w:val="20"/>
          <w:szCs w:val="20"/>
        </w:rPr>
        <w:t xml:space="preserve">DEFAULT </w:t>
      </w:r>
      <w:r w:rsidRPr="00CA3057">
        <w:rPr>
          <w:rFonts w:ascii="Arial" w:hAnsi="Arial" w:cs="Arial"/>
          <w:sz w:val="20"/>
          <w:szCs w:val="20"/>
        </w:rPr>
        <w:t>0)</w:t>
      </w:r>
    </w:p>
    <w:p w:rsidR="00CA3057" w:rsidRPr="00CA3057" w:rsidRDefault="00FA7CB7" w:rsidP="00CA3057">
      <w:pPr>
        <w:pStyle w:val="BodyText"/>
        <w:spacing w:before="480"/>
        <w:ind w:left="0"/>
        <w:rPr>
          <w:rFonts w:ascii="Arial" w:hAnsi="Arial" w:cs="Arial"/>
        </w:rPr>
      </w:pPr>
      <w:r>
        <w:rPr>
          <w:rFonts w:ascii="Arial" w:hAnsi="Arial" w:cs="Arial"/>
        </w:rPr>
        <w:br w:type="page"/>
      </w:r>
    </w:p>
    <w:p w:rsidR="00CA3057" w:rsidRDefault="00CA3057" w:rsidP="00CA3057">
      <w:pPr>
        <w:pStyle w:val="Heading3"/>
        <w:rPr>
          <w:szCs w:val="20"/>
        </w:rPr>
      </w:pPr>
      <w:bookmarkStart w:id="480" w:name="_Toc333319279"/>
      <w:bookmarkStart w:id="481" w:name="_Toc333326893"/>
      <w:bookmarkStart w:id="482" w:name="_Toc414635483"/>
      <w:r w:rsidRPr="00CA3057">
        <w:rPr>
          <w:szCs w:val="20"/>
        </w:rPr>
        <w:lastRenderedPageBreak/>
        <w:t>Internal Processing of Direct XML</w:t>
      </w:r>
      <w:bookmarkEnd w:id="480"/>
      <w:bookmarkEnd w:id="481"/>
      <w:bookmarkEnd w:id="482"/>
    </w:p>
    <w:p w:rsidR="00FA7CB7" w:rsidRPr="00CA3057" w:rsidRDefault="00FA7CB7" w:rsidP="00FA7CB7">
      <w:pPr>
        <w:pStyle w:val="Heading3"/>
        <w:numPr>
          <w:ilvl w:val="0"/>
          <w:numId w:val="0"/>
        </w:numPr>
        <w:ind w:left="374"/>
        <w:rPr>
          <w:szCs w:val="20"/>
        </w:rPr>
      </w:pPr>
    </w:p>
    <w:p w:rsidR="00CA3057" w:rsidRDefault="00CA3057" w:rsidP="00CA3057">
      <w:pPr>
        <w:pStyle w:val="Default"/>
        <w:rPr>
          <w:rFonts w:ascii="Arial" w:hAnsi="Arial" w:cs="Arial"/>
          <w:sz w:val="20"/>
          <w:szCs w:val="20"/>
        </w:rPr>
      </w:pPr>
      <w:r w:rsidRPr="00CA3057">
        <w:rPr>
          <w:rFonts w:ascii="Arial" w:hAnsi="Arial" w:cs="Arial"/>
          <w:sz w:val="20"/>
          <w:szCs w:val="20"/>
        </w:rPr>
        <w:t xml:space="preserve">The Transmission or Message XMLs inserted using these procedures are processed using an internal Integration Data Queue – INTEGRATION IN DIRECT XML </w:t>
      </w:r>
    </w:p>
    <w:p w:rsidR="006E6DCD" w:rsidRDefault="006E6DCD" w:rsidP="006E6DCD">
      <w:pPr>
        <w:pStyle w:val="Default"/>
        <w:rPr>
          <w:rFonts w:ascii="Arial" w:hAnsi="Arial" w:cs="Arial"/>
          <w:sz w:val="20"/>
          <w:szCs w:val="20"/>
        </w:rPr>
      </w:pPr>
    </w:p>
    <w:p w:rsidR="006E6DCD" w:rsidRDefault="006E6DCD" w:rsidP="006E6DCD">
      <w:pPr>
        <w:pStyle w:val="Default"/>
        <w:rPr>
          <w:rFonts w:ascii="Arial" w:hAnsi="Arial" w:cs="Arial"/>
          <w:sz w:val="20"/>
          <w:szCs w:val="20"/>
        </w:rPr>
      </w:pPr>
      <w:r w:rsidRPr="00CA3057">
        <w:rPr>
          <w:rFonts w:ascii="Arial" w:hAnsi="Arial" w:cs="Arial"/>
          <w:sz w:val="20"/>
          <w:szCs w:val="20"/>
        </w:rPr>
        <w:t xml:space="preserve">The below diagram shows the processing for directly inserted XML messages. </w:t>
      </w:r>
    </w:p>
    <w:p w:rsidR="006E6DCD" w:rsidRDefault="006E6DCD" w:rsidP="00CA3057">
      <w:pPr>
        <w:pStyle w:val="Default"/>
        <w:rPr>
          <w:rFonts w:ascii="Arial" w:hAnsi="Arial" w:cs="Arial"/>
          <w:sz w:val="20"/>
          <w:szCs w:val="20"/>
        </w:rPr>
      </w:pPr>
    </w:p>
    <w:p w:rsidR="00104EDE" w:rsidRDefault="00104EDE" w:rsidP="00CA3057">
      <w:pPr>
        <w:pStyle w:val="Default"/>
        <w:rPr>
          <w:rFonts w:ascii="Arial" w:hAnsi="Arial" w:cs="Arial"/>
          <w:sz w:val="20"/>
          <w:szCs w:val="20"/>
        </w:rPr>
      </w:pPr>
    </w:p>
    <w:p w:rsidR="006E6DCD" w:rsidRPr="00CA3057" w:rsidRDefault="00782522" w:rsidP="00CA3057">
      <w:pPr>
        <w:pStyle w:val="Default"/>
        <w:rPr>
          <w:rFonts w:ascii="Arial" w:hAnsi="Arial" w:cs="Arial"/>
          <w:sz w:val="20"/>
          <w:szCs w:val="20"/>
        </w:rPr>
      </w:pPr>
      <w:r w:rsidRPr="003C73BA">
        <w:rPr>
          <w:noProof/>
        </w:rPr>
        <w:drawing>
          <wp:inline distT="0" distB="0" distL="0" distR="0">
            <wp:extent cx="5943600" cy="3745230"/>
            <wp:effectExtent l="0" t="0" r="0" b="762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745230"/>
                    </a:xfrm>
                    <a:prstGeom prst="rect">
                      <a:avLst/>
                    </a:prstGeom>
                    <a:noFill/>
                    <a:ln>
                      <a:noFill/>
                    </a:ln>
                  </pic:spPr>
                </pic:pic>
              </a:graphicData>
            </a:graphic>
          </wp:inline>
        </w:drawing>
      </w:r>
    </w:p>
    <w:p w:rsidR="006E6DCD" w:rsidRDefault="006E6DCD" w:rsidP="00CA3057">
      <w:pPr>
        <w:pStyle w:val="Default"/>
        <w:rPr>
          <w:rFonts w:ascii="Arial" w:hAnsi="Arial" w:cs="Arial"/>
          <w:sz w:val="20"/>
          <w:szCs w:val="20"/>
        </w:rPr>
      </w:pPr>
    </w:p>
    <w:p w:rsidR="00CA3057" w:rsidRPr="00CA3057" w:rsidRDefault="00CA3057" w:rsidP="007C403F">
      <w:pPr>
        <w:pStyle w:val="Default"/>
        <w:numPr>
          <w:ilvl w:val="0"/>
          <w:numId w:val="29"/>
        </w:numPr>
        <w:spacing w:after="81"/>
        <w:rPr>
          <w:rFonts w:ascii="Arial" w:hAnsi="Arial" w:cs="Arial"/>
          <w:sz w:val="20"/>
          <w:szCs w:val="20"/>
        </w:rPr>
      </w:pPr>
      <w:r w:rsidRPr="00CA3057">
        <w:rPr>
          <w:rFonts w:ascii="Arial" w:hAnsi="Arial" w:cs="Arial"/>
          <w:sz w:val="20"/>
          <w:szCs w:val="20"/>
        </w:rPr>
        <w:t xml:space="preserve">XML message passed to insert_transmission or insert_message procedure. </w:t>
      </w:r>
    </w:p>
    <w:p w:rsidR="00CA3057" w:rsidRPr="00CA3057" w:rsidRDefault="00CA3057" w:rsidP="007C403F">
      <w:pPr>
        <w:pStyle w:val="Default"/>
        <w:numPr>
          <w:ilvl w:val="0"/>
          <w:numId w:val="29"/>
        </w:numPr>
        <w:spacing w:after="81"/>
        <w:rPr>
          <w:rFonts w:ascii="Arial" w:hAnsi="Arial" w:cs="Arial"/>
          <w:sz w:val="20"/>
          <w:szCs w:val="20"/>
        </w:rPr>
      </w:pPr>
      <w:r w:rsidRPr="00CA3057">
        <w:rPr>
          <w:rFonts w:ascii="Arial" w:hAnsi="Arial" w:cs="Arial"/>
          <w:sz w:val="20"/>
          <w:szCs w:val="20"/>
        </w:rPr>
        <w:t xml:space="preserve">OTM procedure stores XML in Transmission table, data queue event in Direct Insert Data Queue and returns Transmission number to caller. </w:t>
      </w:r>
    </w:p>
    <w:p w:rsidR="00CA3057" w:rsidRPr="00CA3057" w:rsidRDefault="00CA3057" w:rsidP="007C403F">
      <w:pPr>
        <w:pStyle w:val="Default"/>
        <w:numPr>
          <w:ilvl w:val="0"/>
          <w:numId w:val="29"/>
        </w:numPr>
        <w:spacing w:after="81"/>
        <w:rPr>
          <w:rFonts w:ascii="Arial" w:hAnsi="Arial" w:cs="Arial"/>
          <w:sz w:val="20"/>
          <w:szCs w:val="20"/>
        </w:rPr>
      </w:pPr>
      <w:r w:rsidRPr="00CA3057">
        <w:rPr>
          <w:rFonts w:ascii="Arial" w:hAnsi="Arial" w:cs="Arial"/>
          <w:sz w:val="20"/>
          <w:szCs w:val="20"/>
        </w:rPr>
        <w:t xml:space="preserve"> The Poller retrieves a number of events and calls the Executor for each event. </w:t>
      </w:r>
    </w:p>
    <w:p w:rsidR="00CA3057" w:rsidRPr="00CA3057" w:rsidRDefault="00CA3057" w:rsidP="007C403F">
      <w:pPr>
        <w:pStyle w:val="Default"/>
        <w:numPr>
          <w:ilvl w:val="0"/>
          <w:numId w:val="29"/>
        </w:numPr>
        <w:spacing w:after="81"/>
        <w:rPr>
          <w:rFonts w:ascii="Arial" w:hAnsi="Arial" w:cs="Arial"/>
          <w:sz w:val="20"/>
          <w:szCs w:val="20"/>
        </w:rPr>
      </w:pPr>
      <w:r w:rsidRPr="00CA3057">
        <w:rPr>
          <w:rFonts w:ascii="Arial" w:hAnsi="Arial" w:cs="Arial"/>
          <w:sz w:val="20"/>
          <w:szCs w:val="20"/>
        </w:rPr>
        <w:t xml:space="preserve">The Executor retrieves the message XML and calls the New XML Insert Workflow to perform the following Transmission pre-processing: </w:t>
      </w:r>
    </w:p>
    <w:p w:rsidR="00CA3057" w:rsidRPr="00CA3057" w:rsidRDefault="00CA3057" w:rsidP="00CA3057">
      <w:pPr>
        <w:pStyle w:val="Default"/>
        <w:spacing w:after="95"/>
        <w:ind w:left="1440"/>
        <w:rPr>
          <w:rFonts w:ascii="Arial" w:hAnsi="Arial" w:cs="Arial"/>
          <w:sz w:val="20"/>
          <w:szCs w:val="20"/>
        </w:rPr>
      </w:pPr>
      <w:r w:rsidRPr="00CA3057">
        <w:rPr>
          <w:rFonts w:ascii="Arial" w:hAnsi="Arial" w:cs="Arial"/>
          <w:sz w:val="20"/>
          <w:szCs w:val="20"/>
        </w:rPr>
        <w:t xml:space="preserve">o Populate Transaction table data </w:t>
      </w:r>
    </w:p>
    <w:p w:rsidR="00CA3057" w:rsidRPr="00CA3057" w:rsidRDefault="00CA3057" w:rsidP="00CA3057">
      <w:pPr>
        <w:pStyle w:val="Default"/>
        <w:spacing w:after="95"/>
        <w:ind w:left="1440"/>
        <w:rPr>
          <w:rFonts w:ascii="Arial" w:hAnsi="Arial" w:cs="Arial"/>
          <w:sz w:val="20"/>
          <w:szCs w:val="20"/>
        </w:rPr>
      </w:pPr>
      <w:r w:rsidRPr="00CA3057">
        <w:rPr>
          <w:rFonts w:ascii="Arial" w:hAnsi="Arial" w:cs="Arial"/>
          <w:sz w:val="20"/>
          <w:szCs w:val="20"/>
        </w:rPr>
        <w:t xml:space="preserve">o Populate Process Group data if present. </w:t>
      </w:r>
    </w:p>
    <w:p w:rsidR="00CA3057" w:rsidRPr="00CA3057" w:rsidRDefault="00CA3057" w:rsidP="00CA3057">
      <w:pPr>
        <w:pStyle w:val="Default"/>
        <w:spacing w:after="95"/>
        <w:ind w:left="1440"/>
        <w:rPr>
          <w:rFonts w:ascii="Arial" w:hAnsi="Arial" w:cs="Arial"/>
          <w:sz w:val="20"/>
          <w:szCs w:val="20"/>
        </w:rPr>
      </w:pPr>
      <w:r w:rsidRPr="00CA3057">
        <w:rPr>
          <w:rFonts w:ascii="Arial" w:hAnsi="Arial" w:cs="Arial"/>
          <w:sz w:val="20"/>
          <w:szCs w:val="20"/>
        </w:rPr>
        <w:t xml:space="preserve">o Populate Transmission reference numbers if present. </w:t>
      </w:r>
    </w:p>
    <w:p w:rsidR="00CA3057" w:rsidRPr="00CA3057" w:rsidRDefault="00CA3057" w:rsidP="00CA3057">
      <w:pPr>
        <w:pStyle w:val="Default"/>
        <w:ind w:left="1440"/>
        <w:rPr>
          <w:rFonts w:ascii="Arial" w:hAnsi="Arial" w:cs="Arial"/>
          <w:sz w:val="20"/>
          <w:szCs w:val="20"/>
        </w:rPr>
      </w:pPr>
      <w:r w:rsidRPr="00CA3057">
        <w:rPr>
          <w:rFonts w:ascii="Arial" w:hAnsi="Arial" w:cs="Arial"/>
          <w:sz w:val="20"/>
          <w:szCs w:val="20"/>
        </w:rPr>
        <w:t xml:space="preserve">o Publish New XML topic or queue event to INTEGRATION IN data queue if configured. </w:t>
      </w:r>
    </w:p>
    <w:p w:rsidR="00CA3057" w:rsidRPr="00CA3057" w:rsidRDefault="00CA3057" w:rsidP="00CA3057">
      <w:pPr>
        <w:pStyle w:val="Default"/>
        <w:ind w:left="1440"/>
        <w:rPr>
          <w:rFonts w:ascii="Arial" w:hAnsi="Arial" w:cs="Arial"/>
          <w:sz w:val="18"/>
          <w:szCs w:val="18"/>
        </w:rPr>
      </w:pPr>
    </w:p>
    <w:p w:rsidR="00CA3057" w:rsidRDefault="00CA3057" w:rsidP="00CA3057">
      <w:pPr>
        <w:pStyle w:val="Default"/>
        <w:ind w:left="1440"/>
        <w:rPr>
          <w:rFonts w:ascii="Tahoma" w:hAnsi="Tahoma" w:cs="Tahoma"/>
          <w:sz w:val="18"/>
          <w:szCs w:val="18"/>
        </w:rPr>
      </w:pPr>
    </w:p>
    <w:p w:rsidR="006E6DCD" w:rsidRPr="000065CB" w:rsidRDefault="006E6DCD" w:rsidP="00CA3057">
      <w:pPr>
        <w:pStyle w:val="Default"/>
        <w:ind w:left="1440"/>
        <w:rPr>
          <w:rFonts w:ascii="Tahoma" w:hAnsi="Tahoma" w:cs="Tahoma"/>
          <w:sz w:val="18"/>
          <w:szCs w:val="18"/>
        </w:rPr>
      </w:pPr>
    </w:p>
    <w:p w:rsidR="00CA3057" w:rsidRPr="000065CB" w:rsidRDefault="00CA3057" w:rsidP="00CA3057">
      <w:pPr>
        <w:pStyle w:val="Default"/>
        <w:rPr>
          <w:rFonts w:ascii="Tahoma" w:hAnsi="Tahoma" w:cs="Tahoma"/>
          <w:sz w:val="18"/>
          <w:szCs w:val="18"/>
        </w:rPr>
      </w:pPr>
    </w:p>
    <w:p w:rsidR="00CA3057" w:rsidRDefault="00CA3057" w:rsidP="008A4B15">
      <w:pPr>
        <w:rPr>
          <w:rFonts w:ascii="Arial" w:hAnsi="Arial" w:cs="Arial"/>
          <w:szCs w:val="20"/>
        </w:rPr>
      </w:pPr>
    </w:p>
    <w:p w:rsidR="00FA7CB7" w:rsidRDefault="00FA7CB7" w:rsidP="008A4B15">
      <w:pPr>
        <w:rPr>
          <w:rFonts w:ascii="Arial" w:hAnsi="Arial" w:cs="Arial"/>
          <w:szCs w:val="20"/>
        </w:rPr>
      </w:pPr>
    </w:p>
    <w:p w:rsidR="00FA7CB7" w:rsidRPr="00451528" w:rsidRDefault="00FA7CB7" w:rsidP="008A4B15">
      <w:pPr>
        <w:rPr>
          <w:rFonts w:ascii="Arial" w:hAnsi="Arial" w:cs="Arial"/>
          <w:szCs w:val="20"/>
        </w:rPr>
      </w:pPr>
    </w:p>
    <w:p w:rsidR="00FA7CB7" w:rsidRDefault="00FA7CB7" w:rsidP="00FA7CB7">
      <w:pPr>
        <w:pStyle w:val="Heading3"/>
      </w:pPr>
      <w:bookmarkStart w:id="483" w:name="_Toc414635484"/>
      <w:r>
        <w:lastRenderedPageBreak/>
        <w:t>Proof of Concept for the Direct XML Insert approach</w:t>
      </w:r>
      <w:bookmarkEnd w:id="483"/>
    </w:p>
    <w:p w:rsidR="00FA7CB7" w:rsidRDefault="00FA7CB7" w:rsidP="003A6574">
      <w:pPr>
        <w:pStyle w:val="Heading4"/>
        <w:numPr>
          <w:ilvl w:val="0"/>
          <w:numId w:val="0"/>
        </w:numPr>
        <w:ind w:left="720"/>
        <w:rPr>
          <w:rFonts w:ascii="Arial" w:hAnsi="Arial" w:cs="Arial"/>
          <w:sz w:val="20"/>
          <w:szCs w:val="20"/>
        </w:rPr>
      </w:pPr>
    </w:p>
    <w:p w:rsidR="003A6574" w:rsidRPr="00967BC0" w:rsidRDefault="008A4857" w:rsidP="007C758B">
      <w:pPr>
        <w:pStyle w:val="Heading4"/>
        <w:rPr>
          <w:rFonts w:ascii="Arial" w:hAnsi="Arial" w:cs="Arial"/>
          <w:b w:val="0"/>
          <w:sz w:val="20"/>
          <w:szCs w:val="20"/>
        </w:rPr>
      </w:pPr>
      <w:r w:rsidRPr="00967BC0">
        <w:rPr>
          <w:rFonts w:ascii="Arial" w:hAnsi="Arial" w:cs="Arial"/>
          <w:b w:val="0"/>
          <w:sz w:val="20"/>
          <w:szCs w:val="20"/>
        </w:rPr>
        <w:t xml:space="preserve">Send / </w:t>
      </w:r>
      <w:r w:rsidR="00967BC0" w:rsidRPr="00967BC0">
        <w:rPr>
          <w:rFonts w:ascii="Arial" w:hAnsi="Arial" w:cs="Arial"/>
          <w:b w:val="0"/>
          <w:sz w:val="20"/>
          <w:szCs w:val="20"/>
        </w:rPr>
        <w:t>simulate</w:t>
      </w:r>
      <w:r w:rsidRPr="00967BC0">
        <w:rPr>
          <w:rFonts w:ascii="Arial" w:hAnsi="Arial" w:cs="Arial"/>
          <w:b w:val="0"/>
          <w:sz w:val="20"/>
          <w:szCs w:val="20"/>
        </w:rPr>
        <w:t xml:space="preserve"> a heavy load of Inbound transmissions by HttpPost integration to OTM (For e.g. NAP PROCON or CBU Procon)</w:t>
      </w:r>
    </w:p>
    <w:p w:rsidR="008A4857" w:rsidRPr="00967BC0" w:rsidRDefault="008A4857" w:rsidP="007C758B">
      <w:pPr>
        <w:pStyle w:val="Heading4"/>
        <w:rPr>
          <w:rFonts w:ascii="Arial" w:hAnsi="Arial" w:cs="Arial"/>
          <w:b w:val="0"/>
          <w:sz w:val="20"/>
          <w:szCs w:val="20"/>
        </w:rPr>
      </w:pPr>
      <w:r w:rsidRPr="00967BC0">
        <w:rPr>
          <w:rFonts w:ascii="Arial" w:hAnsi="Arial" w:cs="Arial"/>
          <w:b w:val="0"/>
          <w:sz w:val="20"/>
          <w:szCs w:val="20"/>
        </w:rPr>
        <w:t>Ensure that there this a backlog in the Transmission and ther</w:t>
      </w:r>
      <w:r w:rsidR="007C758B" w:rsidRPr="00967BC0">
        <w:rPr>
          <w:rFonts w:ascii="Arial" w:hAnsi="Arial" w:cs="Arial"/>
          <w:b w:val="0"/>
          <w:sz w:val="20"/>
          <w:szCs w:val="20"/>
        </w:rPr>
        <w:t>e are transmissions in the FRESH status</w:t>
      </w:r>
      <w:r w:rsidRPr="00967BC0">
        <w:rPr>
          <w:rFonts w:ascii="Arial" w:hAnsi="Arial" w:cs="Arial"/>
          <w:b w:val="0"/>
          <w:sz w:val="20"/>
          <w:szCs w:val="20"/>
        </w:rPr>
        <w:t xml:space="preserve"> </w:t>
      </w:r>
    </w:p>
    <w:p w:rsidR="008A4857" w:rsidRPr="00967BC0" w:rsidRDefault="008A4857" w:rsidP="007C758B">
      <w:pPr>
        <w:pStyle w:val="Heading4"/>
        <w:rPr>
          <w:rFonts w:ascii="Arial" w:hAnsi="Arial" w:cs="Arial"/>
          <w:b w:val="0"/>
          <w:sz w:val="20"/>
          <w:szCs w:val="20"/>
        </w:rPr>
      </w:pPr>
      <w:r w:rsidRPr="00967BC0">
        <w:rPr>
          <w:rFonts w:ascii="Arial" w:hAnsi="Arial" w:cs="Arial"/>
          <w:b w:val="0"/>
          <w:sz w:val="20"/>
          <w:szCs w:val="20"/>
        </w:rPr>
        <w:t>Login to DR</w:t>
      </w:r>
      <w:r w:rsidR="007C758B" w:rsidRPr="00967BC0">
        <w:rPr>
          <w:rFonts w:ascii="Arial" w:hAnsi="Arial" w:cs="Arial"/>
          <w:b w:val="0"/>
          <w:sz w:val="20"/>
          <w:szCs w:val="20"/>
        </w:rPr>
        <w:t>S and send a DRS request to OTM</w:t>
      </w:r>
    </w:p>
    <w:p w:rsidR="008A4857" w:rsidRPr="00967BC0" w:rsidRDefault="007C758B" w:rsidP="007C758B">
      <w:pPr>
        <w:pStyle w:val="Heading4"/>
        <w:rPr>
          <w:rFonts w:ascii="Arial" w:hAnsi="Arial" w:cs="Arial"/>
          <w:b w:val="0"/>
          <w:sz w:val="20"/>
          <w:szCs w:val="20"/>
        </w:rPr>
      </w:pPr>
      <w:r w:rsidRPr="00967BC0">
        <w:rPr>
          <w:rFonts w:ascii="Arial" w:hAnsi="Arial" w:cs="Arial"/>
          <w:b w:val="0"/>
          <w:sz w:val="20"/>
          <w:szCs w:val="20"/>
        </w:rPr>
        <w:t xml:space="preserve">If the configuration for the Direct XML insert is done right then </w:t>
      </w:r>
    </w:p>
    <w:p w:rsidR="007C758B" w:rsidRPr="00967BC0" w:rsidRDefault="007C758B" w:rsidP="007C758B">
      <w:pPr>
        <w:pStyle w:val="Heading4"/>
        <w:rPr>
          <w:rFonts w:ascii="Arial" w:hAnsi="Arial" w:cs="Arial"/>
          <w:b w:val="0"/>
          <w:sz w:val="20"/>
          <w:szCs w:val="20"/>
        </w:rPr>
      </w:pPr>
      <w:r w:rsidRPr="00967BC0">
        <w:rPr>
          <w:rFonts w:ascii="Arial" w:hAnsi="Arial" w:cs="Arial"/>
          <w:b w:val="0"/>
          <w:sz w:val="20"/>
          <w:szCs w:val="20"/>
        </w:rPr>
        <w:t>The DRS request (SAW Insert) transmission will be saved to the Data Queue</w:t>
      </w:r>
    </w:p>
    <w:p w:rsidR="007C758B" w:rsidRPr="00967BC0" w:rsidRDefault="007C758B" w:rsidP="007C758B">
      <w:pPr>
        <w:pStyle w:val="Heading4"/>
        <w:rPr>
          <w:rFonts w:ascii="Arial" w:hAnsi="Arial" w:cs="Arial"/>
          <w:b w:val="0"/>
          <w:sz w:val="20"/>
          <w:szCs w:val="20"/>
        </w:rPr>
      </w:pPr>
      <w:r w:rsidRPr="00967BC0">
        <w:rPr>
          <w:rFonts w:ascii="Arial" w:hAnsi="Arial" w:cs="Arial"/>
          <w:b w:val="0"/>
          <w:sz w:val="20"/>
          <w:szCs w:val="20"/>
        </w:rPr>
        <w:t>Data Poller will pick it up and insert into the transmission and transaction tables</w:t>
      </w:r>
    </w:p>
    <w:p w:rsidR="007C758B" w:rsidRPr="00967BC0" w:rsidRDefault="007C758B" w:rsidP="007C758B">
      <w:pPr>
        <w:pStyle w:val="Heading4"/>
        <w:rPr>
          <w:rFonts w:ascii="Arial" w:hAnsi="Arial" w:cs="Arial"/>
          <w:b w:val="0"/>
          <w:sz w:val="20"/>
          <w:szCs w:val="20"/>
        </w:rPr>
      </w:pPr>
      <w:r w:rsidRPr="00967BC0">
        <w:rPr>
          <w:rFonts w:ascii="Arial" w:hAnsi="Arial" w:cs="Arial"/>
          <w:b w:val="0"/>
          <w:sz w:val="20"/>
          <w:szCs w:val="20"/>
        </w:rPr>
        <w:t>The Transmission from the Deviation SAW is processed sooner than the FRESH transmissions pending to be processed in the I_TRANSMISSION table</w:t>
      </w:r>
    </w:p>
    <w:p w:rsidR="007C758B" w:rsidRPr="00967BC0" w:rsidRDefault="007C758B" w:rsidP="007C758B">
      <w:pPr>
        <w:pStyle w:val="Heading4"/>
        <w:rPr>
          <w:rFonts w:ascii="Arial" w:hAnsi="Arial" w:cs="Arial"/>
          <w:b w:val="0"/>
          <w:sz w:val="20"/>
          <w:szCs w:val="20"/>
        </w:rPr>
      </w:pPr>
      <w:r w:rsidRPr="00967BC0">
        <w:rPr>
          <w:rFonts w:ascii="Arial" w:hAnsi="Arial" w:cs="Arial"/>
          <w:b w:val="0"/>
          <w:sz w:val="20"/>
          <w:szCs w:val="20"/>
        </w:rPr>
        <w:t>Observe the timing of the Agent activity as a result of the SAW insert and the user interaction is handled in near real time</w:t>
      </w:r>
    </w:p>
    <w:p w:rsidR="007C758B" w:rsidRPr="00967BC0" w:rsidRDefault="007C758B" w:rsidP="007C758B">
      <w:pPr>
        <w:ind w:left="374"/>
        <w:rPr>
          <w:rFonts w:ascii="Arial" w:hAnsi="Arial" w:cs="Arial"/>
          <w:szCs w:val="20"/>
        </w:rPr>
      </w:pPr>
    </w:p>
    <w:p w:rsidR="007C758B" w:rsidRPr="003A6574" w:rsidRDefault="007C758B" w:rsidP="007C758B">
      <w:pPr>
        <w:ind w:left="374"/>
        <w:rPr>
          <w:rFonts w:ascii="Arial" w:hAnsi="Arial" w:cs="Arial"/>
        </w:rPr>
      </w:pPr>
    </w:p>
    <w:p w:rsidR="00A941B5" w:rsidRDefault="00A941B5" w:rsidP="008A4857">
      <w:pPr>
        <w:spacing w:after="120"/>
        <w:rPr>
          <w:color w:val="000000"/>
        </w:rPr>
      </w:pPr>
    </w:p>
    <w:sectPr w:rsidR="00A941B5" w:rsidSect="00D450E0">
      <w:headerReference w:type="default" r:id="rId95"/>
      <w:footerReference w:type="default" r:id="rId96"/>
      <w:pgSz w:w="12240" w:h="15840" w:code="1"/>
      <w:pgMar w:top="1440" w:right="1080" w:bottom="1309"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124F" w:rsidRDefault="00C2124F">
      <w:r>
        <w:separator/>
      </w:r>
    </w:p>
  </w:endnote>
  <w:endnote w:type="continuationSeparator" w:id="0">
    <w:p w:rsidR="00C2124F" w:rsidRDefault="00C21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4E0" w:rsidRDefault="009364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4E0" w:rsidRDefault="009364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4E0" w:rsidRDefault="009364E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4EDE" w:rsidRDefault="00104EDE">
    <w:pPr>
      <w:pStyle w:val="Footer"/>
    </w:pPr>
    <w:r>
      <w:t>FPR Solution Architecture Document</w:t>
    </w:r>
    <w:r>
      <w:tab/>
      <w:t xml:space="preserve">                    Template Version FY07 Q4</w:t>
    </w:r>
    <w:r>
      <w:tab/>
      <w:t xml:space="preserve">- </w:t>
    </w:r>
    <w:r>
      <w:fldChar w:fldCharType="begin"/>
    </w:r>
    <w:r>
      <w:instrText xml:space="preserve"> PAGE </w:instrText>
    </w:r>
    <w:r>
      <w:fldChar w:fldCharType="separate"/>
    </w:r>
    <w:r w:rsidR="006B2D06">
      <w:rPr>
        <w:noProof/>
      </w:rPr>
      <w:t>117</w:t>
    </w:r>
    <w:r>
      <w:fldChar w:fldCharType="end"/>
    </w:r>
    <w:r>
      <w:t xml:space="preserve"> of </w:t>
    </w:r>
    <w:r>
      <w:rPr>
        <w:rStyle w:val="PageNumber"/>
      </w:rPr>
      <w:fldChar w:fldCharType="begin"/>
    </w:r>
    <w:r>
      <w:rPr>
        <w:rStyle w:val="PageNumber"/>
      </w:rPr>
      <w:instrText xml:space="preserve"> NUMPAGES </w:instrText>
    </w:r>
    <w:r>
      <w:rPr>
        <w:rStyle w:val="PageNumber"/>
      </w:rPr>
      <w:fldChar w:fldCharType="separate"/>
    </w:r>
    <w:r w:rsidR="006B2D06">
      <w:rPr>
        <w:rStyle w:val="PageNumber"/>
        <w:noProof/>
      </w:rPr>
      <w:t>117</w:t>
    </w:r>
    <w:r>
      <w:rPr>
        <w:rStyle w:val="PageNumber"/>
      </w:rPr>
      <w:fldChar w:fldCharType="end"/>
    </w:r>
    <w:r>
      <w:rPr>
        <w:rStyle w:val="PageNumber"/>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124F" w:rsidRDefault="00C2124F">
      <w:r>
        <w:separator/>
      </w:r>
    </w:p>
  </w:footnote>
  <w:footnote w:type="continuationSeparator" w:id="0">
    <w:p w:rsidR="00C2124F" w:rsidRDefault="00C212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4E0" w:rsidRDefault="009364E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4E0" w:rsidRDefault="009364E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4E0" w:rsidRDefault="009364E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4EDE" w:rsidRDefault="00782522" w:rsidP="005A71BE">
    <w:pPr>
      <w:pStyle w:val="Header"/>
      <w:tabs>
        <w:tab w:val="left" w:pos="1365"/>
      </w:tabs>
      <w:spacing w:before="0" w:after="0" w:line="480" w:lineRule="auto"/>
    </w:pPr>
    <w:r w:rsidRPr="005C7C41">
      <w:rPr>
        <w:noProof/>
        <w:sz w:val="24"/>
        <w:szCs w:val="24"/>
        <w:lang w:eastAsia="en-US"/>
      </w:rPr>
      <w:drawing>
        <wp:anchor distT="0" distB="0" distL="114300" distR="114300" simplePos="0" relativeHeight="251657728" behindDoc="1" locked="0" layoutInCell="1" allowOverlap="1">
          <wp:simplePos x="0" y="0"/>
          <wp:positionH relativeFrom="column">
            <wp:posOffset>4274820</wp:posOffset>
          </wp:positionH>
          <wp:positionV relativeFrom="paragraph">
            <wp:posOffset>-136525</wp:posOffset>
          </wp:positionV>
          <wp:extent cx="2421255" cy="610870"/>
          <wp:effectExtent l="0" t="0" r="0" b="0"/>
          <wp:wrapThrough wrapText="bothSides">
            <wp:wrapPolygon edited="0">
              <wp:start x="0" y="0"/>
              <wp:lineTo x="0" y="20881"/>
              <wp:lineTo x="21413" y="20881"/>
              <wp:lineTo x="21413" y="0"/>
              <wp:lineTo x="0" y="0"/>
            </wp:wrapPolygon>
          </wp:wrapThrough>
          <wp:docPr id="2" name="Picture 1" descr="IS Logo (03-04-05) v1_large 15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Logo (03-04-05) v1_large 15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21255" cy="610870"/>
                  </a:xfrm>
                  <a:prstGeom prst="rect">
                    <a:avLst/>
                  </a:prstGeom>
                  <a:noFill/>
                  <a:ln>
                    <a:noFill/>
                  </a:ln>
                </pic:spPr>
              </pic:pic>
            </a:graphicData>
          </a:graphic>
          <wp14:sizeRelH relativeFrom="page">
            <wp14:pctWidth>0</wp14:pctWidth>
          </wp14:sizeRelH>
          <wp14:sizeRelV relativeFrom="page">
            <wp14:pctHeight>0</wp14:pctHeight>
          </wp14:sizeRelV>
        </wp:anchor>
      </w:drawing>
    </w:r>
    <w:r w:rsidR="00104EDE">
      <w:rPr>
        <w:sz w:val="24"/>
        <w:szCs w:val="24"/>
      </w:rPr>
      <w:t xml:space="preserve"> Blueprint FY07 Q4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D652C"/>
    <w:multiLevelType w:val="hybridMultilevel"/>
    <w:tmpl w:val="4A609BD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94E1541"/>
    <w:multiLevelType w:val="hybridMultilevel"/>
    <w:tmpl w:val="C8829770"/>
    <w:lvl w:ilvl="0" w:tplc="447488AE">
      <w:start w:val="1"/>
      <w:numFmt w:val="bullet"/>
      <w:pStyle w:val="celltextlist"/>
      <w:lvlText w:val=""/>
      <w:lvlJc w:val="left"/>
      <w:pPr>
        <w:tabs>
          <w:tab w:val="num" w:pos="1007"/>
        </w:tabs>
        <w:ind w:left="1007" w:hanging="360"/>
      </w:pPr>
      <w:rPr>
        <w:rFonts w:ascii="Wingdings" w:hAnsi="Wingdings" w:hint="default"/>
      </w:rPr>
    </w:lvl>
    <w:lvl w:ilvl="1" w:tplc="04090003">
      <w:start w:val="1"/>
      <w:numFmt w:val="decimal"/>
      <w:lvlText w:val="%2."/>
      <w:lvlJc w:val="left"/>
      <w:pPr>
        <w:tabs>
          <w:tab w:val="num" w:pos="1727"/>
        </w:tabs>
        <w:ind w:left="1727" w:hanging="360"/>
      </w:pPr>
    </w:lvl>
    <w:lvl w:ilvl="2" w:tplc="04090005">
      <w:start w:val="1"/>
      <w:numFmt w:val="decimal"/>
      <w:lvlText w:val="%3."/>
      <w:lvlJc w:val="left"/>
      <w:pPr>
        <w:tabs>
          <w:tab w:val="num" w:pos="2447"/>
        </w:tabs>
        <w:ind w:left="2447" w:hanging="360"/>
      </w:pPr>
    </w:lvl>
    <w:lvl w:ilvl="3" w:tplc="04090001">
      <w:start w:val="1"/>
      <w:numFmt w:val="decimal"/>
      <w:lvlText w:val="%4."/>
      <w:lvlJc w:val="left"/>
      <w:pPr>
        <w:tabs>
          <w:tab w:val="num" w:pos="3167"/>
        </w:tabs>
        <w:ind w:left="3167" w:hanging="360"/>
      </w:pPr>
    </w:lvl>
    <w:lvl w:ilvl="4" w:tplc="04090003">
      <w:start w:val="1"/>
      <w:numFmt w:val="decimal"/>
      <w:lvlText w:val="%5."/>
      <w:lvlJc w:val="left"/>
      <w:pPr>
        <w:tabs>
          <w:tab w:val="num" w:pos="3887"/>
        </w:tabs>
        <w:ind w:left="3887" w:hanging="360"/>
      </w:pPr>
    </w:lvl>
    <w:lvl w:ilvl="5" w:tplc="04090005">
      <w:start w:val="1"/>
      <w:numFmt w:val="decimal"/>
      <w:lvlText w:val="%6."/>
      <w:lvlJc w:val="left"/>
      <w:pPr>
        <w:tabs>
          <w:tab w:val="num" w:pos="4607"/>
        </w:tabs>
        <w:ind w:left="4607" w:hanging="360"/>
      </w:pPr>
    </w:lvl>
    <w:lvl w:ilvl="6" w:tplc="04090001">
      <w:start w:val="1"/>
      <w:numFmt w:val="decimal"/>
      <w:lvlText w:val="%7."/>
      <w:lvlJc w:val="left"/>
      <w:pPr>
        <w:tabs>
          <w:tab w:val="num" w:pos="5327"/>
        </w:tabs>
        <w:ind w:left="5327" w:hanging="360"/>
      </w:pPr>
    </w:lvl>
    <w:lvl w:ilvl="7" w:tplc="04090003">
      <w:start w:val="1"/>
      <w:numFmt w:val="decimal"/>
      <w:lvlText w:val="%8."/>
      <w:lvlJc w:val="left"/>
      <w:pPr>
        <w:tabs>
          <w:tab w:val="num" w:pos="6047"/>
        </w:tabs>
        <w:ind w:left="6047" w:hanging="360"/>
      </w:pPr>
    </w:lvl>
    <w:lvl w:ilvl="8" w:tplc="04090005">
      <w:start w:val="1"/>
      <w:numFmt w:val="decimal"/>
      <w:lvlText w:val="%9."/>
      <w:lvlJc w:val="left"/>
      <w:pPr>
        <w:tabs>
          <w:tab w:val="num" w:pos="6767"/>
        </w:tabs>
        <w:ind w:left="6767" w:hanging="360"/>
      </w:pPr>
    </w:lvl>
  </w:abstractNum>
  <w:abstractNum w:abstractNumId="2">
    <w:nsid w:val="099B36EF"/>
    <w:multiLevelType w:val="hybridMultilevel"/>
    <w:tmpl w:val="5AC8FC4E"/>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nsid w:val="0BCC3B7B"/>
    <w:multiLevelType w:val="hybridMultilevel"/>
    <w:tmpl w:val="4848794A"/>
    <w:lvl w:ilvl="0" w:tplc="04090005">
      <w:start w:val="1"/>
      <w:numFmt w:val="bullet"/>
      <w:lvlText w:val=""/>
      <w:lvlJc w:val="left"/>
      <w:pPr>
        <w:tabs>
          <w:tab w:val="num" w:pos="1440"/>
        </w:tabs>
        <w:ind w:left="1440" w:hanging="360"/>
      </w:pPr>
      <w:rPr>
        <w:rFonts w:ascii="Wingdings" w:hAnsi="Wingdings" w:hint="default"/>
      </w:rPr>
    </w:lvl>
    <w:lvl w:ilvl="1" w:tplc="81F4F2D2">
      <w:start w:val="162"/>
      <w:numFmt w:val="bullet"/>
      <w:lvlText w:val="•"/>
      <w:lvlJc w:val="left"/>
      <w:pPr>
        <w:tabs>
          <w:tab w:val="num" w:pos="2160"/>
        </w:tabs>
        <w:ind w:left="2160" w:hanging="360"/>
      </w:pPr>
      <w:rPr>
        <w:rFonts w:ascii="Times New Roman" w:hAnsi="Times New Roman" w:hint="default"/>
      </w:rPr>
    </w:lvl>
    <w:lvl w:ilvl="2" w:tplc="1A58017C" w:tentative="1">
      <w:start w:val="1"/>
      <w:numFmt w:val="bullet"/>
      <w:lvlText w:val="•"/>
      <w:lvlJc w:val="left"/>
      <w:pPr>
        <w:tabs>
          <w:tab w:val="num" w:pos="2880"/>
        </w:tabs>
        <w:ind w:left="2880" w:hanging="360"/>
      </w:pPr>
      <w:rPr>
        <w:rFonts w:ascii="Times New Roman" w:hAnsi="Times New Roman" w:hint="default"/>
      </w:rPr>
    </w:lvl>
    <w:lvl w:ilvl="3" w:tplc="72F837C8" w:tentative="1">
      <w:start w:val="1"/>
      <w:numFmt w:val="bullet"/>
      <w:lvlText w:val="•"/>
      <w:lvlJc w:val="left"/>
      <w:pPr>
        <w:tabs>
          <w:tab w:val="num" w:pos="3600"/>
        </w:tabs>
        <w:ind w:left="3600" w:hanging="360"/>
      </w:pPr>
      <w:rPr>
        <w:rFonts w:ascii="Times New Roman" w:hAnsi="Times New Roman" w:hint="default"/>
      </w:rPr>
    </w:lvl>
    <w:lvl w:ilvl="4" w:tplc="6FFCAFB8" w:tentative="1">
      <w:start w:val="1"/>
      <w:numFmt w:val="bullet"/>
      <w:lvlText w:val="•"/>
      <w:lvlJc w:val="left"/>
      <w:pPr>
        <w:tabs>
          <w:tab w:val="num" w:pos="4320"/>
        </w:tabs>
        <w:ind w:left="4320" w:hanging="360"/>
      </w:pPr>
      <w:rPr>
        <w:rFonts w:ascii="Times New Roman" w:hAnsi="Times New Roman" w:hint="default"/>
      </w:rPr>
    </w:lvl>
    <w:lvl w:ilvl="5" w:tplc="DB76D598" w:tentative="1">
      <w:start w:val="1"/>
      <w:numFmt w:val="bullet"/>
      <w:lvlText w:val="•"/>
      <w:lvlJc w:val="left"/>
      <w:pPr>
        <w:tabs>
          <w:tab w:val="num" w:pos="5040"/>
        </w:tabs>
        <w:ind w:left="5040" w:hanging="360"/>
      </w:pPr>
      <w:rPr>
        <w:rFonts w:ascii="Times New Roman" w:hAnsi="Times New Roman" w:hint="default"/>
      </w:rPr>
    </w:lvl>
    <w:lvl w:ilvl="6" w:tplc="E25A2B38" w:tentative="1">
      <w:start w:val="1"/>
      <w:numFmt w:val="bullet"/>
      <w:lvlText w:val="•"/>
      <w:lvlJc w:val="left"/>
      <w:pPr>
        <w:tabs>
          <w:tab w:val="num" w:pos="5760"/>
        </w:tabs>
        <w:ind w:left="5760" w:hanging="360"/>
      </w:pPr>
      <w:rPr>
        <w:rFonts w:ascii="Times New Roman" w:hAnsi="Times New Roman" w:hint="default"/>
      </w:rPr>
    </w:lvl>
    <w:lvl w:ilvl="7" w:tplc="6CB4BE64" w:tentative="1">
      <w:start w:val="1"/>
      <w:numFmt w:val="bullet"/>
      <w:lvlText w:val="•"/>
      <w:lvlJc w:val="left"/>
      <w:pPr>
        <w:tabs>
          <w:tab w:val="num" w:pos="6480"/>
        </w:tabs>
        <w:ind w:left="6480" w:hanging="360"/>
      </w:pPr>
      <w:rPr>
        <w:rFonts w:ascii="Times New Roman" w:hAnsi="Times New Roman" w:hint="default"/>
      </w:rPr>
    </w:lvl>
    <w:lvl w:ilvl="8" w:tplc="8494CA0E" w:tentative="1">
      <w:start w:val="1"/>
      <w:numFmt w:val="bullet"/>
      <w:lvlText w:val="•"/>
      <w:lvlJc w:val="left"/>
      <w:pPr>
        <w:tabs>
          <w:tab w:val="num" w:pos="7200"/>
        </w:tabs>
        <w:ind w:left="7200" w:hanging="360"/>
      </w:pPr>
      <w:rPr>
        <w:rFonts w:ascii="Times New Roman" w:hAnsi="Times New Roman" w:hint="default"/>
      </w:rPr>
    </w:lvl>
  </w:abstractNum>
  <w:abstractNum w:abstractNumId="4">
    <w:nsid w:val="0D801AB1"/>
    <w:multiLevelType w:val="multilevel"/>
    <w:tmpl w:val="3D80DF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A92A2A"/>
    <w:multiLevelType w:val="multilevel"/>
    <w:tmpl w:val="741CE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E597D38"/>
    <w:multiLevelType w:val="hybridMultilevel"/>
    <w:tmpl w:val="30DE3E0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
    <w:nsid w:val="20970A1E"/>
    <w:multiLevelType w:val="hybridMultilevel"/>
    <w:tmpl w:val="CA8ACAE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2A4D08C2"/>
    <w:multiLevelType w:val="hybridMultilevel"/>
    <w:tmpl w:val="634E190A"/>
    <w:lvl w:ilvl="0" w:tplc="8B0264CE">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nsid w:val="34253D83"/>
    <w:multiLevelType w:val="hybridMultilevel"/>
    <w:tmpl w:val="0B3418EE"/>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0">
    <w:nsid w:val="378364E5"/>
    <w:multiLevelType w:val="hybridMultilevel"/>
    <w:tmpl w:val="EF3427B8"/>
    <w:lvl w:ilvl="0" w:tplc="0409000F">
      <w:start w:val="1"/>
      <w:numFmt w:val="decimal"/>
      <w:lvlText w:val="%1."/>
      <w:lvlJc w:val="left"/>
      <w:pPr>
        <w:tabs>
          <w:tab w:val="num" w:pos="1440"/>
        </w:tabs>
        <w:ind w:left="1440" w:hanging="360"/>
      </w:pPr>
      <w:rPr>
        <w:rFonts w:hint="default"/>
      </w:rPr>
    </w:lvl>
    <w:lvl w:ilvl="1" w:tplc="FFFFFFFF">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11">
    <w:nsid w:val="3A8C572E"/>
    <w:multiLevelType w:val="hybridMultilevel"/>
    <w:tmpl w:val="6AF6D9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19071AE"/>
    <w:multiLevelType w:val="hybridMultilevel"/>
    <w:tmpl w:val="BEFC54F8"/>
    <w:lvl w:ilvl="0" w:tplc="2BE2F22E">
      <w:start w:val="1"/>
      <w:numFmt w:val="decimal"/>
      <w:lvlText w:val="%1."/>
      <w:lvlJc w:val="left"/>
      <w:pPr>
        <w:tabs>
          <w:tab w:val="num" w:pos="1798"/>
        </w:tabs>
        <w:ind w:left="1798"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1F62E20"/>
    <w:multiLevelType w:val="hybridMultilevel"/>
    <w:tmpl w:val="49F464F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A6B217A"/>
    <w:multiLevelType w:val="hybridMultilevel"/>
    <w:tmpl w:val="1714D376"/>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5">
    <w:nsid w:val="520C69CE"/>
    <w:multiLevelType w:val="multilevel"/>
    <w:tmpl w:val="C1207B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4A80563"/>
    <w:multiLevelType w:val="hybridMultilevel"/>
    <w:tmpl w:val="D08C10C4"/>
    <w:lvl w:ilvl="0" w:tplc="04090005">
      <w:start w:val="1"/>
      <w:numFmt w:val="bullet"/>
      <w:lvlText w:val=""/>
      <w:lvlJc w:val="left"/>
      <w:pPr>
        <w:tabs>
          <w:tab w:val="num" w:pos="1440"/>
        </w:tabs>
        <w:ind w:left="1440" w:hanging="360"/>
      </w:pPr>
      <w:rPr>
        <w:rFonts w:ascii="Wingdings" w:hAnsi="Wingdings" w:hint="default"/>
      </w:rPr>
    </w:lvl>
    <w:lvl w:ilvl="1" w:tplc="81F4F2D2">
      <w:start w:val="162"/>
      <w:numFmt w:val="bullet"/>
      <w:lvlText w:val="•"/>
      <w:lvlJc w:val="left"/>
      <w:pPr>
        <w:tabs>
          <w:tab w:val="num" w:pos="1440"/>
        </w:tabs>
        <w:ind w:left="1440" w:hanging="360"/>
      </w:pPr>
      <w:rPr>
        <w:rFonts w:ascii="Times New Roman" w:hAnsi="Times New Roman" w:hint="default"/>
      </w:rPr>
    </w:lvl>
    <w:lvl w:ilvl="2" w:tplc="1A58017C" w:tentative="1">
      <w:start w:val="1"/>
      <w:numFmt w:val="bullet"/>
      <w:lvlText w:val="•"/>
      <w:lvlJc w:val="left"/>
      <w:pPr>
        <w:tabs>
          <w:tab w:val="num" w:pos="2160"/>
        </w:tabs>
        <w:ind w:left="2160" w:hanging="360"/>
      </w:pPr>
      <w:rPr>
        <w:rFonts w:ascii="Times New Roman" w:hAnsi="Times New Roman" w:hint="default"/>
      </w:rPr>
    </w:lvl>
    <w:lvl w:ilvl="3" w:tplc="72F837C8" w:tentative="1">
      <w:start w:val="1"/>
      <w:numFmt w:val="bullet"/>
      <w:lvlText w:val="•"/>
      <w:lvlJc w:val="left"/>
      <w:pPr>
        <w:tabs>
          <w:tab w:val="num" w:pos="2880"/>
        </w:tabs>
        <w:ind w:left="2880" w:hanging="360"/>
      </w:pPr>
      <w:rPr>
        <w:rFonts w:ascii="Times New Roman" w:hAnsi="Times New Roman" w:hint="default"/>
      </w:rPr>
    </w:lvl>
    <w:lvl w:ilvl="4" w:tplc="6FFCAFB8" w:tentative="1">
      <w:start w:val="1"/>
      <w:numFmt w:val="bullet"/>
      <w:lvlText w:val="•"/>
      <w:lvlJc w:val="left"/>
      <w:pPr>
        <w:tabs>
          <w:tab w:val="num" w:pos="3600"/>
        </w:tabs>
        <w:ind w:left="3600" w:hanging="360"/>
      </w:pPr>
      <w:rPr>
        <w:rFonts w:ascii="Times New Roman" w:hAnsi="Times New Roman" w:hint="default"/>
      </w:rPr>
    </w:lvl>
    <w:lvl w:ilvl="5" w:tplc="DB76D598" w:tentative="1">
      <w:start w:val="1"/>
      <w:numFmt w:val="bullet"/>
      <w:lvlText w:val="•"/>
      <w:lvlJc w:val="left"/>
      <w:pPr>
        <w:tabs>
          <w:tab w:val="num" w:pos="4320"/>
        </w:tabs>
        <w:ind w:left="4320" w:hanging="360"/>
      </w:pPr>
      <w:rPr>
        <w:rFonts w:ascii="Times New Roman" w:hAnsi="Times New Roman" w:hint="default"/>
      </w:rPr>
    </w:lvl>
    <w:lvl w:ilvl="6" w:tplc="E25A2B38" w:tentative="1">
      <w:start w:val="1"/>
      <w:numFmt w:val="bullet"/>
      <w:lvlText w:val="•"/>
      <w:lvlJc w:val="left"/>
      <w:pPr>
        <w:tabs>
          <w:tab w:val="num" w:pos="5040"/>
        </w:tabs>
        <w:ind w:left="5040" w:hanging="360"/>
      </w:pPr>
      <w:rPr>
        <w:rFonts w:ascii="Times New Roman" w:hAnsi="Times New Roman" w:hint="default"/>
      </w:rPr>
    </w:lvl>
    <w:lvl w:ilvl="7" w:tplc="6CB4BE64" w:tentative="1">
      <w:start w:val="1"/>
      <w:numFmt w:val="bullet"/>
      <w:lvlText w:val="•"/>
      <w:lvlJc w:val="left"/>
      <w:pPr>
        <w:tabs>
          <w:tab w:val="num" w:pos="5760"/>
        </w:tabs>
        <w:ind w:left="5760" w:hanging="360"/>
      </w:pPr>
      <w:rPr>
        <w:rFonts w:ascii="Times New Roman" w:hAnsi="Times New Roman" w:hint="default"/>
      </w:rPr>
    </w:lvl>
    <w:lvl w:ilvl="8" w:tplc="8494CA0E" w:tentative="1">
      <w:start w:val="1"/>
      <w:numFmt w:val="bullet"/>
      <w:lvlText w:val="•"/>
      <w:lvlJc w:val="left"/>
      <w:pPr>
        <w:tabs>
          <w:tab w:val="num" w:pos="6480"/>
        </w:tabs>
        <w:ind w:left="6480" w:hanging="360"/>
      </w:pPr>
      <w:rPr>
        <w:rFonts w:ascii="Times New Roman" w:hAnsi="Times New Roman" w:hint="default"/>
      </w:rPr>
    </w:lvl>
  </w:abstractNum>
  <w:abstractNum w:abstractNumId="17">
    <w:nsid w:val="5D281DD4"/>
    <w:multiLevelType w:val="multilevel"/>
    <w:tmpl w:val="88CEBC86"/>
    <w:lvl w:ilvl="0">
      <w:start w:val="1"/>
      <w:numFmt w:val="decimal"/>
      <w:pStyle w:val="Heading114pt"/>
      <w:lvlText w:val="%1."/>
      <w:lvlJc w:val="left"/>
      <w:pPr>
        <w:tabs>
          <w:tab w:val="num" w:pos="0"/>
        </w:tabs>
        <w:ind w:left="0" w:firstLine="0"/>
      </w:pPr>
      <w:rPr>
        <w:rFonts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12pt"/>
      <w:lvlText w:val="%1.%2"/>
      <w:lvlJc w:val="left"/>
      <w:pPr>
        <w:tabs>
          <w:tab w:val="num" w:pos="90"/>
        </w:tabs>
        <w:ind w:left="90" w:firstLine="0"/>
      </w:pPr>
      <w:rPr>
        <w:rFonts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374"/>
        </w:tabs>
        <w:ind w:left="374" w:firstLine="0"/>
      </w:pPr>
      <w:rPr>
        <w:rFonts w:hint="default"/>
      </w:rPr>
    </w:lvl>
    <w:lvl w:ilvl="3">
      <w:start w:val="1"/>
      <w:numFmt w:val="decimal"/>
      <w:pStyle w:val="Heading4"/>
      <w:lvlText w:val="%1.%2.%3.%4"/>
      <w:lvlJc w:val="left"/>
      <w:pPr>
        <w:tabs>
          <w:tab w:val="num" w:pos="720"/>
        </w:tabs>
        <w:ind w:left="720" w:firstLine="0"/>
      </w:pPr>
      <w:rPr>
        <w:rFonts w:hint="default"/>
      </w:rPr>
    </w:lvl>
    <w:lvl w:ilvl="4">
      <w:start w:val="1"/>
      <w:numFmt w:val="decimal"/>
      <w:pStyle w:val="Heading5"/>
      <w:lvlText w:val="%1.%2.%3.%4.%5"/>
      <w:lvlJc w:val="left"/>
      <w:pPr>
        <w:tabs>
          <w:tab w:val="num" w:pos="720"/>
        </w:tabs>
        <w:ind w:left="720" w:firstLine="0"/>
      </w:pPr>
      <w:rPr>
        <w:rFonts w:hint="default"/>
      </w:rPr>
    </w:lvl>
    <w:lvl w:ilvl="5">
      <w:start w:val="1"/>
      <w:numFmt w:val="decimal"/>
      <w:pStyle w:val="Heading6"/>
      <w:lvlText w:val="%1.%2.%3.%4.%5.%6"/>
      <w:lvlJc w:val="left"/>
      <w:pPr>
        <w:tabs>
          <w:tab w:val="num" w:pos="720"/>
        </w:tabs>
        <w:ind w:left="720" w:firstLine="0"/>
      </w:pPr>
      <w:rPr>
        <w:rFonts w:hint="default"/>
      </w:rPr>
    </w:lvl>
    <w:lvl w:ilvl="6">
      <w:start w:val="1"/>
      <w:numFmt w:val="decimal"/>
      <w:pStyle w:val="Heading7"/>
      <w:lvlText w:val="%1.%2.%3.%4.%5.%6.%7"/>
      <w:lvlJc w:val="left"/>
      <w:pPr>
        <w:tabs>
          <w:tab w:val="num" w:pos="720"/>
        </w:tabs>
        <w:ind w:left="720" w:firstLine="0"/>
      </w:pPr>
      <w:rPr>
        <w:rFonts w:hint="default"/>
      </w:rPr>
    </w:lvl>
    <w:lvl w:ilvl="7">
      <w:start w:val="1"/>
      <w:numFmt w:val="decimal"/>
      <w:pStyle w:val="Heading8"/>
      <w:lvlText w:val="%1.%2.%3.%4.%5.%6.%7.%8"/>
      <w:lvlJc w:val="left"/>
      <w:pPr>
        <w:tabs>
          <w:tab w:val="num" w:pos="720"/>
        </w:tabs>
        <w:ind w:left="720" w:firstLine="0"/>
      </w:pPr>
      <w:rPr>
        <w:rFonts w:hint="default"/>
      </w:rPr>
    </w:lvl>
    <w:lvl w:ilvl="8">
      <w:start w:val="1"/>
      <w:numFmt w:val="decimal"/>
      <w:pStyle w:val="Heading9"/>
      <w:lvlText w:val="%1.%2.%3.%4.%5.%6.%7.%8.%9"/>
      <w:lvlJc w:val="left"/>
      <w:pPr>
        <w:tabs>
          <w:tab w:val="num" w:pos="720"/>
        </w:tabs>
        <w:ind w:left="720" w:firstLine="0"/>
      </w:pPr>
      <w:rPr>
        <w:rFonts w:hint="default"/>
      </w:rPr>
    </w:lvl>
  </w:abstractNum>
  <w:abstractNum w:abstractNumId="18">
    <w:nsid w:val="5DB40D60"/>
    <w:multiLevelType w:val="hybridMultilevel"/>
    <w:tmpl w:val="961053C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nsid w:val="5FC37481"/>
    <w:multiLevelType w:val="hybridMultilevel"/>
    <w:tmpl w:val="9538FF1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0">
    <w:nsid w:val="61426243"/>
    <w:multiLevelType w:val="hybridMultilevel"/>
    <w:tmpl w:val="D8AE0826"/>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1">
    <w:nsid w:val="61594CFD"/>
    <w:multiLevelType w:val="hybridMultilevel"/>
    <w:tmpl w:val="7E8086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9CB514E"/>
    <w:multiLevelType w:val="hybridMultilevel"/>
    <w:tmpl w:val="AD287248"/>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3">
    <w:nsid w:val="69E675EC"/>
    <w:multiLevelType w:val="hybridMultilevel"/>
    <w:tmpl w:val="86DAF3B6"/>
    <w:lvl w:ilvl="0" w:tplc="04090001">
      <w:start w:val="1"/>
      <w:numFmt w:val="bullet"/>
      <w:lvlText w:val=""/>
      <w:lvlJc w:val="left"/>
      <w:pPr>
        <w:tabs>
          <w:tab w:val="num" w:pos="1281"/>
        </w:tabs>
        <w:ind w:left="1281" w:hanging="360"/>
      </w:pPr>
      <w:rPr>
        <w:rFonts w:ascii="Symbol" w:hAnsi="Symbol" w:hint="default"/>
      </w:rPr>
    </w:lvl>
    <w:lvl w:ilvl="1" w:tplc="04090003" w:tentative="1">
      <w:start w:val="1"/>
      <w:numFmt w:val="bullet"/>
      <w:lvlText w:val="o"/>
      <w:lvlJc w:val="left"/>
      <w:pPr>
        <w:tabs>
          <w:tab w:val="num" w:pos="2001"/>
        </w:tabs>
        <w:ind w:left="2001" w:hanging="360"/>
      </w:pPr>
      <w:rPr>
        <w:rFonts w:ascii="Courier New" w:hAnsi="Courier New" w:cs="Courier New" w:hint="default"/>
      </w:rPr>
    </w:lvl>
    <w:lvl w:ilvl="2" w:tplc="04090005" w:tentative="1">
      <w:start w:val="1"/>
      <w:numFmt w:val="bullet"/>
      <w:lvlText w:val=""/>
      <w:lvlJc w:val="left"/>
      <w:pPr>
        <w:tabs>
          <w:tab w:val="num" w:pos="2721"/>
        </w:tabs>
        <w:ind w:left="2721" w:hanging="360"/>
      </w:pPr>
      <w:rPr>
        <w:rFonts w:ascii="Wingdings" w:hAnsi="Wingdings" w:hint="default"/>
      </w:rPr>
    </w:lvl>
    <w:lvl w:ilvl="3" w:tplc="04090001" w:tentative="1">
      <w:start w:val="1"/>
      <w:numFmt w:val="bullet"/>
      <w:lvlText w:val=""/>
      <w:lvlJc w:val="left"/>
      <w:pPr>
        <w:tabs>
          <w:tab w:val="num" w:pos="3441"/>
        </w:tabs>
        <w:ind w:left="3441" w:hanging="360"/>
      </w:pPr>
      <w:rPr>
        <w:rFonts w:ascii="Symbol" w:hAnsi="Symbol" w:hint="default"/>
      </w:rPr>
    </w:lvl>
    <w:lvl w:ilvl="4" w:tplc="04090003" w:tentative="1">
      <w:start w:val="1"/>
      <w:numFmt w:val="bullet"/>
      <w:lvlText w:val="o"/>
      <w:lvlJc w:val="left"/>
      <w:pPr>
        <w:tabs>
          <w:tab w:val="num" w:pos="4161"/>
        </w:tabs>
        <w:ind w:left="4161" w:hanging="360"/>
      </w:pPr>
      <w:rPr>
        <w:rFonts w:ascii="Courier New" w:hAnsi="Courier New" w:cs="Courier New" w:hint="default"/>
      </w:rPr>
    </w:lvl>
    <w:lvl w:ilvl="5" w:tplc="04090005" w:tentative="1">
      <w:start w:val="1"/>
      <w:numFmt w:val="bullet"/>
      <w:lvlText w:val=""/>
      <w:lvlJc w:val="left"/>
      <w:pPr>
        <w:tabs>
          <w:tab w:val="num" w:pos="4881"/>
        </w:tabs>
        <w:ind w:left="4881" w:hanging="360"/>
      </w:pPr>
      <w:rPr>
        <w:rFonts w:ascii="Wingdings" w:hAnsi="Wingdings" w:hint="default"/>
      </w:rPr>
    </w:lvl>
    <w:lvl w:ilvl="6" w:tplc="04090001" w:tentative="1">
      <w:start w:val="1"/>
      <w:numFmt w:val="bullet"/>
      <w:lvlText w:val=""/>
      <w:lvlJc w:val="left"/>
      <w:pPr>
        <w:tabs>
          <w:tab w:val="num" w:pos="5601"/>
        </w:tabs>
        <w:ind w:left="5601" w:hanging="360"/>
      </w:pPr>
      <w:rPr>
        <w:rFonts w:ascii="Symbol" w:hAnsi="Symbol" w:hint="default"/>
      </w:rPr>
    </w:lvl>
    <w:lvl w:ilvl="7" w:tplc="04090003" w:tentative="1">
      <w:start w:val="1"/>
      <w:numFmt w:val="bullet"/>
      <w:lvlText w:val="o"/>
      <w:lvlJc w:val="left"/>
      <w:pPr>
        <w:tabs>
          <w:tab w:val="num" w:pos="6321"/>
        </w:tabs>
        <w:ind w:left="6321" w:hanging="360"/>
      </w:pPr>
      <w:rPr>
        <w:rFonts w:ascii="Courier New" w:hAnsi="Courier New" w:cs="Courier New" w:hint="default"/>
      </w:rPr>
    </w:lvl>
    <w:lvl w:ilvl="8" w:tplc="04090005" w:tentative="1">
      <w:start w:val="1"/>
      <w:numFmt w:val="bullet"/>
      <w:lvlText w:val=""/>
      <w:lvlJc w:val="left"/>
      <w:pPr>
        <w:tabs>
          <w:tab w:val="num" w:pos="7041"/>
        </w:tabs>
        <w:ind w:left="7041" w:hanging="360"/>
      </w:pPr>
      <w:rPr>
        <w:rFonts w:ascii="Wingdings" w:hAnsi="Wingdings" w:hint="default"/>
      </w:rPr>
    </w:lvl>
  </w:abstractNum>
  <w:abstractNum w:abstractNumId="24">
    <w:nsid w:val="6C7A5414"/>
    <w:multiLevelType w:val="hybridMultilevel"/>
    <w:tmpl w:val="82BE1D62"/>
    <w:lvl w:ilvl="0" w:tplc="89F4FA5E">
      <w:start w:val="1"/>
      <w:numFmt w:val="bullet"/>
      <w:lvlText w:val="•"/>
      <w:lvlJc w:val="left"/>
      <w:pPr>
        <w:tabs>
          <w:tab w:val="num" w:pos="360"/>
        </w:tabs>
        <w:ind w:left="360" w:hanging="360"/>
      </w:pPr>
      <w:rPr>
        <w:rFonts w:ascii="Times New Roman" w:hAnsi="Times New Roman" w:hint="default"/>
      </w:rPr>
    </w:lvl>
    <w:lvl w:ilvl="1" w:tplc="9930531E" w:tentative="1">
      <w:start w:val="1"/>
      <w:numFmt w:val="bullet"/>
      <w:lvlText w:val="•"/>
      <w:lvlJc w:val="left"/>
      <w:pPr>
        <w:tabs>
          <w:tab w:val="num" w:pos="1080"/>
        </w:tabs>
        <w:ind w:left="1080" w:hanging="360"/>
      </w:pPr>
      <w:rPr>
        <w:rFonts w:ascii="Times New Roman" w:hAnsi="Times New Roman" w:hint="default"/>
      </w:rPr>
    </w:lvl>
    <w:lvl w:ilvl="2" w:tplc="214A7604" w:tentative="1">
      <w:start w:val="1"/>
      <w:numFmt w:val="bullet"/>
      <w:lvlText w:val="•"/>
      <w:lvlJc w:val="left"/>
      <w:pPr>
        <w:tabs>
          <w:tab w:val="num" w:pos="1800"/>
        </w:tabs>
        <w:ind w:left="1800" w:hanging="360"/>
      </w:pPr>
      <w:rPr>
        <w:rFonts w:ascii="Times New Roman" w:hAnsi="Times New Roman" w:hint="default"/>
      </w:rPr>
    </w:lvl>
    <w:lvl w:ilvl="3" w:tplc="1890954A" w:tentative="1">
      <w:start w:val="1"/>
      <w:numFmt w:val="bullet"/>
      <w:lvlText w:val="•"/>
      <w:lvlJc w:val="left"/>
      <w:pPr>
        <w:tabs>
          <w:tab w:val="num" w:pos="2520"/>
        </w:tabs>
        <w:ind w:left="2520" w:hanging="360"/>
      </w:pPr>
      <w:rPr>
        <w:rFonts w:ascii="Times New Roman" w:hAnsi="Times New Roman" w:hint="default"/>
      </w:rPr>
    </w:lvl>
    <w:lvl w:ilvl="4" w:tplc="9C6C62EC" w:tentative="1">
      <w:start w:val="1"/>
      <w:numFmt w:val="bullet"/>
      <w:lvlText w:val="•"/>
      <w:lvlJc w:val="left"/>
      <w:pPr>
        <w:tabs>
          <w:tab w:val="num" w:pos="3240"/>
        </w:tabs>
        <w:ind w:left="3240" w:hanging="360"/>
      </w:pPr>
      <w:rPr>
        <w:rFonts w:ascii="Times New Roman" w:hAnsi="Times New Roman" w:hint="default"/>
      </w:rPr>
    </w:lvl>
    <w:lvl w:ilvl="5" w:tplc="5AD07602" w:tentative="1">
      <w:start w:val="1"/>
      <w:numFmt w:val="bullet"/>
      <w:lvlText w:val="•"/>
      <w:lvlJc w:val="left"/>
      <w:pPr>
        <w:tabs>
          <w:tab w:val="num" w:pos="3960"/>
        </w:tabs>
        <w:ind w:left="3960" w:hanging="360"/>
      </w:pPr>
      <w:rPr>
        <w:rFonts w:ascii="Times New Roman" w:hAnsi="Times New Roman" w:hint="default"/>
      </w:rPr>
    </w:lvl>
    <w:lvl w:ilvl="6" w:tplc="98187D00" w:tentative="1">
      <w:start w:val="1"/>
      <w:numFmt w:val="bullet"/>
      <w:lvlText w:val="•"/>
      <w:lvlJc w:val="left"/>
      <w:pPr>
        <w:tabs>
          <w:tab w:val="num" w:pos="4680"/>
        </w:tabs>
        <w:ind w:left="4680" w:hanging="360"/>
      </w:pPr>
      <w:rPr>
        <w:rFonts w:ascii="Times New Roman" w:hAnsi="Times New Roman" w:hint="default"/>
      </w:rPr>
    </w:lvl>
    <w:lvl w:ilvl="7" w:tplc="E340C6A8" w:tentative="1">
      <w:start w:val="1"/>
      <w:numFmt w:val="bullet"/>
      <w:lvlText w:val="•"/>
      <w:lvlJc w:val="left"/>
      <w:pPr>
        <w:tabs>
          <w:tab w:val="num" w:pos="5400"/>
        </w:tabs>
        <w:ind w:left="5400" w:hanging="360"/>
      </w:pPr>
      <w:rPr>
        <w:rFonts w:ascii="Times New Roman" w:hAnsi="Times New Roman" w:hint="default"/>
      </w:rPr>
    </w:lvl>
    <w:lvl w:ilvl="8" w:tplc="AD24CDBC" w:tentative="1">
      <w:start w:val="1"/>
      <w:numFmt w:val="bullet"/>
      <w:lvlText w:val="•"/>
      <w:lvlJc w:val="left"/>
      <w:pPr>
        <w:tabs>
          <w:tab w:val="num" w:pos="6120"/>
        </w:tabs>
        <w:ind w:left="6120" w:hanging="360"/>
      </w:pPr>
      <w:rPr>
        <w:rFonts w:ascii="Times New Roman" w:hAnsi="Times New Roman" w:hint="default"/>
      </w:rPr>
    </w:lvl>
  </w:abstractNum>
  <w:abstractNum w:abstractNumId="25">
    <w:nsid w:val="6F70594D"/>
    <w:multiLevelType w:val="hybridMultilevel"/>
    <w:tmpl w:val="361A117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6">
    <w:nsid w:val="7B4F6869"/>
    <w:multiLevelType w:val="hybridMultilevel"/>
    <w:tmpl w:val="B3147452"/>
    <w:lvl w:ilvl="0" w:tplc="0409000F">
      <w:start w:val="1"/>
      <w:numFmt w:val="decimal"/>
      <w:lvlText w:val="%1."/>
      <w:lvlJc w:val="left"/>
      <w:pPr>
        <w:ind w:left="761" w:hanging="360"/>
      </w:pPr>
    </w:lvl>
    <w:lvl w:ilvl="1" w:tplc="04090019">
      <w:start w:val="1"/>
      <w:numFmt w:val="lowerLetter"/>
      <w:lvlText w:val="%2."/>
      <w:lvlJc w:val="left"/>
      <w:pPr>
        <w:ind w:left="1481" w:hanging="360"/>
      </w:pPr>
    </w:lvl>
    <w:lvl w:ilvl="2" w:tplc="0409001B" w:tentative="1">
      <w:start w:val="1"/>
      <w:numFmt w:val="lowerRoman"/>
      <w:lvlText w:val="%3."/>
      <w:lvlJc w:val="right"/>
      <w:pPr>
        <w:ind w:left="2201" w:hanging="180"/>
      </w:pPr>
    </w:lvl>
    <w:lvl w:ilvl="3" w:tplc="0409000F" w:tentative="1">
      <w:start w:val="1"/>
      <w:numFmt w:val="decimal"/>
      <w:lvlText w:val="%4."/>
      <w:lvlJc w:val="left"/>
      <w:pPr>
        <w:ind w:left="2921" w:hanging="360"/>
      </w:pPr>
    </w:lvl>
    <w:lvl w:ilvl="4" w:tplc="04090019" w:tentative="1">
      <w:start w:val="1"/>
      <w:numFmt w:val="lowerLetter"/>
      <w:lvlText w:val="%5."/>
      <w:lvlJc w:val="left"/>
      <w:pPr>
        <w:ind w:left="3641" w:hanging="360"/>
      </w:pPr>
    </w:lvl>
    <w:lvl w:ilvl="5" w:tplc="0409001B" w:tentative="1">
      <w:start w:val="1"/>
      <w:numFmt w:val="lowerRoman"/>
      <w:lvlText w:val="%6."/>
      <w:lvlJc w:val="right"/>
      <w:pPr>
        <w:ind w:left="4361" w:hanging="180"/>
      </w:pPr>
    </w:lvl>
    <w:lvl w:ilvl="6" w:tplc="0409000F" w:tentative="1">
      <w:start w:val="1"/>
      <w:numFmt w:val="decimal"/>
      <w:lvlText w:val="%7."/>
      <w:lvlJc w:val="left"/>
      <w:pPr>
        <w:ind w:left="5081" w:hanging="360"/>
      </w:pPr>
    </w:lvl>
    <w:lvl w:ilvl="7" w:tplc="04090019" w:tentative="1">
      <w:start w:val="1"/>
      <w:numFmt w:val="lowerLetter"/>
      <w:lvlText w:val="%8."/>
      <w:lvlJc w:val="left"/>
      <w:pPr>
        <w:ind w:left="5801" w:hanging="360"/>
      </w:pPr>
    </w:lvl>
    <w:lvl w:ilvl="8" w:tplc="0409001B" w:tentative="1">
      <w:start w:val="1"/>
      <w:numFmt w:val="lowerRoman"/>
      <w:lvlText w:val="%9."/>
      <w:lvlJc w:val="right"/>
      <w:pPr>
        <w:ind w:left="6521" w:hanging="180"/>
      </w:pPr>
    </w:lvl>
  </w:abstractNum>
  <w:abstractNum w:abstractNumId="27">
    <w:nsid w:val="7BC22012"/>
    <w:multiLevelType w:val="multilevel"/>
    <w:tmpl w:val="98707FB4"/>
    <w:lvl w:ilvl="0">
      <w:start w:val="1"/>
      <w:numFmt w:val="decimal"/>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28">
    <w:nsid w:val="7C006856"/>
    <w:multiLevelType w:val="hybridMultilevel"/>
    <w:tmpl w:val="2C1ED222"/>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1"/>
  </w:num>
  <w:num w:numId="2">
    <w:abstractNumId w:val="17"/>
  </w:num>
  <w:num w:numId="3">
    <w:abstractNumId w:val="8"/>
  </w:num>
  <w:num w:numId="4">
    <w:abstractNumId w:val="10"/>
  </w:num>
  <w:num w:numId="5">
    <w:abstractNumId w:val="24"/>
  </w:num>
  <w:num w:numId="6">
    <w:abstractNumId w:val="22"/>
  </w:num>
  <w:num w:numId="7">
    <w:abstractNumId w:val="12"/>
  </w:num>
  <w:num w:numId="8">
    <w:abstractNumId w:val="2"/>
  </w:num>
  <w:num w:numId="9">
    <w:abstractNumId w:val="25"/>
  </w:num>
  <w:num w:numId="10">
    <w:abstractNumId w:val="0"/>
  </w:num>
  <w:num w:numId="11">
    <w:abstractNumId w:val="27"/>
  </w:num>
  <w:num w:numId="12">
    <w:abstractNumId w:val="20"/>
  </w:num>
  <w:num w:numId="13">
    <w:abstractNumId w:val="19"/>
  </w:num>
  <w:num w:numId="14">
    <w:abstractNumId w:val="9"/>
  </w:num>
  <w:num w:numId="15">
    <w:abstractNumId w:val="14"/>
  </w:num>
  <w:num w:numId="16">
    <w:abstractNumId w:val="23"/>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4"/>
  </w:num>
  <w:num w:numId="20">
    <w:abstractNumId w:val="28"/>
  </w:num>
  <w:num w:numId="21">
    <w:abstractNumId w:val="5"/>
  </w:num>
  <w:num w:numId="22">
    <w:abstractNumId w:val="3"/>
  </w:num>
  <w:num w:numId="23">
    <w:abstractNumId w:val="16"/>
  </w:num>
  <w:num w:numId="24">
    <w:abstractNumId w:val="18"/>
  </w:num>
  <w:num w:numId="25">
    <w:abstractNumId w:val="7"/>
  </w:num>
  <w:num w:numId="26">
    <w:abstractNumId w:val="6"/>
  </w:num>
  <w:num w:numId="27">
    <w:abstractNumId w:val="21"/>
  </w:num>
  <w:num w:numId="28">
    <w:abstractNumId w:val="13"/>
  </w:num>
  <w:num w:numId="29">
    <w:abstractNumId w:val="26"/>
  </w:num>
  <w:num w:numId="30">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isplayBackgroundShape/>
  <w:activeWritingStyle w:appName="MSWord" w:lang="en-US"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noPunctuationKerning/>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867"/>
    <w:rsid w:val="00001528"/>
    <w:rsid w:val="00006E43"/>
    <w:rsid w:val="00010153"/>
    <w:rsid w:val="00010EC9"/>
    <w:rsid w:val="00011FDF"/>
    <w:rsid w:val="00015410"/>
    <w:rsid w:val="00020E03"/>
    <w:rsid w:val="0002168D"/>
    <w:rsid w:val="0002326A"/>
    <w:rsid w:val="000250FE"/>
    <w:rsid w:val="00025357"/>
    <w:rsid w:val="00027696"/>
    <w:rsid w:val="00033121"/>
    <w:rsid w:val="000335D6"/>
    <w:rsid w:val="0003762E"/>
    <w:rsid w:val="00037727"/>
    <w:rsid w:val="00042674"/>
    <w:rsid w:val="00042699"/>
    <w:rsid w:val="000438D0"/>
    <w:rsid w:val="00044FA1"/>
    <w:rsid w:val="000462A7"/>
    <w:rsid w:val="00050353"/>
    <w:rsid w:val="00050613"/>
    <w:rsid w:val="00054A11"/>
    <w:rsid w:val="00057858"/>
    <w:rsid w:val="0005795F"/>
    <w:rsid w:val="00057B5F"/>
    <w:rsid w:val="00057E98"/>
    <w:rsid w:val="00060359"/>
    <w:rsid w:val="00060E51"/>
    <w:rsid w:val="000650CC"/>
    <w:rsid w:val="000732C5"/>
    <w:rsid w:val="000758E3"/>
    <w:rsid w:val="0007636C"/>
    <w:rsid w:val="00081CE1"/>
    <w:rsid w:val="00082A8B"/>
    <w:rsid w:val="00082FFF"/>
    <w:rsid w:val="000964DA"/>
    <w:rsid w:val="000970B9"/>
    <w:rsid w:val="00097AF4"/>
    <w:rsid w:val="000A40B8"/>
    <w:rsid w:val="000A7FDF"/>
    <w:rsid w:val="000B285C"/>
    <w:rsid w:val="000B2865"/>
    <w:rsid w:val="000B2A4E"/>
    <w:rsid w:val="000B42D3"/>
    <w:rsid w:val="000C03D0"/>
    <w:rsid w:val="000C2313"/>
    <w:rsid w:val="000D18EC"/>
    <w:rsid w:val="000D29A1"/>
    <w:rsid w:val="000D3F24"/>
    <w:rsid w:val="000D64B5"/>
    <w:rsid w:val="000D77A7"/>
    <w:rsid w:val="000E02D3"/>
    <w:rsid w:val="000E056C"/>
    <w:rsid w:val="000E44F2"/>
    <w:rsid w:val="000F2DF7"/>
    <w:rsid w:val="000F2F60"/>
    <w:rsid w:val="000F32D9"/>
    <w:rsid w:val="000F6BD7"/>
    <w:rsid w:val="001016FE"/>
    <w:rsid w:val="00101ED3"/>
    <w:rsid w:val="00104EDE"/>
    <w:rsid w:val="00105302"/>
    <w:rsid w:val="001059D4"/>
    <w:rsid w:val="00107842"/>
    <w:rsid w:val="001139CA"/>
    <w:rsid w:val="00127636"/>
    <w:rsid w:val="00130B5C"/>
    <w:rsid w:val="00131119"/>
    <w:rsid w:val="001349F8"/>
    <w:rsid w:val="0014250F"/>
    <w:rsid w:val="00144F42"/>
    <w:rsid w:val="00145EA7"/>
    <w:rsid w:val="001534AC"/>
    <w:rsid w:val="00156AEF"/>
    <w:rsid w:val="001600D5"/>
    <w:rsid w:val="00164577"/>
    <w:rsid w:val="00165A45"/>
    <w:rsid w:val="001678CF"/>
    <w:rsid w:val="00174917"/>
    <w:rsid w:val="0018024F"/>
    <w:rsid w:val="00181285"/>
    <w:rsid w:val="00182624"/>
    <w:rsid w:val="00183B9E"/>
    <w:rsid w:val="0018449E"/>
    <w:rsid w:val="0018488C"/>
    <w:rsid w:val="00185D84"/>
    <w:rsid w:val="001923A2"/>
    <w:rsid w:val="001948C2"/>
    <w:rsid w:val="00196F1B"/>
    <w:rsid w:val="001A60A0"/>
    <w:rsid w:val="001B5FB9"/>
    <w:rsid w:val="001C326D"/>
    <w:rsid w:val="001C372B"/>
    <w:rsid w:val="001C44E4"/>
    <w:rsid w:val="001C5754"/>
    <w:rsid w:val="001C6836"/>
    <w:rsid w:val="001D1309"/>
    <w:rsid w:val="001D2682"/>
    <w:rsid w:val="001D3F54"/>
    <w:rsid w:val="001E13EB"/>
    <w:rsid w:val="001E2A28"/>
    <w:rsid w:val="001E5474"/>
    <w:rsid w:val="001F5CC6"/>
    <w:rsid w:val="001F7A70"/>
    <w:rsid w:val="002050C9"/>
    <w:rsid w:val="00207F81"/>
    <w:rsid w:val="00210856"/>
    <w:rsid w:val="00210A91"/>
    <w:rsid w:val="00222149"/>
    <w:rsid w:val="00222867"/>
    <w:rsid w:val="002306B7"/>
    <w:rsid w:val="00233618"/>
    <w:rsid w:val="00237739"/>
    <w:rsid w:val="0024002D"/>
    <w:rsid w:val="002466BD"/>
    <w:rsid w:val="00247856"/>
    <w:rsid w:val="00251B83"/>
    <w:rsid w:val="002547D5"/>
    <w:rsid w:val="0025776A"/>
    <w:rsid w:val="00260574"/>
    <w:rsid w:val="00267AC7"/>
    <w:rsid w:val="00271F2A"/>
    <w:rsid w:val="002735D9"/>
    <w:rsid w:val="002736FF"/>
    <w:rsid w:val="00276D68"/>
    <w:rsid w:val="00281A58"/>
    <w:rsid w:val="0028396D"/>
    <w:rsid w:val="00285080"/>
    <w:rsid w:val="002856C6"/>
    <w:rsid w:val="0028615D"/>
    <w:rsid w:val="002867C0"/>
    <w:rsid w:val="00292A02"/>
    <w:rsid w:val="00293FDB"/>
    <w:rsid w:val="00295E05"/>
    <w:rsid w:val="002A0ADF"/>
    <w:rsid w:val="002A2565"/>
    <w:rsid w:val="002A40B7"/>
    <w:rsid w:val="002A4BD3"/>
    <w:rsid w:val="002A768D"/>
    <w:rsid w:val="002B1AB3"/>
    <w:rsid w:val="002B36CD"/>
    <w:rsid w:val="002B604B"/>
    <w:rsid w:val="002B61DA"/>
    <w:rsid w:val="002C206B"/>
    <w:rsid w:val="002C29AE"/>
    <w:rsid w:val="002C45CC"/>
    <w:rsid w:val="002C4CBB"/>
    <w:rsid w:val="002C60D5"/>
    <w:rsid w:val="002D0FA7"/>
    <w:rsid w:val="002D3F1E"/>
    <w:rsid w:val="002D5AB7"/>
    <w:rsid w:val="002D62D9"/>
    <w:rsid w:val="002D71CB"/>
    <w:rsid w:val="002E07D4"/>
    <w:rsid w:val="002E2FA9"/>
    <w:rsid w:val="002F0AFB"/>
    <w:rsid w:val="002F1CDE"/>
    <w:rsid w:val="002F57D6"/>
    <w:rsid w:val="002F7F2A"/>
    <w:rsid w:val="00305DA4"/>
    <w:rsid w:val="0031424E"/>
    <w:rsid w:val="00316154"/>
    <w:rsid w:val="00316C69"/>
    <w:rsid w:val="00317058"/>
    <w:rsid w:val="00317689"/>
    <w:rsid w:val="003229B4"/>
    <w:rsid w:val="00323002"/>
    <w:rsid w:val="00324DB1"/>
    <w:rsid w:val="00324DED"/>
    <w:rsid w:val="00324EDA"/>
    <w:rsid w:val="003338CC"/>
    <w:rsid w:val="00337D89"/>
    <w:rsid w:val="00350A48"/>
    <w:rsid w:val="00351B7D"/>
    <w:rsid w:val="00354466"/>
    <w:rsid w:val="003566B6"/>
    <w:rsid w:val="0036092F"/>
    <w:rsid w:val="00361DE8"/>
    <w:rsid w:val="00361ED6"/>
    <w:rsid w:val="0037435E"/>
    <w:rsid w:val="00384320"/>
    <w:rsid w:val="0038442E"/>
    <w:rsid w:val="00384D60"/>
    <w:rsid w:val="00387E71"/>
    <w:rsid w:val="0039131D"/>
    <w:rsid w:val="00393797"/>
    <w:rsid w:val="003963A9"/>
    <w:rsid w:val="003A593E"/>
    <w:rsid w:val="003A5D93"/>
    <w:rsid w:val="003A6574"/>
    <w:rsid w:val="003A7A84"/>
    <w:rsid w:val="003B04A9"/>
    <w:rsid w:val="003C4B8B"/>
    <w:rsid w:val="003C510C"/>
    <w:rsid w:val="003C6052"/>
    <w:rsid w:val="003C717A"/>
    <w:rsid w:val="003D43D5"/>
    <w:rsid w:val="003D5C43"/>
    <w:rsid w:val="003D671D"/>
    <w:rsid w:val="003D67F9"/>
    <w:rsid w:val="003E25F6"/>
    <w:rsid w:val="003F21AE"/>
    <w:rsid w:val="003F28AB"/>
    <w:rsid w:val="003F3ECB"/>
    <w:rsid w:val="003F45E2"/>
    <w:rsid w:val="003F45EB"/>
    <w:rsid w:val="00401768"/>
    <w:rsid w:val="00403A14"/>
    <w:rsid w:val="004049B6"/>
    <w:rsid w:val="00405D1D"/>
    <w:rsid w:val="004133A4"/>
    <w:rsid w:val="00416B30"/>
    <w:rsid w:val="0042457B"/>
    <w:rsid w:val="00430BB3"/>
    <w:rsid w:val="004320A7"/>
    <w:rsid w:val="0043376E"/>
    <w:rsid w:val="00441136"/>
    <w:rsid w:val="00442AEA"/>
    <w:rsid w:val="004442CA"/>
    <w:rsid w:val="00452FD0"/>
    <w:rsid w:val="004551AD"/>
    <w:rsid w:val="004569F1"/>
    <w:rsid w:val="004616C1"/>
    <w:rsid w:val="0046190F"/>
    <w:rsid w:val="00462F5C"/>
    <w:rsid w:val="00463B25"/>
    <w:rsid w:val="00464777"/>
    <w:rsid w:val="00465D48"/>
    <w:rsid w:val="004677C4"/>
    <w:rsid w:val="00474A95"/>
    <w:rsid w:val="00474E18"/>
    <w:rsid w:val="004816AA"/>
    <w:rsid w:val="00482372"/>
    <w:rsid w:val="004831BA"/>
    <w:rsid w:val="00484D89"/>
    <w:rsid w:val="0048540A"/>
    <w:rsid w:val="004904A4"/>
    <w:rsid w:val="00491F89"/>
    <w:rsid w:val="004940ED"/>
    <w:rsid w:val="004A7941"/>
    <w:rsid w:val="004B4101"/>
    <w:rsid w:val="004C1559"/>
    <w:rsid w:val="004C1B28"/>
    <w:rsid w:val="004C6691"/>
    <w:rsid w:val="004D0A37"/>
    <w:rsid w:val="004D441C"/>
    <w:rsid w:val="004D7AD9"/>
    <w:rsid w:val="004E22C1"/>
    <w:rsid w:val="004E65F9"/>
    <w:rsid w:val="004E773A"/>
    <w:rsid w:val="004E77B9"/>
    <w:rsid w:val="004F453B"/>
    <w:rsid w:val="004F4CF0"/>
    <w:rsid w:val="004F7EB9"/>
    <w:rsid w:val="004F7FC3"/>
    <w:rsid w:val="00500517"/>
    <w:rsid w:val="00506821"/>
    <w:rsid w:val="00506A76"/>
    <w:rsid w:val="00507633"/>
    <w:rsid w:val="005076EF"/>
    <w:rsid w:val="005139F6"/>
    <w:rsid w:val="00515563"/>
    <w:rsid w:val="005161D1"/>
    <w:rsid w:val="00525E3C"/>
    <w:rsid w:val="00527356"/>
    <w:rsid w:val="005314AD"/>
    <w:rsid w:val="00532A01"/>
    <w:rsid w:val="00534D64"/>
    <w:rsid w:val="00535816"/>
    <w:rsid w:val="00536509"/>
    <w:rsid w:val="005425B6"/>
    <w:rsid w:val="00542B28"/>
    <w:rsid w:val="00543CCC"/>
    <w:rsid w:val="00544A54"/>
    <w:rsid w:val="0054502F"/>
    <w:rsid w:val="005450F6"/>
    <w:rsid w:val="00551F84"/>
    <w:rsid w:val="005542C6"/>
    <w:rsid w:val="00554C21"/>
    <w:rsid w:val="00555E26"/>
    <w:rsid w:val="005560E9"/>
    <w:rsid w:val="0055744B"/>
    <w:rsid w:val="005644CD"/>
    <w:rsid w:val="005675D0"/>
    <w:rsid w:val="00573AC3"/>
    <w:rsid w:val="00592EEC"/>
    <w:rsid w:val="0059372F"/>
    <w:rsid w:val="0059474B"/>
    <w:rsid w:val="00596AFC"/>
    <w:rsid w:val="005A126A"/>
    <w:rsid w:val="005A1D63"/>
    <w:rsid w:val="005A2168"/>
    <w:rsid w:val="005A2F87"/>
    <w:rsid w:val="005A47F0"/>
    <w:rsid w:val="005A5704"/>
    <w:rsid w:val="005A71BE"/>
    <w:rsid w:val="005B015F"/>
    <w:rsid w:val="005B04F1"/>
    <w:rsid w:val="005B7C78"/>
    <w:rsid w:val="005C1406"/>
    <w:rsid w:val="005C35D9"/>
    <w:rsid w:val="005C47C9"/>
    <w:rsid w:val="005C4F5D"/>
    <w:rsid w:val="005C663D"/>
    <w:rsid w:val="005C7927"/>
    <w:rsid w:val="005C7B42"/>
    <w:rsid w:val="005D7214"/>
    <w:rsid w:val="005E5239"/>
    <w:rsid w:val="005F04C0"/>
    <w:rsid w:val="00600BBD"/>
    <w:rsid w:val="006019A7"/>
    <w:rsid w:val="00602074"/>
    <w:rsid w:val="0060322F"/>
    <w:rsid w:val="00604167"/>
    <w:rsid w:val="00610DE9"/>
    <w:rsid w:val="006112C4"/>
    <w:rsid w:val="006122DC"/>
    <w:rsid w:val="00615639"/>
    <w:rsid w:val="006219BA"/>
    <w:rsid w:val="00626956"/>
    <w:rsid w:val="006301B7"/>
    <w:rsid w:val="00631AE8"/>
    <w:rsid w:val="00631F1A"/>
    <w:rsid w:val="0063331A"/>
    <w:rsid w:val="006454BA"/>
    <w:rsid w:val="006463B5"/>
    <w:rsid w:val="0064648C"/>
    <w:rsid w:val="00652392"/>
    <w:rsid w:val="00663C24"/>
    <w:rsid w:val="00665E1D"/>
    <w:rsid w:val="006708C6"/>
    <w:rsid w:val="00674186"/>
    <w:rsid w:val="006757BE"/>
    <w:rsid w:val="00677641"/>
    <w:rsid w:val="00677B30"/>
    <w:rsid w:val="006829FD"/>
    <w:rsid w:val="00694D50"/>
    <w:rsid w:val="006978F7"/>
    <w:rsid w:val="006A16C1"/>
    <w:rsid w:val="006A3A39"/>
    <w:rsid w:val="006A506E"/>
    <w:rsid w:val="006B1FF2"/>
    <w:rsid w:val="006B2D06"/>
    <w:rsid w:val="006B4575"/>
    <w:rsid w:val="006D0432"/>
    <w:rsid w:val="006D110B"/>
    <w:rsid w:val="006D47D8"/>
    <w:rsid w:val="006D7E17"/>
    <w:rsid w:val="006E005A"/>
    <w:rsid w:val="006E15D0"/>
    <w:rsid w:val="006E2C86"/>
    <w:rsid w:val="006E6DCD"/>
    <w:rsid w:val="006E797C"/>
    <w:rsid w:val="006E7F55"/>
    <w:rsid w:val="006F2035"/>
    <w:rsid w:val="006F3AA3"/>
    <w:rsid w:val="006F4973"/>
    <w:rsid w:val="00701A79"/>
    <w:rsid w:val="00706552"/>
    <w:rsid w:val="0070734F"/>
    <w:rsid w:val="0071352A"/>
    <w:rsid w:val="00730642"/>
    <w:rsid w:val="00730CB6"/>
    <w:rsid w:val="00733607"/>
    <w:rsid w:val="007338DF"/>
    <w:rsid w:val="00734660"/>
    <w:rsid w:val="00734FB2"/>
    <w:rsid w:val="007403F2"/>
    <w:rsid w:val="0074293F"/>
    <w:rsid w:val="0074307A"/>
    <w:rsid w:val="00745C3B"/>
    <w:rsid w:val="00747DC9"/>
    <w:rsid w:val="00751E10"/>
    <w:rsid w:val="00751F3C"/>
    <w:rsid w:val="00754F7E"/>
    <w:rsid w:val="0075518C"/>
    <w:rsid w:val="00756CFD"/>
    <w:rsid w:val="00761332"/>
    <w:rsid w:val="007660DC"/>
    <w:rsid w:val="00767242"/>
    <w:rsid w:val="00770185"/>
    <w:rsid w:val="00773AE7"/>
    <w:rsid w:val="00774FD2"/>
    <w:rsid w:val="007775A8"/>
    <w:rsid w:val="00780257"/>
    <w:rsid w:val="00780DF0"/>
    <w:rsid w:val="00782522"/>
    <w:rsid w:val="007849B7"/>
    <w:rsid w:val="00785972"/>
    <w:rsid w:val="00793ED3"/>
    <w:rsid w:val="00796B29"/>
    <w:rsid w:val="00796E89"/>
    <w:rsid w:val="007A13E6"/>
    <w:rsid w:val="007A2715"/>
    <w:rsid w:val="007A3AA9"/>
    <w:rsid w:val="007B09DE"/>
    <w:rsid w:val="007B1639"/>
    <w:rsid w:val="007B5F34"/>
    <w:rsid w:val="007B73A6"/>
    <w:rsid w:val="007B74B0"/>
    <w:rsid w:val="007C0987"/>
    <w:rsid w:val="007C403F"/>
    <w:rsid w:val="007C47D7"/>
    <w:rsid w:val="007C758B"/>
    <w:rsid w:val="007D3D21"/>
    <w:rsid w:val="007D3F20"/>
    <w:rsid w:val="007E05A2"/>
    <w:rsid w:val="007E36CB"/>
    <w:rsid w:val="007E6EF7"/>
    <w:rsid w:val="007E7EFC"/>
    <w:rsid w:val="007F0346"/>
    <w:rsid w:val="007F088E"/>
    <w:rsid w:val="007F215E"/>
    <w:rsid w:val="007F32D1"/>
    <w:rsid w:val="007F4422"/>
    <w:rsid w:val="007F45BE"/>
    <w:rsid w:val="007F4DDD"/>
    <w:rsid w:val="007F5FB7"/>
    <w:rsid w:val="007F6D6E"/>
    <w:rsid w:val="00803E25"/>
    <w:rsid w:val="00806F9F"/>
    <w:rsid w:val="00807E73"/>
    <w:rsid w:val="00811761"/>
    <w:rsid w:val="00812405"/>
    <w:rsid w:val="00812C78"/>
    <w:rsid w:val="00813449"/>
    <w:rsid w:val="008171C4"/>
    <w:rsid w:val="008255D6"/>
    <w:rsid w:val="00826DE5"/>
    <w:rsid w:val="00833642"/>
    <w:rsid w:val="0083621D"/>
    <w:rsid w:val="00837E82"/>
    <w:rsid w:val="00841611"/>
    <w:rsid w:val="0084358C"/>
    <w:rsid w:val="008469B4"/>
    <w:rsid w:val="008501E2"/>
    <w:rsid w:val="0085438D"/>
    <w:rsid w:val="00855249"/>
    <w:rsid w:val="00855346"/>
    <w:rsid w:val="00860876"/>
    <w:rsid w:val="00863397"/>
    <w:rsid w:val="008643C8"/>
    <w:rsid w:val="00865F04"/>
    <w:rsid w:val="00866E4B"/>
    <w:rsid w:val="0086735E"/>
    <w:rsid w:val="008751AC"/>
    <w:rsid w:val="008902E8"/>
    <w:rsid w:val="0089407F"/>
    <w:rsid w:val="008954D3"/>
    <w:rsid w:val="008A1740"/>
    <w:rsid w:val="008A1C05"/>
    <w:rsid w:val="008A26B3"/>
    <w:rsid w:val="008A4857"/>
    <w:rsid w:val="008A4B15"/>
    <w:rsid w:val="008A6625"/>
    <w:rsid w:val="008B292B"/>
    <w:rsid w:val="008B2F2B"/>
    <w:rsid w:val="008B4865"/>
    <w:rsid w:val="008B65CE"/>
    <w:rsid w:val="008C0AA4"/>
    <w:rsid w:val="008C23B7"/>
    <w:rsid w:val="008C301D"/>
    <w:rsid w:val="008C3A47"/>
    <w:rsid w:val="008C50FF"/>
    <w:rsid w:val="008D098D"/>
    <w:rsid w:val="008D0AF1"/>
    <w:rsid w:val="008D1251"/>
    <w:rsid w:val="008D17F4"/>
    <w:rsid w:val="008D3601"/>
    <w:rsid w:val="008D3CFE"/>
    <w:rsid w:val="008D4D8D"/>
    <w:rsid w:val="008D7803"/>
    <w:rsid w:val="008E0533"/>
    <w:rsid w:val="008F0BAB"/>
    <w:rsid w:val="008F17F7"/>
    <w:rsid w:val="008F50AD"/>
    <w:rsid w:val="008F669D"/>
    <w:rsid w:val="00902543"/>
    <w:rsid w:val="0090293E"/>
    <w:rsid w:val="00904190"/>
    <w:rsid w:val="009055EC"/>
    <w:rsid w:val="009147E6"/>
    <w:rsid w:val="00915A4D"/>
    <w:rsid w:val="009244DE"/>
    <w:rsid w:val="00925F39"/>
    <w:rsid w:val="009349CC"/>
    <w:rsid w:val="009358BF"/>
    <w:rsid w:val="00935C3A"/>
    <w:rsid w:val="009364E0"/>
    <w:rsid w:val="00936961"/>
    <w:rsid w:val="00936FB8"/>
    <w:rsid w:val="00942B45"/>
    <w:rsid w:val="00944815"/>
    <w:rsid w:val="00947132"/>
    <w:rsid w:val="00950947"/>
    <w:rsid w:val="00956631"/>
    <w:rsid w:val="009575F8"/>
    <w:rsid w:val="009608F1"/>
    <w:rsid w:val="00960C5A"/>
    <w:rsid w:val="009613A0"/>
    <w:rsid w:val="00961C6E"/>
    <w:rsid w:val="00963E3A"/>
    <w:rsid w:val="00967BC0"/>
    <w:rsid w:val="009773E5"/>
    <w:rsid w:val="0097780C"/>
    <w:rsid w:val="0098208F"/>
    <w:rsid w:val="0098290A"/>
    <w:rsid w:val="00986D2A"/>
    <w:rsid w:val="00990AEC"/>
    <w:rsid w:val="00992246"/>
    <w:rsid w:val="009967F3"/>
    <w:rsid w:val="009968BA"/>
    <w:rsid w:val="009A0A97"/>
    <w:rsid w:val="009A5B93"/>
    <w:rsid w:val="009A5C43"/>
    <w:rsid w:val="009B0D4C"/>
    <w:rsid w:val="009B6921"/>
    <w:rsid w:val="009C0904"/>
    <w:rsid w:val="009C3AA0"/>
    <w:rsid w:val="009D277A"/>
    <w:rsid w:val="009D3E18"/>
    <w:rsid w:val="009D69FD"/>
    <w:rsid w:val="009E2109"/>
    <w:rsid w:val="009E4D5C"/>
    <w:rsid w:val="009E61F3"/>
    <w:rsid w:val="009E75F3"/>
    <w:rsid w:val="009F1519"/>
    <w:rsid w:val="009F3299"/>
    <w:rsid w:val="009F5738"/>
    <w:rsid w:val="009F5EDB"/>
    <w:rsid w:val="009F7323"/>
    <w:rsid w:val="00A001BB"/>
    <w:rsid w:val="00A0027A"/>
    <w:rsid w:val="00A06195"/>
    <w:rsid w:val="00A116F4"/>
    <w:rsid w:val="00A14881"/>
    <w:rsid w:val="00A14E74"/>
    <w:rsid w:val="00A1598B"/>
    <w:rsid w:val="00A20AC9"/>
    <w:rsid w:val="00A21F75"/>
    <w:rsid w:val="00A22A42"/>
    <w:rsid w:val="00A2442F"/>
    <w:rsid w:val="00A337FE"/>
    <w:rsid w:val="00A35882"/>
    <w:rsid w:val="00A36194"/>
    <w:rsid w:val="00A4064C"/>
    <w:rsid w:val="00A44881"/>
    <w:rsid w:val="00A472FA"/>
    <w:rsid w:val="00A47B27"/>
    <w:rsid w:val="00A52001"/>
    <w:rsid w:val="00A53039"/>
    <w:rsid w:val="00A61EF2"/>
    <w:rsid w:val="00A62406"/>
    <w:rsid w:val="00A63459"/>
    <w:rsid w:val="00A646ED"/>
    <w:rsid w:val="00A66194"/>
    <w:rsid w:val="00A70A80"/>
    <w:rsid w:val="00A71B07"/>
    <w:rsid w:val="00A72FAF"/>
    <w:rsid w:val="00A73462"/>
    <w:rsid w:val="00A80D22"/>
    <w:rsid w:val="00A8449A"/>
    <w:rsid w:val="00A86E34"/>
    <w:rsid w:val="00A941B5"/>
    <w:rsid w:val="00A94543"/>
    <w:rsid w:val="00A951A9"/>
    <w:rsid w:val="00A95723"/>
    <w:rsid w:val="00A96908"/>
    <w:rsid w:val="00AA0ADE"/>
    <w:rsid w:val="00AA11E0"/>
    <w:rsid w:val="00AA1FA5"/>
    <w:rsid w:val="00AA48E9"/>
    <w:rsid w:val="00AA7D7A"/>
    <w:rsid w:val="00AB1EBD"/>
    <w:rsid w:val="00AB4263"/>
    <w:rsid w:val="00AB4F8B"/>
    <w:rsid w:val="00AB6FD5"/>
    <w:rsid w:val="00AC2AB8"/>
    <w:rsid w:val="00AC34BA"/>
    <w:rsid w:val="00AC4058"/>
    <w:rsid w:val="00AC5437"/>
    <w:rsid w:val="00AC70A7"/>
    <w:rsid w:val="00AC77D9"/>
    <w:rsid w:val="00AD122C"/>
    <w:rsid w:val="00AD6817"/>
    <w:rsid w:val="00AD7AD6"/>
    <w:rsid w:val="00AF14AD"/>
    <w:rsid w:val="00AF2096"/>
    <w:rsid w:val="00AF37A5"/>
    <w:rsid w:val="00B0406D"/>
    <w:rsid w:val="00B06219"/>
    <w:rsid w:val="00B062CF"/>
    <w:rsid w:val="00B0699F"/>
    <w:rsid w:val="00B10F92"/>
    <w:rsid w:val="00B10FAB"/>
    <w:rsid w:val="00B12B2C"/>
    <w:rsid w:val="00B14531"/>
    <w:rsid w:val="00B157D9"/>
    <w:rsid w:val="00B1702B"/>
    <w:rsid w:val="00B17E29"/>
    <w:rsid w:val="00B21363"/>
    <w:rsid w:val="00B25F56"/>
    <w:rsid w:val="00B26402"/>
    <w:rsid w:val="00B27022"/>
    <w:rsid w:val="00B3333F"/>
    <w:rsid w:val="00B34369"/>
    <w:rsid w:val="00B35ABD"/>
    <w:rsid w:val="00B40C5B"/>
    <w:rsid w:val="00B435A3"/>
    <w:rsid w:val="00B44E93"/>
    <w:rsid w:val="00B46774"/>
    <w:rsid w:val="00B52537"/>
    <w:rsid w:val="00B539BC"/>
    <w:rsid w:val="00B61FDD"/>
    <w:rsid w:val="00B636B8"/>
    <w:rsid w:val="00B659C3"/>
    <w:rsid w:val="00B66F51"/>
    <w:rsid w:val="00B717F7"/>
    <w:rsid w:val="00B72667"/>
    <w:rsid w:val="00B7309B"/>
    <w:rsid w:val="00B73BB4"/>
    <w:rsid w:val="00B73E54"/>
    <w:rsid w:val="00B74B31"/>
    <w:rsid w:val="00B75307"/>
    <w:rsid w:val="00B7532B"/>
    <w:rsid w:val="00B761B3"/>
    <w:rsid w:val="00B765D5"/>
    <w:rsid w:val="00B81895"/>
    <w:rsid w:val="00B819FE"/>
    <w:rsid w:val="00B81A5D"/>
    <w:rsid w:val="00B8656E"/>
    <w:rsid w:val="00B86DF1"/>
    <w:rsid w:val="00B87566"/>
    <w:rsid w:val="00B93889"/>
    <w:rsid w:val="00B94503"/>
    <w:rsid w:val="00BA0DBC"/>
    <w:rsid w:val="00BA351E"/>
    <w:rsid w:val="00BB0BB4"/>
    <w:rsid w:val="00BB46A6"/>
    <w:rsid w:val="00BB4C0C"/>
    <w:rsid w:val="00BC408A"/>
    <w:rsid w:val="00BC59CF"/>
    <w:rsid w:val="00BC713D"/>
    <w:rsid w:val="00BD06E3"/>
    <w:rsid w:val="00BD3662"/>
    <w:rsid w:val="00BD575D"/>
    <w:rsid w:val="00BD7CB6"/>
    <w:rsid w:val="00BE1BFC"/>
    <w:rsid w:val="00BE43F2"/>
    <w:rsid w:val="00BF4C7D"/>
    <w:rsid w:val="00BF5EEF"/>
    <w:rsid w:val="00BF6169"/>
    <w:rsid w:val="00BF7B9B"/>
    <w:rsid w:val="00C0047E"/>
    <w:rsid w:val="00C02217"/>
    <w:rsid w:val="00C11784"/>
    <w:rsid w:val="00C15A8F"/>
    <w:rsid w:val="00C15B02"/>
    <w:rsid w:val="00C15B1D"/>
    <w:rsid w:val="00C179AC"/>
    <w:rsid w:val="00C2124F"/>
    <w:rsid w:val="00C212C4"/>
    <w:rsid w:val="00C24389"/>
    <w:rsid w:val="00C254E3"/>
    <w:rsid w:val="00C25DA6"/>
    <w:rsid w:val="00C31338"/>
    <w:rsid w:val="00C31A42"/>
    <w:rsid w:val="00C33769"/>
    <w:rsid w:val="00C36473"/>
    <w:rsid w:val="00C369BC"/>
    <w:rsid w:val="00C41D7C"/>
    <w:rsid w:val="00C475C6"/>
    <w:rsid w:val="00C47AB2"/>
    <w:rsid w:val="00C50CE9"/>
    <w:rsid w:val="00C5411A"/>
    <w:rsid w:val="00C56D5F"/>
    <w:rsid w:val="00C71613"/>
    <w:rsid w:val="00C73741"/>
    <w:rsid w:val="00C74AAB"/>
    <w:rsid w:val="00C757D9"/>
    <w:rsid w:val="00C77097"/>
    <w:rsid w:val="00C774A8"/>
    <w:rsid w:val="00C80720"/>
    <w:rsid w:val="00C81B6B"/>
    <w:rsid w:val="00C820C0"/>
    <w:rsid w:val="00C8540C"/>
    <w:rsid w:val="00C85CD6"/>
    <w:rsid w:val="00C922B3"/>
    <w:rsid w:val="00C94E7A"/>
    <w:rsid w:val="00C96EA6"/>
    <w:rsid w:val="00C976A4"/>
    <w:rsid w:val="00C97E1D"/>
    <w:rsid w:val="00CA0F18"/>
    <w:rsid w:val="00CA3057"/>
    <w:rsid w:val="00CA32E2"/>
    <w:rsid w:val="00CA4599"/>
    <w:rsid w:val="00CA6E53"/>
    <w:rsid w:val="00CB4FD9"/>
    <w:rsid w:val="00CC15A6"/>
    <w:rsid w:val="00CC58D9"/>
    <w:rsid w:val="00CC790D"/>
    <w:rsid w:val="00CD3475"/>
    <w:rsid w:val="00CD5889"/>
    <w:rsid w:val="00CE11A8"/>
    <w:rsid w:val="00CE26BF"/>
    <w:rsid w:val="00CE285C"/>
    <w:rsid w:val="00CE3D17"/>
    <w:rsid w:val="00CF0CF2"/>
    <w:rsid w:val="00CF1871"/>
    <w:rsid w:val="00CF1F47"/>
    <w:rsid w:val="00CF4CEE"/>
    <w:rsid w:val="00CF5D71"/>
    <w:rsid w:val="00D00689"/>
    <w:rsid w:val="00D00915"/>
    <w:rsid w:val="00D0306B"/>
    <w:rsid w:val="00D11727"/>
    <w:rsid w:val="00D122D2"/>
    <w:rsid w:val="00D12C62"/>
    <w:rsid w:val="00D1613F"/>
    <w:rsid w:val="00D17AE5"/>
    <w:rsid w:val="00D17B32"/>
    <w:rsid w:val="00D205BF"/>
    <w:rsid w:val="00D20E99"/>
    <w:rsid w:val="00D21D85"/>
    <w:rsid w:val="00D234B9"/>
    <w:rsid w:val="00D317CD"/>
    <w:rsid w:val="00D322B6"/>
    <w:rsid w:val="00D34BC6"/>
    <w:rsid w:val="00D42AB5"/>
    <w:rsid w:val="00D4340F"/>
    <w:rsid w:val="00D450E0"/>
    <w:rsid w:val="00D5256F"/>
    <w:rsid w:val="00D53426"/>
    <w:rsid w:val="00D53F6B"/>
    <w:rsid w:val="00D55FD8"/>
    <w:rsid w:val="00D56C2C"/>
    <w:rsid w:val="00D6064C"/>
    <w:rsid w:val="00D616A1"/>
    <w:rsid w:val="00D64D29"/>
    <w:rsid w:val="00D66DB2"/>
    <w:rsid w:val="00D66E28"/>
    <w:rsid w:val="00D83594"/>
    <w:rsid w:val="00D84275"/>
    <w:rsid w:val="00D84A24"/>
    <w:rsid w:val="00D854B4"/>
    <w:rsid w:val="00D900B6"/>
    <w:rsid w:val="00D92641"/>
    <w:rsid w:val="00D97B16"/>
    <w:rsid w:val="00D97DEB"/>
    <w:rsid w:val="00DA09CC"/>
    <w:rsid w:val="00DA3C76"/>
    <w:rsid w:val="00DA6AC6"/>
    <w:rsid w:val="00DA6E1C"/>
    <w:rsid w:val="00DB35A3"/>
    <w:rsid w:val="00DB5436"/>
    <w:rsid w:val="00DB57D5"/>
    <w:rsid w:val="00DB5834"/>
    <w:rsid w:val="00DB7728"/>
    <w:rsid w:val="00DC1552"/>
    <w:rsid w:val="00DC4B25"/>
    <w:rsid w:val="00DC63E5"/>
    <w:rsid w:val="00DD229C"/>
    <w:rsid w:val="00DD25AE"/>
    <w:rsid w:val="00DE0C9E"/>
    <w:rsid w:val="00DE4FB4"/>
    <w:rsid w:val="00DE501B"/>
    <w:rsid w:val="00DF0410"/>
    <w:rsid w:val="00DF0D08"/>
    <w:rsid w:val="00DF1DA4"/>
    <w:rsid w:val="00DF33C3"/>
    <w:rsid w:val="00DF6113"/>
    <w:rsid w:val="00DF748E"/>
    <w:rsid w:val="00E003C1"/>
    <w:rsid w:val="00E024EF"/>
    <w:rsid w:val="00E04DA4"/>
    <w:rsid w:val="00E0704A"/>
    <w:rsid w:val="00E070F4"/>
    <w:rsid w:val="00E10C88"/>
    <w:rsid w:val="00E15155"/>
    <w:rsid w:val="00E15C0C"/>
    <w:rsid w:val="00E16E05"/>
    <w:rsid w:val="00E301A9"/>
    <w:rsid w:val="00E35808"/>
    <w:rsid w:val="00E35AEB"/>
    <w:rsid w:val="00E415F2"/>
    <w:rsid w:val="00E41B52"/>
    <w:rsid w:val="00E4471E"/>
    <w:rsid w:val="00E46544"/>
    <w:rsid w:val="00E46879"/>
    <w:rsid w:val="00E54B13"/>
    <w:rsid w:val="00E5556F"/>
    <w:rsid w:val="00E57002"/>
    <w:rsid w:val="00E57EAC"/>
    <w:rsid w:val="00E61D1C"/>
    <w:rsid w:val="00E66D7B"/>
    <w:rsid w:val="00E70F8E"/>
    <w:rsid w:val="00E71BAC"/>
    <w:rsid w:val="00E71E50"/>
    <w:rsid w:val="00E7659B"/>
    <w:rsid w:val="00E8071F"/>
    <w:rsid w:val="00E82E2C"/>
    <w:rsid w:val="00E852A3"/>
    <w:rsid w:val="00E913D6"/>
    <w:rsid w:val="00E93241"/>
    <w:rsid w:val="00E96868"/>
    <w:rsid w:val="00EA43E6"/>
    <w:rsid w:val="00EA5C80"/>
    <w:rsid w:val="00EA5EDC"/>
    <w:rsid w:val="00EA677F"/>
    <w:rsid w:val="00EA71D3"/>
    <w:rsid w:val="00EB0FEE"/>
    <w:rsid w:val="00EB172B"/>
    <w:rsid w:val="00EB25F3"/>
    <w:rsid w:val="00EB74F8"/>
    <w:rsid w:val="00EC4CB0"/>
    <w:rsid w:val="00EC67C6"/>
    <w:rsid w:val="00EC6EB2"/>
    <w:rsid w:val="00ED214F"/>
    <w:rsid w:val="00ED2430"/>
    <w:rsid w:val="00ED285A"/>
    <w:rsid w:val="00ED296F"/>
    <w:rsid w:val="00ED466C"/>
    <w:rsid w:val="00ED4F88"/>
    <w:rsid w:val="00ED509A"/>
    <w:rsid w:val="00EE48E8"/>
    <w:rsid w:val="00EE72FA"/>
    <w:rsid w:val="00EE7704"/>
    <w:rsid w:val="00EE7E70"/>
    <w:rsid w:val="00EF11C6"/>
    <w:rsid w:val="00EF3010"/>
    <w:rsid w:val="00EF5F99"/>
    <w:rsid w:val="00EF6AFF"/>
    <w:rsid w:val="00F019B9"/>
    <w:rsid w:val="00F0322D"/>
    <w:rsid w:val="00F03DF3"/>
    <w:rsid w:val="00F07786"/>
    <w:rsid w:val="00F105DF"/>
    <w:rsid w:val="00F11468"/>
    <w:rsid w:val="00F12AB0"/>
    <w:rsid w:val="00F16357"/>
    <w:rsid w:val="00F16722"/>
    <w:rsid w:val="00F21B51"/>
    <w:rsid w:val="00F22CC3"/>
    <w:rsid w:val="00F2331B"/>
    <w:rsid w:val="00F23FCA"/>
    <w:rsid w:val="00F25D76"/>
    <w:rsid w:val="00F263BE"/>
    <w:rsid w:val="00F3321F"/>
    <w:rsid w:val="00F33C34"/>
    <w:rsid w:val="00F3406B"/>
    <w:rsid w:val="00F354C3"/>
    <w:rsid w:val="00F46763"/>
    <w:rsid w:val="00F53506"/>
    <w:rsid w:val="00F542D6"/>
    <w:rsid w:val="00F5432E"/>
    <w:rsid w:val="00F61559"/>
    <w:rsid w:val="00F63C20"/>
    <w:rsid w:val="00F72724"/>
    <w:rsid w:val="00F732C7"/>
    <w:rsid w:val="00F76C96"/>
    <w:rsid w:val="00F81A62"/>
    <w:rsid w:val="00F869E3"/>
    <w:rsid w:val="00F87D91"/>
    <w:rsid w:val="00F96D49"/>
    <w:rsid w:val="00F97800"/>
    <w:rsid w:val="00FA1198"/>
    <w:rsid w:val="00FA42AA"/>
    <w:rsid w:val="00FA4C21"/>
    <w:rsid w:val="00FA5CC7"/>
    <w:rsid w:val="00FA6DF0"/>
    <w:rsid w:val="00FA7CB7"/>
    <w:rsid w:val="00FB10AD"/>
    <w:rsid w:val="00FB13DF"/>
    <w:rsid w:val="00FB140C"/>
    <w:rsid w:val="00FB64E1"/>
    <w:rsid w:val="00FC343F"/>
    <w:rsid w:val="00FC666C"/>
    <w:rsid w:val="00FC66B4"/>
    <w:rsid w:val="00FD2ABD"/>
    <w:rsid w:val="00FD627B"/>
    <w:rsid w:val="00FE0A86"/>
    <w:rsid w:val="00FE111A"/>
    <w:rsid w:val="00FE36A1"/>
    <w:rsid w:val="00FE465A"/>
    <w:rsid w:val="00FE56B0"/>
    <w:rsid w:val="00FE5ED7"/>
    <w:rsid w:val="00FF2FE2"/>
    <w:rsid w:val="00FF72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laceName"/>
  <w:smartTagType w:namespaceuri="urn:schemas-microsoft-com:office:smarttags" w:name="country-region"/>
  <w:smartTagType w:namespaceuri="urn:schemas-microsoft-com:office:smarttags" w:name="place"/>
  <w:smartTagType w:namespaceuri="urn:schemas-microsoft-com:office:smarttags" w:name="City"/>
  <w:shapeDefaults>
    <o:shapedefaults v:ext="edit" spidmax="8193"/>
    <o:shapelayout v:ext="edit">
      <o:idmap v:ext="edit" data="1"/>
    </o:shapelayout>
  </w:shapeDefaults>
  <w:decimalSymbol w:val="."/>
  <w:listSeparator w:val=","/>
  <w15:chartTrackingRefBased/>
  <w15:docId w15:val="{C8C2B722-EFD8-4013-AE51-9A1617737A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9" w:qFormat="1"/>
    <w:lsdException w:name="heading 4" w:uiPriority="99" w:qFormat="1"/>
    <w:lsdException w:name="heading 5" w:uiPriority="99" w:qFormat="1"/>
    <w:lsdException w:name="heading 6" w:uiPriority="99" w:qFormat="1"/>
    <w:lsdException w:name="heading 7" w:uiPriority="99" w:qFormat="1"/>
    <w:lsdException w:name="heading 8" w:uiPriority="99" w:qFormat="1"/>
    <w:lsdException w:name="heading 9" w:uiPriority="99" w:qFormat="1"/>
    <w:lsdException w:name="toc 1" w:uiPriority="39"/>
    <w:lsdException w:name="toc 2" w:uiPriority="39"/>
    <w:lsdException w:name="toc 3"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727"/>
    <w:rPr>
      <w:rFonts w:ascii="Tw Cen MT" w:hAnsi="Tw Cen MT"/>
      <w:szCs w:val="24"/>
      <w:lang w:eastAsia="ja-JP"/>
    </w:rPr>
  </w:style>
  <w:style w:type="paragraph" w:styleId="Heading1">
    <w:name w:val="heading 1"/>
    <w:basedOn w:val="Normal"/>
    <w:next w:val="Normal"/>
    <w:qFormat/>
    <w:rsid w:val="00FA6DF0"/>
    <w:pPr>
      <w:keepNext/>
      <w:spacing w:before="240" w:after="60"/>
      <w:outlineLvl w:val="0"/>
    </w:pPr>
    <w:rPr>
      <w:rFonts w:ascii="Arial" w:hAnsi="Arial" w:cs="Arial"/>
      <w:b/>
      <w:bCs/>
      <w:kern w:val="32"/>
      <w:sz w:val="28"/>
      <w:szCs w:val="32"/>
    </w:rPr>
  </w:style>
  <w:style w:type="paragraph" w:styleId="Heading2">
    <w:name w:val="heading 2"/>
    <w:basedOn w:val="Normal"/>
    <w:next w:val="Normal"/>
    <w:qFormat/>
    <w:rsid w:val="0085438D"/>
    <w:pPr>
      <w:keepNext/>
      <w:spacing w:before="240" w:after="60"/>
      <w:outlineLvl w:val="1"/>
    </w:pPr>
    <w:rPr>
      <w:rFonts w:ascii="Arial" w:hAnsi="Arial" w:cs="Arial"/>
      <w:b/>
      <w:bCs/>
      <w:iCs/>
      <w:sz w:val="22"/>
      <w:szCs w:val="28"/>
    </w:rPr>
  </w:style>
  <w:style w:type="paragraph" w:styleId="Heading3">
    <w:name w:val="heading 3"/>
    <w:basedOn w:val="Normal"/>
    <w:uiPriority w:val="99"/>
    <w:qFormat/>
    <w:rsid w:val="001059D4"/>
    <w:pPr>
      <w:keepNext/>
      <w:numPr>
        <w:ilvl w:val="2"/>
        <w:numId w:val="2"/>
      </w:numPr>
      <w:spacing w:before="120"/>
      <w:outlineLvl w:val="2"/>
    </w:pPr>
    <w:rPr>
      <w:rFonts w:ascii="Arial" w:hAnsi="Arial" w:cs="Arial"/>
      <w:b/>
      <w:bCs/>
      <w:i/>
      <w:szCs w:val="26"/>
    </w:rPr>
  </w:style>
  <w:style w:type="paragraph" w:styleId="Heading4">
    <w:name w:val="heading 4"/>
    <w:basedOn w:val="Normal"/>
    <w:next w:val="Normal"/>
    <w:uiPriority w:val="99"/>
    <w:qFormat/>
    <w:rsid w:val="005B015F"/>
    <w:pPr>
      <w:keepNext/>
      <w:numPr>
        <w:ilvl w:val="3"/>
        <w:numId w:val="2"/>
      </w:numPr>
      <w:spacing w:before="240" w:after="60"/>
      <w:outlineLvl w:val="3"/>
    </w:pPr>
    <w:rPr>
      <w:rFonts w:ascii="Times New Roman" w:hAnsi="Times New Roman"/>
      <w:b/>
      <w:bCs/>
      <w:sz w:val="28"/>
      <w:szCs w:val="28"/>
    </w:rPr>
  </w:style>
  <w:style w:type="paragraph" w:styleId="Heading5">
    <w:name w:val="heading 5"/>
    <w:basedOn w:val="Normal"/>
    <w:next w:val="Normal"/>
    <w:uiPriority w:val="99"/>
    <w:qFormat/>
    <w:rsid w:val="005B015F"/>
    <w:pPr>
      <w:numPr>
        <w:ilvl w:val="4"/>
        <w:numId w:val="2"/>
      </w:numPr>
      <w:spacing w:before="240" w:after="60"/>
      <w:outlineLvl w:val="4"/>
    </w:pPr>
    <w:rPr>
      <w:b/>
      <w:bCs/>
      <w:i/>
      <w:iCs/>
      <w:sz w:val="26"/>
      <w:szCs w:val="26"/>
    </w:rPr>
  </w:style>
  <w:style w:type="paragraph" w:styleId="Heading6">
    <w:name w:val="heading 6"/>
    <w:basedOn w:val="Normal"/>
    <w:next w:val="Normal"/>
    <w:uiPriority w:val="99"/>
    <w:qFormat/>
    <w:rsid w:val="005B015F"/>
    <w:pPr>
      <w:numPr>
        <w:ilvl w:val="5"/>
        <w:numId w:val="2"/>
      </w:numPr>
      <w:spacing w:before="240" w:after="60"/>
      <w:outlineLvl w:val="5"/>
    </w:pPr>
    <w:rPr>
      <w:rFonts w:ascii="Times New Roman" w:hAnsi="Times New Roman"/>
      <w:b/>
      <w:bCs/>
      <w:sz w:val="22"/>
      <w:szCs w:val="22"/>
    </w:rPr>
  </w:style>
  <w:style w:type="paragraph" w:styleId="Heading7">
    <w:name w:val="heading 7"/>
    <w:basedOn w:val="Normal"/>
    <w:next w:val="Normal"/>
    <w:uiPriority w:val="99"/>
    <w:qFormat/>
    <w:rsid w:val="005B015F"/>
    <w:pPr>
      <w:numPr>
        <w:ilvl w:val="6"/>
        <w:numId w:val="2"/>
      </w:numPr>
      <w:spacing w:before="240" w:after="60"/>
      <w:outlineLvl w:val="6"/>
    </w:pPr>
    <w:rPr>
      <w:rFonts w:ascii="Times New Roman" w:hAnsi="Times New Roman"/>
      <w:sz w:val="24"/>
    </w:rPr>
  </w:style>
  <w:style w:type="paragraph" w:styleId="Heading8">
    <w:name w:val="heading 8"/>
    <w:basedOn w:val="Normal"/>
    <w:next w:val="Normal"/>
    <w:uiPriority w:val="99"/>
    <w:qFormat/>
    <w:rsid w:val="005B015F"/>
    <w:pPr>
      <w:numPr>
        <w:ilvl w:val="7"/>
        <w:numId w:val="2"/>
      </w:numPr>
      <w:spacing w:before="240" w:after="60"/>
      <w:outlineLvl w:val="7"/>
    </w:pPr>
    <w:rPr>
      <w:rFonts w:ascii="Times New Roman" w:hAnsi="Times New Roman"/>
      <w:i/>
      <w:iCs/>
      <w:sz w:val="24"/>
    </w:rPr>
  </w:style>
  <w:style w:type="paragraph" w:styleId="Heading9">
    <w:name w:val="heading 9"/>
    <w:basedOn w:val="Normal"/>
    <w:next w:val="Normal"/>
    <w:uiPriority w:val="99"/>
    <w:qFormat/>
    <w:rsid w:val="005B015F"/>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11727"/>
    <w:pPr>
      <w:tabs>
        <w:tab w:val="center" w:pos="4320"/>
        <w:tab w:val="right" w:pos="8640"/>
      </w:tabs>
      <w:spacing w:before="600" w:after="360"/>
    </w:pPr>
    <w:rPr>
      <w:b/>
      <w:color w:val="336699"/>
      <w:sz w:val="32"/>
      <w:szCs w:val="32"/>
    </w:rPr>
  </w:style>
  <w:style w:type="paragraph" w:styleId="Footer">
    <w:name w:val="footer"/>
    <w:basedOn w:val="Normal"/>
    <w:rsid w:val="00210856"/>
    <w:pPr>
      <w:tabs>
        <w:tab w:val="center" w:pos="4320"/>
        <w:tab w:val="right" w:pos="8640"/>
      </w:tabs>
    </w:pPr>
  </w:style>
  <w:style w:type="paragraph" w:styleId="Title">
    <w:name w:val="Title"/>
    <w:basedOn w:val="Normal"/>
    <w:next w:val="Normal"/>
    <w:link w:val="TitleChar"/>
    <w:qFormat/>
    <w:rsid w:val="0085438D"/>
    <w:pPr>
      <w:widowControl w:val="0"/>
      <w:jc w:val="center"/>
    </w:pPr>
    <w:rPr>
      <w:rFonts w:ascii="Arial" w:eastAsia="Times New Roman" w:hAnsi="Arial"/>
      <w:b/>
      <w:sz w:val="36"/>
      <w:szCs w:val="20"/>
      <w:lang w:eastAsia="en-US"/>
    </w:rPr>
  </w:style>
  <w:style w:type="paragraph" w:styleId="TOC1">
    <w:name w:val="toc 1"/>
    <w:basedOn w:val="Normal"/>
    <w:next w:val="Normal"/>
    <w:uiPriority w:val="39"/>
    <w:rsid w:val="00E913D6"/>
    <w:pPr>
      <w:widowControl w:val="0"/>
      <w:tabs>
        <w:tab w:val="right" w:pos="9360"/>
      </w:tabs>
      <w:spacing w:before="120" w:line="240" w:lineRule="atLeast"/>
      <w:ind w:right="720"/>
    </w:pPr>
    <w:rPr>
      <w:rFonts w:ascii="Times New Roman" w:eastAsia="Times New Roman" w:hAnsi="Times New Roman"/>
      <w:szCs w:val="20"/>
      <w:lang w:eastAsia="en-US"/>
    </w:rPr>
  </w:style>
  <w:style w:type="paragraph" w:styleId="TOC2">
    <w:name w:val="toc 2"/>
    <w:basedOn w:val="Normal"/>
    <w:next w:val="Normal"/>
    <w:uiPriority w:val="39"/>
    <w:rsid w:val="0085438D"/>
    <w:pPr>
      <w:widowControl w:val="0"/>
      <w:tabs>
        <w:tab w:val="right" w:pos="9360"/>
      </w:tabs>
      <w:spacing w:line="240" w:lineRule="atLeast"/>
      <w:ind w:left="432" w:right="720"/>
    </w:pPr>
    <w:rPr>
      <w:rFonts w:ascii="Times New Roman" w:eastAsia="Times New Roman" w:hAnsi="Times New Roman"/>
      <w:szCs w:val="20"/>
      <w:lang w:eastAsia="en-US"/>
    </w:rPr>
  </w:style>
  <w:style w:type="paragraph" w:styleId="TOC3">
    <w:name w:val="toc 3"/>
    <w:basedOn w:val="Normal"/>
    <w:next w:val="Normal"/>
    <w:uiPriority w:val="39"/>
    <w:rsid w:val="0085438D"/>
    <w:pPr>
      <w:widowControl w:val="0"/>
      <w:tabs>
        <w:tab w:val="left" w:pos="1440"/>
        <w:tab w:val="right" w:pos="9360"/>
      </w:tabs>
      <w:spacing w:line="240" w:lineRule="atLeast"/>
      <w:ind w:left="864"/>
    </w:pPr>
    <w:rPr>
      <w:rFonts w:ascii="Times New Roman" w:eastAsia="Times New Roman" w:hAnsi="Times New Roman"/>
      <w:szCs w:val="20"/>
      <w:lang w:eastAsia="en-US"/>
    </w:rPr>
  </w:style>
  <w:style w:type="paragraph" w:customStyle="1" w:styleId="Tabletext">
    <w:name w:val="Tabletext"/>
    <w:basedOn w:val="Normal"/>
    <w:rsid w:val="0085438D"/>
    <w:pPr>
      <w:keepLines/>
      <w:widowControl w:val="0"/>
      <w:spacing w:after="120" w:line="240" w:lineRule="atLeast"/>
    </w:pPr>
    <w:rPr>
      <w:rFonts w:ascii="Times New Roman" w:eastAsia="Times New Roman" w:hAnsi="Times New Roman"/>
      <w:szCs w:val="20"/>
      <w:lang w:eastAsia="en-US"/>
    </w:rPr>
  </w:style>
  <w:style w:type="paragraph" w:styleId="BodyText">
    <w:name w:val="Body Text"/>
    <w:basedOn w:val="Normal"/>
    <w:rsid w:val="0085438D"/>
    <w:pPr>
      <w:keepLines/>
      <w:widowControl w:val="0"/>
      <w:spacing w:after="120" w:line="240" w:lineRule="atLeast"/>
      <w:ind w:left="720"/>
    </w:pPr>
    <w:rPr>
      <w:rFonts w:ascii="Times New Roman" w:eastAsia="Times New Roman" w:hAnsi="Times New Roman"/>
      <w:szCs w:val="20"/>
      <w:lang w:eastAsia="en-US"/>
    </w:rPr>
  </w:style>
  <w:style w:type="character" w:styleId="Hyperlink">
    <w:name w:val="Hyperlink"/>
    <w:rsid w:val="0085438D"/>
    <w:rPr>
      <w:color w:val="0000FF"/>
      <w:u w:val="single"/>
    </w:rPr>
  </w:style>
  <w:style w:type="paragraph" w:customStyle="1" w:styleId="Attachment">
    <w:name w:val="Attachment"/>
    <w:basedOn w:val="Title"/>
    <w:link w:val="AttachmentChar"/>
    <w:rsid w:val="00E82E2C"/>
    <w:rPr>
      <w:sz w:val="20"/>
    </w:rPr>
  </w:style>
  <w:style w:type="paragraph" w:styleId="BlockText">
    <w:name w:val="Block Text"/>
    <w:basedOn w:val="Normal"/>
    <w:rsid w:val="0085438D"/>
    <w:rPr>
      <w:rFonts w:ascii="Arial" w:eastAsia="Times New Roman" w:hAnsi="Arial"/>
      <w:sz w:val="24"/>
      <w:szCs w:val="20"/>
      <w:lang w:eastAsia="en-US"/>
    </w:rPr>
  </w:style>
  <w:style w:type="character" w:customStyle="1" w:styleId="TitleChar">
    <w:name w:val="Title Char"/>
    <w:link w:val="Title"/>
    <w:rsid w:val="0085438D"/>
    <w:rPr>
      <w:rFonts w:ascii="Arial" w:hAnsi="Arial"/>
      <w:b/>
      <w:sz w:val="36"/>
      <w:lang w:val="en-US" w:eastAsia="en-US" w:bidi="ar-SA"/>
    </w:rPr>
  </w:style>
  <w:style w:type="character" w:customStyle="1" w:styleId="AttachmentChar">
    <w:name w:val="Attachment Char"/>
    <w:basedOn w:val="TitleChar"/>
    <w:link w:val="Attachment"/>
    <w:rsid w:val="00E82E2C"/>
    <w:rPr>
      <w:rFonts w:ascii="Arial" w:hAnsi="Arial"/>
      <w:b/>
      <w:sz w:val="36"/>
      <w:lang w:val="en-US" w:eastAsia="en-US" w:bidi="ar-SA"/>
    </w:rPr>
  </w:style>
  <w:style w:type="paragraph" w:customStyle="1" w:styleId="celltextlist">
    <w:name w:val="cell text list"/>
    <w:basedOn w:val="Normal"/>
    <w:rsid w:val="0085438D"/>
    <w:pPr>
      <w:numPr>
        <w:numId w:val="1"/>
      </w:numPr>
    </w:pPr>
    <w:rPr>
      <w:rFonts w:ascii="Times New Roman" w:eastAsia="Times New Roman" w:hAnsi="Times New Roman"/>
      <w:sz w:val="24"/>
      <w:lang w:eastAsia="en-US"/>
    </w:rPr>
  </w:style>
  <w:style w:type="paragraph" w:customStyle="1" w:styleId="InfoBlue">
    <w:name w:val="InfoBlue"/>
    <w:basedOn w:val="Normal"/>
    <w:next w:val="BodyText"/>
    <w:autoRedefine/>
    <w:rsid w:val="005B015F"/>
    <w:pPr>
      <w:widowControl w:val="0"/>
      <w:spacing w:after="120" w:line="240" w:lineRule="atLeast"/>
    </w:pPr>
    <w:rPr>
      <w:rFonts w:ascii="Times New Roman" w:eastAsia="Times New Roman" w:hAnsi="Times New Roman"/>
      <w:i/>
      <w:iCs/>
      <w:szCs w:val="20"/>
      <w:lang w:eastAsia="en-US"/>
    </w:rPr>
  </w:style>
  <w:style w:type="paragraph" w:customStyle="1" w:styleId="Heading114pt">
    <w:name w:val="Heading 1 + 14 pt"/>
    <w:basedOn w:val="Heading1"/>
    <w:uiPriority w:val="99"/>
    <w:rsid w:val="001059D4"/>
    <w:pPr>
      <w:numPr>
        <w:numId w:val="2"/>
      </w:numPr>
      <w:spacing w:before="0" w:after="0"/>
    </w:pPr>
    <w:rPr>
      <w:rFonts w:eastAsia="Times New Roman" w:cs="Times New Roman"/>
      <w:szCs w:val="20"/>
    </w:rPr>
  </w:style>
  <w:style w:type="paragraph" w:customStyle="1" w:styleId="Heading212pt">
    <w:name w:val="Heading 2 + 12 pt"/>
    <w:basedOn w:val="Heading2"/>
    <w:uiPriority w:val="99"/>
    <w:rsid w:val="005B015F"/>
    <w:pPr>
      <w:numPr>
        <w:ilvl w:val="1"/>
        <w:numId w:val="2"/>
      </w:numPr>
      <w:spacing w:before="120" w:line="240" w:lineRule="atLeast"/>
    </w:pPr>
    <w:rPr>
      <w:rFonts w:eastAsia="Times New Roman" w:cs="Times New Roman"/>
      <w:iCs w:val="0"/>
      <w:sz w:val="24"/>
      <w:szCs w:val="20"/>
    </w:rPr>
  </w:style>
  <w:style w:type="table" w:styleId="TableGrid">
    <w:name w:val="Table Grid"/>
    <w:basedOn w:val="TableNormal"/>
    <w:rsid w:val="00796B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6122DC"/>
    <w:pPr>
      <w:shd w:val="clear" w:color="auto" w:fill="000080"/>
    </w:pPr>
    <w:rPr>
      <w:rFonts w:ascii="Tahoma" w:hAnsi="Tahoma" w:cs="Tahoma"/>
      <w:szCs w:val="20"/>
    </w:rPr>
  </w:style>
  <w:style w:type="paragraph" w:styleId="BalloonText">
    <w:name w:val="Balloon Text"/>
    <w:basedOn w:val="Normal"/>
    <w:semiHidden/>
    <w:rsid w:val="00E35AEB"/>
    <w:rPr>
      <w:rFonts w:ascii="Tahoma" w:hAnsi="Tahoma" w:cs="Tahoma"/>
      <w:sz w:val="16"/>
      <w:szCs w:val="16"/>
    </w:rPr>
  </w:style>
  <w:style w:type="character" w:styleId="Strong">
    <w:name w:val="Strong"/>
    <w:qFormat/>
    <w:rsid w:val="002867C0"/>
    <w:rPr>
      <w:b/>
    </w:rPr>
  </w:style>
  <w:style w:type="character" w:styleId="PageNumber">
    <w:name w:val="page number"/>
    <w:basedOn w:val="DefaultParagraphFont"/>
    <w:rsid w:val="000B42D3"/>
  </w:style>
  <w:style w:type="paragraph" w:customStyle="1" w:styleId="CharChar1CharCharCharCharCharCharCharCharCharCharCharCharCharCharCharChar">
    <w:name w:val="Char Char1 Char Char Char Char Char Char Char Char Char Char Char Char Char Char Char Char"/>
    <w:basedOn w:val="Normal"/>
    <w:rsid w:val="009B6921"/>
    <w:pPr>
      <w:spacing w:before="240" w:after="120" w:line="240" w:lineRule="exact"/>
    </w:pPr>
    <w:rPr>
      <w:rFonts w:ascii="Arial" w:eastAsia="Times New Roman" w:hAnsi="Arial"/>
      <w:szCs w:val="20"/>
      <w:lang w:eastAsia="en-US"/>
    </w:rPr>
  </w:style>
  <w:style w:type="paragraph" w:customStyle="1" w:styleId="Info">
    <w:name w:val="Info"/>
    <w:basedOn w:val="Normal"/>
    <w:next w:val="Normal"/>
    <w:autoRedefine/>
    <w:rsid w:val="00165A45"/>
    <w:rPr>
      <w:rFonts w:ascii="Tahoma" w:eastAsia="Times New Roman" w:hAnsi="Tahoma" w:cs="Tahoma"/>
      <w:iCs/>
      <w:color w:val="3366FF"/>
      <w:szCs w:val="20"/>
      <w:lang w:eastAsia="en-US"/>
    </w:rPr>
  </w:style>
  <w:style w:type="paragraph" w:customStyle="1" w:styleId="Normaltahoma">
    <w:name w:val="Normal+tahoma"/>
    <w:basedOn w:val="Info"/>
    <w:rsid w:val="00165A45"/>
  </w:style>
  <w:style w:type="paragraph" w:styleId="BodyTextIndent">
    <w:name w:val="Body Text Indent"/>
    <w:basedOn w:val="Normal"/>
    <w:rsid w:val="00F81A62"/>
    <w:pPr>
      <w:ind w:left="1332" w:hanging="1332"/>
    </w:pPr>
    <w:rPr>
      <w:rFonts w:ascii="Book Antiqua" w:eastAsia="Times New Roman" w:hAnsi="Book Antiqua"/>
      <w:szCs w:val="32"/>
      <w:lang w:eastAsia="en-US"/>
    </w:rPr>
  </w:style>
  <w:style w:type="paragraph" w:styleId="BodyTextIndent2">
    <w:name w:val="Body Text Indent 2"/>
    <w:basedOn w:val="Normal"/>
    <w:rsid w:val="00F81A62"/>
    <w:pPr>
      <w:ind w:left="1692" w:hanging="360"/>
    </w:pPr>
    <w:rPr>
      <w:rFonts w:ascii="Book Antiqua" w:eastAsia="Times New Roman" w:hAnsi="Book Antiqua"/>
      <w:szCs w:val="32"/>
      <w:lang w:eastAsia="en-US"/>
    </w:rPr>
  </w:style>
  <w:style w:type="character" w:styleId="FollowedHyperlink">
    <w:name w:val="FollowedHyperlink"/>
    <w:rsid w:val="00F81A62"/>
    <w:rPr>
      <w:color w:val="800080"/>
      <w:u w:val="single"/>
    </w:rPr>
  </w:style>
  <w:style w:type="paragraph" w:styleId="BodyTextIndent3">
    <w:name w:val="Body Text Indent 3"/>
    <w:basedOn w:val="Normal"/>
    <w:rsid w:val="00F81A62"/>
    <w:pPr>
      <w:ind w:left="2772" w:hanging="540"/>
    </w:pPr>
    <w:rPr>
      <w:rFonts w:ascii="Book Antiqua" w:eastAsia="Times New Roman" w:hAnsi="Book Antiqua"/>
      <w:szCs w:val="32"/>
      <w:lang w:eastAsia="en-US"/>
    </w:rPr>
  </w:style>
  <w:style w:type="character" w:styleId="CommentReference">
    <w:name w:val="annotation reference"/>
    <w:semiHidden/>
    <w:rsid w:val="00F25D76"/>
    <w:rPr>
      <w:sz w:val="16"/>
      <w:szCs w:val="16"/>
    </w:rPr>
  </w:style>
  <w:style w:type="paragraph" w:styleId="CommentText">
    <w:name w:val="annotation text"/>
    <w:basedOn w:val="Normal"/>
    <w:semiHidden/>
    <w:rsid w:val="00F25D76"/>
    <w:rPr>
      <w:szCs w:val="20"/>
    </w:rPr>
  </w:style>
  <w:style w:type="paragraph" w:styleId="CommentSubject">
    <w:name w:val="annotation subject"/>
    <w:basedOn w:val="CommentText"/>
    <w:next w:val="CommentText"/>
    <w:semiHidden/>
    <w:rsid w:val="00F25D76"/>
    <w:rPr>
      <w:b/>
      <w:bCs/>
    </w:rPr>
  </w:style>
  <w:style w:type="paragraph" w:customStyle="1" w:styleId="txt">
    <w:name w:val="txt"/>
    <w:basedOn w:val="Normal"/>
    <w:rsid w:val="00F97800"/>
    <w:pPr>
      <w:spacing w:before="100" w:beforeAutospacing="1" w:after="100" w:afterAutospacing="1"/>
    </w:pPr>
    <w:rPr>
      <w:rFonts w:ascii="Times New Roman" w:eastAsia="Times New Roman" w:hAnsi="Times New Roman"/>
      <w:sz w:val="24"/>
      <w:lang w:eastAsia="en-US"/>
    </w:rPr>
  </w:style>
  <w:style w:type="paragraph" w:styleId="Caption">
    <w:name w:val="caption"/>
    <w:basedOn w:val="Normal"/>
    <w:next w:val="Normal"/>
    <w:qFormat/>
    <w:rsid w:val="00F97800"/>
    <w:pPr>
      <w:widowControl w:val="0"/>
      <w:spacing w:before="120" w:after="120" w:line="240" w:lineRule="atLeast"/>
    </w:pPr>
    <w:rPr>
      <w:rFonts w:ascii="Times New Roman" w:eastAsia="Times New Roman" w:hAnsi="Times New Roman"/>
      <w:b/>
      <w:bCs/>
      <w:szCs w:val="20"/>
      <w:lang w:eastAsia="en-US"/>
    </w:rPr>
  </w:style>
  <w:style w:type="paragraph" w:customStyle="1" w:styleId="bullet">
    <w:name w:val="bullet"/>
    <w:basedOn w:val="Normal"/>
    <w:rsid w:val="001D1309"/>
    <w:pPr>
      <w:spacing w:before="120" w:after="120" w:line="200" w:lineRule="atLeast"/>
    </w:pPr>
    <w:rPr>
      <w:rFonts w:ascii="Verdana" w:hAnsi="Verdana"/>
      <w:color w:val="000000"/>
      <w:sz w:val="16"/>
      <w:szCs w:val="16"/>
    </w:rPr>
  </w:style>
  <w:style w:type="character" w:customStyle="1" w:styleId="bold">
    <w:name w:val="bold"/>
    <w:basedOn w:val="DefaultParagraphFont"/>
    <w:rsid w:val="001D1309"/>
  </w:style>
  <w:style w:type="paragraph" w:styleId="NormalWeb">
    <w:name w:val="Normal (Web)"/>
    <w:basedOn w:val="Normal"/>
    <w:rsid w:val="001D1309"/>
    <w:pPr>
      <w:spacing w:after="200" w:line="200" w:lineRule="atLeast"/>
    </w:pPr>
    <w:rPr>
      <w:rFonts w:ascii="Verdana" w:hAnsi="Verdana"/>
      <w:color w:val="000000"/>
      <w:sz w:val="16"/>
      <w:szCs w:val="16"/>
    </w:rPr>
  </w:style>
  <w:style w:type="paragraph" w:customStyle="1" w:styleId="note">
    <w:name w:val="note"/>
    <w:basedOn w:val="Normal"/>
    <w:rsid w:val="001D1309"/>
    <w:pPr>
      <w:shd w:val="clear" w:color="auto" w:fill="DADADA"/>
      <w:spacing w:after="200" w:line="200" w:lineRule="atLeast"/>
      <w:ind w:left="100" w:right="100"/>
    </w:pPr>
    <w:rPr>
      <w:rFonts w:ascii="Verdana" w:hAnsi="Verdana"/>
      <w:color w:val="000000"/>
      <w:sz w:val="16"/>
      <w:szCs w:val="16"/>
    </w:rPr>
  </w:style>
  <w:style w:type="character" w:styleId="HTMLCode">
    <w:name w:val="HTML Code"/>
    <w:rsid w:val="00AA7D7A"/>
    <w:rPr>
      <w:rFonts w:ascii="Courier New" w:eastAsia="MS Mincho" w:hAnsi="Courier New" w:cs="Courier New"/>
      <w:sz w:val="20"/>
      <w:szCs w:val="20"/>
    </w:rPr>
  </w:style>
  <w:style w:type="paragraph" w:styleId="HTMLPreformatted">
    <w:name w:val="HTML Preformatted"/>
    <w:basedOn w:val="Normal"/>
    <w:rsid w:val="00AA7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paragraph" w:customStyle="1" w:styleId="Default">
    <w:name w:val="Default"/>
    <w:rsid w:val="00CA3057"/>
    <w:pPr>
      <w:autoSpaceDE w:val="0"/>
      <w:autoSpaceDN w:val="0"/>
      <w:adjustRightInd w:val="0"/>
    </w:pPr>
    <w:rPr>
      <w:rFonts w:ascii="Verdana" w:eastAsia="Calibri" w:hAnsi="Verdana" w:cs="Verdana"/>
      <w:color w:val="000000"/>
      <w:sz w:val="24"/>
      <w:szCs w:val="24"/>
    </w:rPr>
  </w:style>
  <w:style w:type="paragraph" w:styleId="ListParagraph">
    <w:name w:val="List Paragraph"/>
    <w:basedOn w:val="Normal"/>
    <w:uiPriority w:val="34"/>
    <w:qFormat/>
    <w:rsid w:val="009364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633191">
      <w:bodyDiv w:val="1"/>
      <w:marLeft w:val="0"/>
      <w:marRight w:val="0"/>
      <w:marTop w:val="0"/>
      <w:marBottom w:val="0"/>
      <w:divBdr>
        <w:top w:val="none" w:sz="0" w:space="0" w:color="auto"/>
        <w:left w:val="none" w:sz="0" w:space="0" w:color="auto"/>
        <w:bottom w:val="none" w:sz="0" w:space="0" w:color="auto"/>
        <w:right w:val="none" w:sz="0" w:space="0" w:color="auto"/>
      </w:divBdr>
    </w:div>
    <w:div w:id="366302079">
      <w:bodyDiv w:val="1"/>
      <w:marLeft w:val="0"/>
      <w:marRight w:val="0"/>
      <w:marTop w:val="0"/>
      <w:marBottom w:val="0"/>
      <w:divBdr>
        <w:top w:val="none" w:sz="0" w:space="0" w:color="auto"/>
        <w:left w:val="none" w:sz="0" w:space="0" w:color="auto"/>
        <w:bottom w:val="none" w:sz="0" w:space="0" w:color="auto"/>
        <w:right w:val="none" w:sz="0" w:space="0" w:color="auto"/>
      </w:divBdr>
    </w:div>
    <w:div w:id="399594389">
      <w:bodyDiv w:val="1"/>
      <w:marLeft w:val="0"/>
      <w:marRight w:val="0"/>
      <w:marTop w:val="0"/>
      <w:marBottom w:val="0"/>
      <w:divBdr>
        <w:top w:val="none" w:sz="0" w:space="0" w:color="auto"/>
        <w:left w:val="none" w:sz="0" w:space="0" w:color="auto"/>
        <w:bottom w:val="none" w:sz="0" w:space="0" w:color="auto"/>
        <w:right w:val="none" w:sz="0" w:space="0" w:color="auto"/>
      </w:divBdr>
    </w:div>
    <w:div w:id="424150946">
      <w:bodyDiv w:val="1"/>
      <w:marLeft w:val="0"/>
      <w:marRight w:val="0"/>
      <w:marTop w:val="0"/>
      <w:marBottom w:val="0"/>
      <w:divBdr>
        <w:top w:val="none" w:sz="0" w:space="0" w:color="auto"/>
        <w:left w:val="none" w:sz="0" w:space="0" w:color="auto"/>
        <w:bottom w:val="none" w:sz="0" w:space="0" w:color="auto"/>
        <w:right w:val="none" w:sz="0" w:space="0" w:color="auto"/>
      </w:divBdr>
    </w:div>
    <w:div w:id="429159666">
      <w:bodyDiv w:val="1"/>
      <w:marLeft w:val="0"/>
      <w:marRight w:val="0"/>
      <w:marTop w:val="0"/>
      <w:marBottom w:val="0"/>
      <w:divBdr>
        <w:top w:val="none" w:sz="0" w:space="0" w:color="auto"/>
        <w:left w:val="none" w:sz="0" w:space="0" w:color="auto"/>
        <w:bottom w:val="none" w:sz="0" w:space="0" w:color="auto"/>
        <w:right w:val="none" w:sz="0" w:space="0" w:color="auto"/>
      </w:divBdr>
    </w:div>
    <w:div w:id="430777704">
      <w:bodyDiv w:val="1"/>
      <w:marLeft w:val="0"/>
      <w:marRight w:val="0"/>
      <w:marTop w:val="0"/>
      <w:marBottom w:val="0"/>
      <w:divBdr>
        <w:top w:val="none" w:sz="0" w:space="0" w:color="auto"/>
        <w:left w:val="none" w:sz="0" w:space="0" w:color="auto"/>
        <w:bottom w:val="none" w:sz="0" w:space="0" w:color="auto"/>
        <w:right w:val="none" w:sz="0" w:space="0" w:color="auto"/>
      </w:divBdr>
    </w:div>
    <w:div w:id="595477667">
      <w:bodyDiv w:val="1"/>
      <w:marLeft w:val="0"/>
      <w:marRight w:val="0"/>
      <w:marTop w:val="0"/>
      <w:marBottom w:val="0"/>
      <w:divBdr>
        <w:top w:val="none" w:sz="0" w:space="0" w:color="auto"/>
        <w:left w:val="none" w:sz="0" w:space="0" w:color="auto"/>
        <w:bottom w:val="none" w:sz="0" w:space="0" w:color="auto"/>
        <w:right w:val="none" w:sz="0" w:space="0" w:color="auto"/>
      </w:divBdr>
    </w:div>
    <w:div w:id="639043281">
      <w:bodyDiv w:val="1"/>
      <w:marLeft w:val="0"/>
      <w:marRight w:val="0"/>
      <w:marTop w:val="0"/>
      <w:marBottom w:val="0"/>
      <w:divBdr>
        <w:top w:val="none" w:sz="0" w:space="0" w:color="auto"/>
        <w:left w:val="none" w:sz="0" w:space="0" w:color="auto"/>
        <w:bottom w:val="none" w:sz="0" w:space="0" w:color="auto"/>
        <w:right w:val="none" w:sz="0" w:space="0" w:color="auto"/>
      </w:divBdr>
    </w:div>
    <w:div w:id="685981133">
      <w:bodyDiv w:val="1"/>
      <w:marLeft w:val="0"/>
      <w:marRight w:val="0"/>
      <w:marTop w:val="0"/>
      <w:marBottom w:val="0"/>
      <w:divBdr>
        <w:top w:val="none" w:sz="0" w:space="0" w:color="auto"/>
        <w:left w:val="none" w:sz="0" w:space="0" w:color="auto"/>
        <w:bottom w:val="none" w:sz="0" w:space="0" w:color="auto"/>
        <w:right w:val="none" w:sz="0" w:space="0" w:color="auto"/>
      </w:divBdr>
    </w:div>
    <w:div w:id="903949890">
      <w:bodyDiv w:val="1"/>
      <w:marLeft w:val="0"/>
      <w:marRight w:val="0"/>
      <w:marTop w:val="0"/>
      <w:marBottom w:val="0"/>
      <w:divBdr>
        <w:top w:val="none" w:sz="0" w:space="0" w:color="auto"/>
        <w:left w:val="none" w:sz="0" w:space="0" w:color="auto"/>
        <w:bottom w:val="none" w:sz="0" w:space="0" w:color="auto"/>
        <w:right w:val="none" w:sz="0" w:space="0" w:color="auto"/>
      </w:divBdr>
    </w:div>
    <w:div w:id="908224992">
      <w:bodyDiv w:val="1"/>
      <w:marLeft w:val="0"/>
      <w:marRight w:val="0"/>
      <w:marTop w:val="0"/>
      <w:marBottom w:val="0"/>
      <w:divBdr>
        <w:top w:val="none" w:sz="0" w:space="0" w:color="auto"/>
        <w:left w:val="none" w:sz="0" w:space="0" w:color="auto"/>
        <w:bottom w:val="none" w:sz="0" w:space="0" w:color="auto"/>
        <w:right w:val="none" w:sz="0" w:space="0" w:color="auto"/>
      </w:divBdr>
    </w:div>
    <w:div w:id="928152671">
      <w:bodyDiv w:val="1"/>
      <w:marLeft w:val="0"/>
      <w:marRight w:val="0"/>
      <w:marTop w:val="0"/>
      <w:marBottom w:val="0"/>
      <w:divBdr>
        <w:top w:val="none" w:sz="0" w:space="0" w:color="auto"/>
        <w:left w:val="none" w:sz="0" w:space="0" w:color="auto"/>
        <w:bottom w:val="none" w:sz="0" w:space="0" w:color="auto"/>
        <w:right w:val="none" w:sz="0" w:space="0" w:color="auto"/>
      </w:divBdr>
    </w:div>
    <w:div w:id="952903016">
      <w:bodyDiv w:val="1"/>
      <w:marLeft w:val="0"/>
      <w:marRight w:val="0"/>
      <w:marTop w:val="0"/>
      <w:marBottom w:val="0"/>
      <w:divBdr>
        <w:top w:val="none" w:sz="0" w:space="0" w:color="auto"/>
        <w:left w:val="none" w:sz="0" w:space="0" w:color="auto"/>
        <w:bottom w:val="none" w:sz="0" w:space="0" w:color="auto"/>
        <w:right w:val="none" w:sz="0" w:space="0" w:color="auto"/>
      </w:divBdr>
    </w:div>
    <w:div w:id="1092823061">
      <w:bodyDiv w:val="1"/>
      <w:marLeft w:val="0"/>
      <w:marRight w:val="0"/>
      <w:marTop w:val="0"/>
      <w:marBottom w:val="0"/>
      <w:divBdr>
        <w:top w:val="none" w:sz="0" w:space="0" w:color="auto"/>
        <w:left w:val="none" w:sz="0" w:space="0" w:color="auto"/>
        <w:bottom w:val="none" w:sz="0" w:space="0" w:color="auto"/>
        <w:right w:val="none" w:sz="0" w:space="0" w:color="auto"/>
      </w:divBdr>
    </w:div>
    <w:div w:id="1093823164">
      <w:bodyDiv w:val="1"/>
      <w:marLeft w:val="0"/>
      <w:marRight w:val="0"/>
      <w:marTop w:val="0"/>
      <w:marBottom w:val="0"/>
      <w:divBdr>
        <w:top w:val="none" w:sz="0" w:space="0" w:color="auto"/>
        <w:left w:val="none" w:sz="0" w:space="0" w:color="auto"/>
        <w:bottom w:val="none" w:sz="0" w:space="0" w:color="auto"/>
        <w:right w:val="none" w:sz="0" w:space="0" w:color="auto"/>
      </w:divBdr>
    </w:div>
    <w:div w:id="1101997246">
      <w:bodyDiv w:val="1"/>
      <w:marLeft w:val="0"/>
      <w:marRight w:val="0"/>
      <w:marTop w:val="0"/>
      <w:marBottom w:val="0"/>
      <w:divBdr>
        <w:top w:val="none" w:sz="0" w:space="0" w:color="auto"/>
        <w:left w:val="none" w:sz="0" w:space="0" w:color="auto"/>
        <w:bottom w:val="none" w:sz="0" w:space="0" w:color="auto"/>
        <w:right w:val="none" w:sz="0" w:space="0" w:color="auto"/>
      </w:divBdr>
    </w:div>
    <w:div w:id="1114209983">
      <w:bodyDiv w:val="1"/>
      <w:marLeft w:val="0"/>
      <w:marRight w:val="0"/>
      <w:marTop w:val="0"/>
      <w:marBottom w:val="0"/>
      <w:divBdr>
        <w:top w:val="none" w:sz="0" w:space="0" w:color="auto"/>
        <w:left w:val="none" w:sz="0" w:space="0" w:color="auto"/>
        <w:bottom w:val="none" w:sz="0" w:space="0" w:color="auto"/>
        <w:right w:val="none" w:sz="0" w:space="0" w:color="auto"/>
      </w:divBdr>
      <w:divsChild>
        <w:div w:id="248664565">
          <w:marLeft w:val="0"/>
          <w:marRight w:val="0"/>
          <w:marTop w:val="0"/>
          <w:marBottom w:val="0"/>
          <w:divBdr>
            <w:top w:val="none" w:sz="0" w:space="0" w:color="auto"/>
            <w:left w:val="none" w:sz="0" w:space="0" w:color="auto"/>
            <w:bottom w:val="none" w:sz="0" w:space="0" w:color="auto"/>
            <w:right w:val="none" w:sz="0" w:space="0" w:color="auto"/>
          </w:divBdr>
          <w:divsChild>
            <w:div w:id="98397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6409">
      <w:bodyDiv w:val="1"/>
      <w:marLeft w:val="0"/>
      <w:marRight w:val="0"/>
      <w:marTop w:val="0"/>
      <w:marBottom w:val="0"/>
      <w:divBdr>
        <w:top w:val="none" w:sz="0" w:space="0" w:color="auto"/>
        <w:left w:val="none" w:sz="0" w:space="0" w:color="auto"/>
        <w:bottom w:val="none" w:sz="0" w:space="0" w:color="auto"/>
        <w:right w:val="none" w:sz="0" w:space="0" w:color="auto"/>
      </w:divBdr>
    </w:div>
    <w:div w:id="1238977379">
      <w:bodyDiv w:val="1"/>
      <w:marLeft w:val="0"/>
      <w:marRight w:val="0"/>
      <w:marTop w:val="0"/>
      <w:marBottom w:val="0"/>
      <w:divBdr>
        <w:top w:val="none" w:sz="0" w:space="0" w:color="auto"/>
        <w:left w:val="none" w:sz="0" w:space="0" w:color="auto"/>
        <w:bottom w:val="none" w:sz="0" w:space="0" w:color="auto"/>
        <w:right w:val="none" w:sz="0" w:space="0" w:color="auto"/>
      </w:divBdr>
    </w:div>
    <w:div w:id="1246694869">
      <w:bodyDiv w:val="1"/>
      <w:marLeft w:val="0"/>
      <w:marRight w:val="0"/>
      <w:marTop w:val="0"/>
      <w:marBottom w:val="0"/>
      <w:divBdr>
        <w:top w:val="none" w:sz="0" w:space="0" w:color="auto"/>
        <w:left w:val="none" w:sz="0" w:space="0" w:color="auto"/>
        <w:bottom w:val="none" w:sz="0" w:space="0" w:color="auto"/>
        <w:right w:val="none" w:sz="0" w:space="0" w:color="auto"/>
      </w:divBdr>
    </w:div>
    <w:div w:id="1339112007">
      <w:bodyDiv w:val="1"/>
      <w:marLeft w:val="0"/>
      <w:marRight w:val="0"/>
      <w:marTop w:val="0"/>
      <w:marBottom w:val="0"/>
      <w:divBdr>
        <w:top w:val="none" w:sz="0" w:space="0" w:color="auto"/>
        <w:left w:val="none" w:sz="0" w:space="0" w:color="auto"/>
        <w:bottom w:val="none" w:sz="0" w:space="0" w:color="auto"/>
        <w:right w:val="none" w:sz="0" w:space="0" w:color="auto"/>
      </w:divBdr>
    </w:div>
    <w:div w:id="1510367467">
      <w:bodyDiv w:val="1"/>
      <w:marLeft w:val="0"/>
      <w:marRight w:val="0"/>
      <w:marTop w:val="0"/>
      <w:marBottom w:val="0"/>
      <w:divBdr>
        <w:top w:val="none" w:sz="0" w:space="0" w:color="auto"/>
        <w:left w:val="none" w:sz="0" w:space="0" w:color="auto"/>
        <w:bottom w:val="none" w:sz="0" w:space="0" w:color="auto"/>
        <w:right w:val="none" w:sz="0" w:space="0" w:color="auto"/>
      </w:divBdr>
    </w:div>
    <w:div w:id="1581480501">
      <w:bodyDiv w:val="1"/>
      <w:marLeft w:val="0"/>
      <w:marRight w:val="0"/>
      <w:marTop w:val="0"/>
      <w:marBottom w:val="0"/>
      <w:divBdr>
        <w:top w:val="none" w:sz="0" w:space="0" w:color="auto"/>
        <w:left w:val="none" w:sz="0" w:space="0" w:color="auto"/>
        <w:bottom w:val="none" w:sz="0" w:space="0" w:color="auto"/>
        <w:right w:val="none" w:sz="0" w:space="0" w:color="auto"/>
      </w:divBdr>
    </w:div>
    <w:div w:id="1652100169">
      <w:bodyDiv w:val="1"/>
      <w:marLeft w:val="0"/>
      <w:marRight w:val="0"/>
      <w:marTop w:val="0"/>
      <w:marBottom w:val="0"/>
      <w:divBdr>
        <w:top w:val="none" w:sz="0" w:space="0" w:color="auto"/>
        <w:left w:val="none" w:sz="0" w:space="0" w:color="auto"/>
        <w:bottom w:val="none" w:sz="0" w:space="0" w:color="auto"/>
        <w:right w:val="none" w:sz="0" w:space="0" w:color="auto"/>
      </w:divBdr>
    </w:div>
    <w:div w:id="1771202221">
      <w:bodyDiv w:val="1"/>
      <w:marLeft w:val="0"/>
      <w:marRight w:val="0"/>
      <w:marTop w:val="0"/>
      <w:marBottom w:val="0"/>
      <w:divBdr>
        <w:top w:val="none" w:sz="0" w:space="0" w:color="auto"/>
        <w:left w:val="none" w:sz="0" w:space="0" w:color="auto"/>
        <w:bottom w:val="none" w:sz="0" w:space="0" w:color="auto"/>
        <w:right w:val="none" w:sz="0" w:space="0" w:color="auto"/>
      </w:divBdr>
    </w:div>
    <w:div w:id="1864971434">
      <w:bodyDiv w:val="1"/>
      <w:marLeft w:val="0"/>
      <w:marRight w:val="0"/>
      <w:marTop w:val="0"/>
      <w:marBottom w:val="0"/>
      <w:divBdr>
        <w:top w:val="none" w:sz="0" w:space="0" w:color="auto"/>
        <w:left w:val="none" w:sz="0" w:space="0" w:color="auto"/>
        <w:bottom w:val="none" w:sz="0" w:space="0" w:color="auto"/>
        <w:right w:val="none" w:sz="0" w:space="0" w:color="auto"/>
      </w:divBdr>
    </w:div>
    <w:div w:id="1992636233">
      <w:bodyDiv w:val="1"/>
      <w:marLeft w:val="0"/>
      <w:marRight w:val="0"/>
      <w:marTop w:val="0"/>
      <w:marBottom w:val="0"/>
      <w:divBdr>
        <w:top w:val="none" w:sz="0" w:space="0" w:color="auto"/>
        <w:left w:val="none" w:sz="0" w:space="0" w:color="auto"/>
        <w:bottom w:val="none" w:sz="0" w:space="0" w:color="auto"/>
        <w:right w:val="none" w:sz="0" w:space="0" w:color="auto"/>
      </w:divBdr>
    </w:div>
    <w:div w:id="2059740741">
      <w:bodyDiv w:val="1"/>
      <w:marLeft w:val="0"/>
      <w:marRight w:val="0"/>
      <w:marTop w:val="0"/>
      <w:marBottom w:val="0"/>
      <w:divBdr>
        <w:top w:val="none" w:sz="0" w:space="0" w:color="auto"/>
        <w:left w:val="none" w:sz="0" w:space="0" w:color="auto"/>
        <w:bottom w:val="none" w:sz="0" w:space="0" w:color="auto"/>
        <w:right w:val="none" w:sz="0" w:space="0" w:color="auto"/>
      </w:divBdr>
    </w:div>
    <w:div w:id="2061436966">
      <w:bodyDiv w:val="1"/>
      <w:marLeft w:val="0"/>
      <w:marRight w:val="0"/>
      <w:marTop w:val="0"/>
      <w:marBottom w:val="0"/>
      <w:divBdr>
        <w:top w:val="none" w:sz="0" w:space="0" w:color="auto"/>
        <w:left w:val="none" w:sz="0" w:space="0" w:color="auto"/>
        <w:bottom w:val="none" w:sz="0" w:space="0" w:color="auto"/>
        <w:right w:val="none" w:sz="0" w:space="0" w:color="auto"/>
      </w:divBdr>
    </w:div>
    <w:div w:id="2102875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emf"/><Relationship Id="rId34" Type="http://schemas.openxmlformats.org/officeDocument/2006/relationships/image" Target="media/image24.wmf"/><Relationship Id="rId42" Type="http://schemas.openxmlformats.org/officeDocument/2006/relationships/image" Target="media/image32.emf"/><Relationship Id="rId47" Type="http://schemas.openxmlformats.org/officeDocument/2006/relationships/oleObject" Target="embeddings/oleObject6.bin"/><Relationship Id="rId50" Type="http://schemas.openxmlformats.org/officeDocument/2006/relationships/image" Target="media/image37.wmf"/><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footer" Target="footer1.xml"/><Relationship Id="rId76" Type="http://schemas.openxmlformats.org/officeDocument/2006/relationships/image" Target="media/image53.emf"/><Relationship Id="rId84" Type="http://schemas.openxmlformats.org/officeDocument/2006/relationships/image" Target="media/image57.emf"/><Relationship Id="rId89" Type="http://schemas.openxmlformats.org/officeDocument/2006/relationships/oleObject" Target="embeddings/oleObject16.bin"/><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image" Target="media/image61.emf"/><Relationship Id="rId2" Type="http://schemas.openxmlformats.org/officeDocument/2006/relationships/numbering" Target="numbering.xml"/><Relationship Id="rId16" Type="http://schemas.openxmlformats.org/officeDocument/2006/relationships/image" Target="media/image9.wmf"/><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oleObject" Target="embeddings/oleObject3.bin"/><Relationship Id="rId32" Type="http://schemas.openxmlformats.org/officeDocument/2006/relationships/image" Target="media/image22.wmf"/><Relationship Id="rId37" Type="http://schemas.openxmlformats.org/officeDocument/2006/relationships/image" Target="media/image27.png"/><Relationship Id="rId40" Type="http://schemas.openxmlformats.org/officeDocument/2006/relationships/image" Target="media/image30.wmf"/><Relationship Id="rId45" Type="http://schemas.openxmlformats.org/officeDocument/2006/relationships/oleObject" Target="embeddings/oleObject5.bin"/><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header" Target="header1.xml"/><Relationship Id="rId74" Type="http://schemas.openxmlformats.org/officeDocument/2006/relationships/image" Target="media/image52.emf"/><Relationship Id="rId79" Type="http://schemas.openxmlformats.org/officeDocument/2006/relationships/oleObject" Target="embeddings/oleObject11.bin"/><Relationship Id="rId87" Type="http://schemas.openxmlformats.org/officeDocument/2006/relationships/oleObject" Target="embeddings/oleObject15.bin"/><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56.emf"/><Relationship Id="rId90" Type="http://schemas.openxmlformats.org/officeDocument/2006/relationships/image" Target="media/image60.emf"/><Relationship Id="rId95" Type="http://schemas.openxmlformats.org/officeDocument/2006/relationships/header" Target="header4.xml"/><Relationship Id="rId19" Type="http://schemas.openxmlformats.org/officeDocument/2006/relationships/image" Target="media/image12.emf"/><Relationship Id="rId14" Type="http://schemas.openxmlformats.org/officeDocument/2006/relationships/image" Target="media/image7.wmf"/><Relationship Id="rId22" Type="http://schemas.openxmlformats.org/officeDocument/2006/relationships/oleObject" Target="embeddings/oleObject2.bin"/><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oleObject" Target="embeddings/oleObject4.bin"/><Relationship Id="rId48" Type="http://schemas.openxmlformats.org/officeDocument/2006/relationships/image" Target="media/image35.wmf"/><Relationship Id="rId56" Type="http://schemas.openxmlformats.org/officeDocument/2006/relationships/hyperlink" Target="http://www.utexas.edu/its/unix/reference/oracledocs/v92/B10501_01/appdev.920/a96590/adg15pub.htm" TargetMode="External"/><Relationship Id="rId64" Type="http://schemas.openxmlformats.org/officeDocument/2006/relationships/image" Target="media/image50.emf"/><Relationship Id="rId69" Type="http://schemas.openxmlformats.org/officeDocument/2006/relationships/footer" Target="footer2.xml"/><Relationship Id="rId77" Type="http://schemas.openxmlformats.org/officeDocument/2006/relationships/oleObject" Target="embeddings/oleObject10.bin"/><Relationship Id="rId8" Type="http://schemas.openxmlformats.org/officeDocument/2006/relationships/image" Target="media/image1.png"/><Relationship Id="rId51" Type="http://schemas.openxmlformats.org/officeDocument/2006/relationships/image" Target="media/image38.wmf"/><Relationship Id="rId72" Type="http://schemas.openxmlformats.org/officeDocument/2006/relationships/image" Target="media/image51.emf"/><Relationship Id="rId80" Type="http://schemas.openxmlformats.org/officeDocument/2006/relationships/image" Target="media/image55.emf"/><Relationship Id="rId85" Type="http://schemas.openxmlformats.org/officeDocument/2006/relationships/oleObject" Target="embeddings/oleObject14.bin"/><Relationship Id="rId93" Type="http://schemas.openxmlformats.org/officeDocument/2006/relationships/oleObject" Target="embeddings/oleObject18.bin"/><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5.png"/><Relationship Id="rId33" Type="http://schemas.openxmlformats.org/officeDocument/2006/relationships/image" Target="media/image23.wmf"/><Relationship Id="rId38" Type="http://schemas.openxmlformats.org/officeDocument/2006/relationships/image" Target="media/image28.png"/><Relationship Id="rId46" Type="http://schemas.openxmlformats.org/officeDocument/2006/relationships/image" Target="media/image34.emf"/><Relationship Id="rId59" Type="http://schemas.openxmlformats.org/officeDocument/2006/relationships/image" Target="media/image45.png"/><Relationship Id="rId67" Type="http://schemas.openxmlformats.org/officeDocument/2006/relationships/header" Target="header2.xml"/><Relationship Id="rId20" Type="http://schemas.openxmlformats.org/officeDocument/2006/relationships/oleObject" Target="embeddings/oleObject1.bin"/><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eader" Target="header3.xml"/><Relationship Id="rId75" Type="http://schemas.openxmlformats.org/officeDocument/2006/relationships/oleObject" Target="embeddings/oleObject9.bin"/><Relationship Id="rId83" Type="http://schemas.openxmlformats.org/officeDocument/2006/relationships/oleObject" Target="embeddings/oleObject13.bin"/><Relationship Id="rId88" Type="http://schemas.openxmlformats.org/officeDocument/2006/relationships/image" Target="media/image59.emf"/><Relationship Id="rId91" Type="http://schemas.openxmlformats.org/officeDocument/2006/relationships/oleObject" Target="embeddings/oleObject17.bin"/><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wmf"/><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emf"/><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oleObject" Target="embeddings/oleObject7.bin"/><Relationship Id="rId73" Type="http://schemas.openxmlformats.org/officeDocument/2006/relationships/oleObject" Target="embeddings/oleObject8.bin"/><Relationship Id="rId78" Type="http://schemas.openxmlformats.org/officeDocument/2006/relationships/image" Target="media/image54.emf"/><Relationship Id="rId81" Type="http://schemas.openxmlformats.org/officeDocument/2006/relationships/oleObject" Target="embeddings/oleObject12.bin"/><Relationship Id="rId86" Type="http://schemas.openxmlformats.org/officeDocument/2006/relationships/image" Target="media/image58.emf"/><Relationship Id="rId94"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wmf"/><Relationship Id="rId18" Type="http://schemas.openxmlformats.org/officeDocument/2006/relationships/image" Target="media/image11.wmf"/><Relationship Id="rId39" Type="http://schemas.openxmlformats.org/officeDocument/2006/relationships/image" Target="media/image29.wmf"/></Relationships>
</file>

<file path=word/_rels/header4.xml.rels><?xml version="1.0" encoding="UTF-8" standalone="yes"?>
<Relationships xmlns="http://schemas.openxmlformats.org/package/2006/relationships"><Relationship Id="rId1" Type="http://schemas.openxmlformats.org/officeDocument/2006/relationships/image" Target="media/image6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oralid\Application%20Data\Microsoft\Templates\is_template_word.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307FDC-FB73-4CDA-801A-715F9E962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is_template_word</Template>
  <TotalTime>16</TotalTime>
  <Pages>117</Pages>
  <Words>11591</Words>
  <Characters>62532</Characters>
  <Application>Microsoft Office Word</Application>
  <DocSecurity>0</DocSecurity>
  <Lines>1725</Lines>
  <Paragraphs>948</Paragraphs>
  <ScaleCrop>false</ScaleCrop>
  <HeadingPairs>
    <vt:vector size="2" baseType="variant">
      <vt:variant>
        <vt:lpstr>Title</vt:lpstr>
      </vt:variant>
      <vt:variant>
        <vt:i4>1</vt:i4>
      </vt:variant>
    </vt:vector>
  </HeadingPairs>
  <TitlesOfParts>
    <vt:vector size="1" baseType="lpstr">
      <vt:lpstr>Solution Architecture Document</vt:lpstr>
    </vt:vector>
  </TitlesOfParts>
  <Company>Toyota Motor Sales, USA, Inc.</Company>
  <LinksUpToDate>false</LinksUpToDate>
  <CharactersWithSpaces>73586</CharactersWithSpaces>
  <SharedDoc>false</SharedDoc>
  <HLinks>
    <vt:vector size="6" baseType="variant">
      <vt:variant>
        <vt:i4>4128846</vt:i4>
      </vt:variant>
      <vt:variant>
        <vt:i4>261</vt:i4>
      </vt:variant>
      <vt:variant>
        <vt:i4>0</vt:i4>
      </vt:variant>
      <vt:variant>
        <vt:i4>5</vt:i4>
      </vt:variant>
      <vt:variant>
        <vt:lpwstr>http://www.utexas.edu/its/unix/reference/oracledocs/v92/B10501_01/appdev.920/a96590/adg15pub.htm</vt:lpwstr>
      </vt:variant>
      <vt:variant>
        <vt:lpwstr>998770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Solution Architecture Document</dc:title>
  <dc:subject>Freight Payment and Routing</dc:subject>
  <dc:creator>Bob Weber</dc:creator>
  <cp:keywords> </cp:keywords>
  <cp:lastModifiedBy>Ganapathi Reddy</cp:lastModifiedBy>
  <cp:revision>14</cp:revision>
  <cp:lastPrinted>2008-01-15T16:10:00Z</cp:lastPrinted>
  <dcterms:created xsi:type="dcterms:W3CDTF">2015-03-20T18:16:00Z</dcterms:created>
  <dcterms:modified xsi:type="dcterms:W3CDTF">2015-04-08T14:35:00Z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317afe09-3e6a-4185-be54-7e3d2903b397</vt:lpwstr>
  </property>
  <property fmtid="{D5CDD505-2E9C-101B-9397-08002B2CF9AE}" pid="3" name="xClassification">
    <vt:lpwstr> </vt:lpwstr>
  </property>
</Properties>
</file>